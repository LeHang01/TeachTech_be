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OLE_LINK13"/>
    <w:p w14:paraId="0A62FA45" w14:textId="77777777" w:rsidR="004C205F" w:rsidRPr="00D62A08" w:rsidRDefault="004C205F" w:rsidP="004C205F">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D62A08">
        <w:rPr>
          <w:rFonts w:ascii="Times New Roman" w:hAnsi="Times New Roman"/>
          <w:b/>
          <w:noProof/>
          <w:color w:val="000000"/>
          <w:sz w:val="16"/>
          <w:szCs w:val="16"/>
        </w:rPr>
        <mc:AlternateContent>
          <mc:Choice Requires="wps">
            <w:drawing>
              <wp:anchor distT="0" distB="0" distL="114300" distR="114300" simplePos="0" relativeHeight="251657216" behindDoc="0" locked="0" layoutInCell="1" allowOverlap="1" wp14:anchorId="10A9558F" wp14:editId="4B4400A0">
                <wp:simplePos x="0" y="0"/>
                <wp:positionH relativeFrom="column">
                  <wp:posOffset>-699758</wp:posOffset>
                </wp:positionH>
                <wp:positionV relativeFrom="paragraph">
                  <wp:posOffset>-685801</wp:posOffset>
                </wp:positionV>
                <wp:extent cx="488950" cy="10286377"/>
                <wp:effectExtent l="0" t="0" r="25400" b="19685"/>
                <wp:wrapNone/>
                <wp:docPr id="3" name="Text Box 3"/>
                <wp:cNvGraphicFramePr/>
                <a:graphic xmlns:a="http://schemas.openxmlformats.org/drawingml/2006/main">
                  <a:graphicData uri="http://schemas.microsoft.com/office/word/2010/wordprocessingShape">
                    <wps:wsp>
                      <wps:cNvSpPr txBox="1"/>
                      <wps:spPr>
                        <a:xfrm>
                          <a:off x="0" y="0"/>
                          <a:ext cx="488950" cy="10286377"/>
                        </a:xfrm>
                        <a:prstGeom prst="rect">
                          <a:avLst/>
                        </a:prstGeom>
                        <a:solidFill>
                          <a:schemeClr val="lt1"/>
                        </a:solidFill>
                        <a:ln w="6350">
                          <a:solidFill>
                            <a:prstClr val="black"/>
                          </a:solidFill>
                        </a:ln>
                      </wps:spPr>
                      <wps:txbx>
                        <w:txbxContent>
                          <w:p w14:paraId="3351D694" w14:textId="77777777" w:rsidR="00CD250D" w:rsidRPr="00440B17" w:rsidRDefault="00CD250D" w:rsidP="004C205F">
                            <w:pPr>
                              <w:rPr>
                                <w:rFonts w:ascii="Times New Roman" w:hAnsi="Times New Roman"/>
                                <w:b/>
                              </w:rPr>
                            </w:pPr>
                            <w:r>
                              <w:rPr>
                                <w:rFonts w:ascii="Times New Roman" w:hAnsi="Times New Roman"/>
                                <w:b/>
                              </w:rPr>
                              <w:t xml:space="preserve">      Đoàn Tiến Lợi</w:t>
                            </w:r>
                            <w:r w:rsidRPr="00440B17">
                              <w:rPr>
                                <w:rFonts w:ascii="Times New Roman" w:hAnsi="Times New Roman"/>
                                <w:b/>
                              </w:rPr>
                              <w:t xml:space="preserve">       T</w:t>
                            </w:r>
                            <w:r>
                              <w:rPr>
                                <w:rFonts w:ascii="Times New Roman" w:hAnsi="Times New Roman"/>
                                <w:b/>
                              </w:rPr>
                              <w:t>ÊN ĐỀ TÀI: NGHIÊN CỨU CÔNG NGHỆ FASTAPI – REACTJS XÂY DỰNG WEBSITE QUẢN LÝ HỒ SƠ BỆNH ÁN         2024</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A9558F" id="_x0000_t202" coordsize="21600,21600" o:spt="202" path="m,l,21600r21600,l21600,xe">
                <v:stroke joinstyle="miter"/>
                <v:path gradientshapeok="t" o:connecttype="rect"/>
              </v:shapetype>
              <v:shape id="Text Box 3" o:spid="_x0000_s1026" type="#_x0000_t202" style="position:absolute;left:0;text-align:left;margin-left:-55.1pt;margin-top:-54pt;width:38.5pt;height:809.9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" fillcolor="white [3201]" strokeweight=".5pt">
                <v:textbox style="layout-flow:vertical;mso-layout-flow-alt:bottom-to-top">
                  <w:txbxContent>
                    <w:p w14:paraId="3351D694" w14:textId="77777777" w:rsidR="00CD250D" w:rsidRPr="00440B17" w:rsidRDefault="00CD250D" w:rsidP="004C205F">
                      <w:pPr>
                        <w:rPr>
                          <w:rFonts w:ascii="Times New Roman" w:hAnsi="Times New Roman"/>
                          <w:b/>
                        </w:rPr>
                      </w:pPr>
                      <w:r>
                        <w:rPr>
                          <w:rFonts w:ascii="Times New Roman" w:hAnsi="Times New Roman"/>
                          <w:b/>
                        </w:rPr>
                        <w:t xml:space="preserve">      Đoàn Tiến Lợi</w:t>
                      </w:r>
                      <w:r w:rsidRPr="00440B17">
                        <w:rPr>
                          <w:rFonts w:ascii="Times New Roman" w:hAnsi="Times New Roman"/>
                          <w:b/>
                        </w:rPr>
                        <w:t xml:space="preserve">       T</w:t>
                      </w:r>
                      <w:r>
                        <w:rPr>
                          <w:rFonts w:ascii="Times New Roman" w:hAnsi="Times New Roman"/>
                          <w:b/>
                        </w:rPr>
                        <w:t>ÊN ĐỀ TÀI: NGHIÊN CỨU CÔNG NGHỆ FASTAPI – REACTJS XÂY DỰNG WEBSITE QUẢN LÝ HỒ SƠ BỆNH ÁN         2024</w:t>
                      </w:r>
                    </w:p>
                  </w:txbxContent>
                </v:textbox>
              </v:shape>
            </w:pict>
          </mc:Fallback>
        </mc:AlternateContent>
      </w:r>
      <w:r w:rsidRPr="00D62A08">
        <w:rPr>
          <w:rFonts w:ascii="Times New Roman" w:hAnsi="Times New Roman"/>
          <w:b/>
          <w:color w:val="000000"/>
          <w:sz w:val="28"/>
          <w:szCs w:val="28"/>
        </w:rPr>
        <w:t>TRƯỜNG ĐẠI HỌC KIẾN TRÚC ĐÀ NẴNG</w:t>
      </w:r>
    </w:p>
    <w:p w14:paraId="1227D248" w14:textId="77777777" w:rsidR="004C205F" w:rsidRPr="00D62A08" w:rsidRDefault="004C205F" w:rsidP="004C205F">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D62A08">
        <w:rPr>
          <w:rFonts w:ascii="Times New Roman" w:hAnsi="Times New Roman"/>
          <w:b/>
          <w:noProof/>
          <w:color w:val="000000"/>
          <w:sz w:val="28"/>
          <w:szCs w:val="28"/>
        </w:rPr>
        <mc:AlternateContent>
          <mc:Choice Requires="wps">
            <w:drawing>
              <wp:anchor distT="0" distB="0" distL="114300" distR="114300" simplePos="0" relativeHeight="251655168" behindDoc="0" locked="0" layoutInCell="1" allowOverlap="1" wp14:anchorId="0AD8E460" wp14:editId="3DBE0015">
                <wp:simplePos x="0" y="0"/>
                <wp:positionH relativeFrom="column">
                  <wp:posOffset>2098675</wp:posOffset>
                </wp:positionH>
                <wp:positionV relativeFrom="paragraph">
                  <wp:posOffset>204470</wp:posOffset>
                </wp:positionV>
                <wp:extent cx="118745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14="http://schemas.microsoft.com/office/drawing/2010/main" xmlns:pic="http://schemas.openxmlformats.org/drawingml/2006/picture" xmlns:a16="http://schemas.microsoft.com/office/drawing/2014/main" xmlns:a="http://schemas.openxmlformats.org/drawingml/2006/main">
            <w:pict w14:anchorId="167768BA">
              <v:line id="Straight Connector 1" style="position:absolute;z-index:25165516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165.25pt,16.1pt" to="258.75pt,16.1pt" w14:anchorId="26E3B9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">
                <v:stroke joinstyle="miter"/>
              </v:line>
            </w:pict>
          </mc:Fallback>
        </mc:AlternateContent>
      </w:r>
      <w:r w:rsidRPr="00D62A08">
        <w:rPr>
          <w:rFonts w:ascii="Times New Roman" w:hAnsi="Times New Roman"/>
          <w:b/>
          <w:color w:val="000000"/>
          <w:sz w:val="28"/>
          <w:szCs w:val="28"/>
        </w:rPr>
        <w:t>KHOA CÔNG NGHỆ THÔNG TIN</w:t>
      </w:r>
    </w:p>
    <w:p w14:paraId="1CBAC3E3" w14:textId="77777777" w:rsidR="004C205F" w:rsidRPr="00D62A08" w:rsidRDefault="004C205F" w:rsidP="004C205F">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color w:val="000000"/>
        </w:rPr>
      </w:pPr>
    </w:p>
    <w:p w14:paraId="43F9A9FD" w14:textId="77777777" w:rsidR="004C205F" w:rsidRPr="00D62A08" w:rsidRDefault="004C205F" w:rsidP="004C205F">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color w:val="000000"/>
        </w:rPr>
      </w:pPr>
    </w:p>
    <w:p w14:paraId="5BFB3689" w14:textId="77777777" w:rsidR="004C205F" w:rsidRPr="00D62A08" w:rsidRDefault="004C205F" w:rsidP="004C205F">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r w:rsidRPr="00D62A08">
        <w:rPr>
          <w:rFonts w:ascii="Times New Roman" w:hAnsi="Times New Roman"/>
          <w:b/>
          <w:noProof/>
          <w:color w:val="000000"/>
          <w:sz w:val="28"/>
          <w:szCs w:val="28"/>
        </w:rPr>
        <w:drawing>
          <wp:anchor distT="0" distB="0" distL="114300" distR="114300" simplePos="0" relativeHeight="251660288" behindDoc="1" locked="0" layoutInCell="1" allowOverlap="1" wp14:anchorId="3D15EADD" wp14:editId="0CDFF3D5">
            <wp:simplePos x="0" y="0"/>
            <wp:positionH relativeFrom="page">
              <wp:align>center</wp:align>
            </wp:positionH>
            <wp:positionV relativeFrom="paragraph">
              <wp:posOffset>7620</wp:posOffset>
            </wp:positionV>
            <wp:extent cx="1082040" cy="1082040"/>
            <wp:effectExtent l="0" t="0" r="3810" b="3810"/>
            <wp:wrapNone/>
            <wp:docPr id="1026" name="Picture 2">
              <a:extLst xmlns:a="http://schemas.openxmlformats.org/drawingml/2006/main">
                <a:ext uri="{FF2B5EF4-FFF2-40B4-BE49-F238E27FC236}">
                  <a16:creationId xmlns:a16="http://schemas.microsoft.com/office/drawing/2014/main" id="{FB5B1CEF-79A5-40D2-B60E-36F8E267D4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FB5B1CEF-79A5-40D2-B60E-36F8E267D47A}"/>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6807A0" w14:textId="77777777" w:rsidR="004C205F" w:rsidRPr="00D62A08" w:rsidRDefault="004C205F" w:rsidP="004C205F">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64F96781" w14:textId="77777777" w:rsidR="004C205F" w:rsidDel="005D0556" w:rsidRDefault="004C205F" w:rsidP="005D0556">
      <w:pPr>
        <w:pBdr>
          <w:top w:val="thinThickSmallGap" w:sz="24" w:space="31" w:color="auto"/>
          <w:left w:val="thinThickSmallGap" w:sz="24" w:space="4" w:color="auto"/>
          <w:bottom w:val="thickThinSmallGap" w:sz="24" w:space="1" w:color="auto"/>
          <w:right w:val="thickThinSmallGap" w:sz="24" w:space="4" w:color="auto"/>
        </w:pBdr>
        <w:spacing w:before="120"/>
        <w:rPr>
          <w:del w:id="1" w:author="lợi đoàn" w:date="2024-11-29T12:46:00Z"/>
          <w:rFonts w:ascii="Times New Roman" w:hAnsi="Times New Roman"/>
          <w:b/>
          <w:color w:val="000000"/>
          <w:sz w:val="28"/>
          <w:szCs w:val="28"/>
        </w:rPr>
      </w:pPr>
    </w:p>
    <w:p w14:paraId="6CE639A7" w14:textId="77777777" w:rsidR="005D0556" w:rsidRPr="00D62A08" w:rsidRDefault="005D0556" w:rsidP="004C205F">
      <w:pPr>
        <w:pBdr>
          <w:top w:val="thinThickSmallGap" w:sz="24" w:space="31" w:color="auto"/>
          <w:left w:val="thinThickSmallGap" w:sz="24" w:space="4" w:color="auto"/>
          <w:bottom w:val="thickThinSmallGap" w:sz="24" w:space="1" w:color="auto"/>
          <w:right w:val="thickThinSmallGap" w:sz="24" w:space="4" w:color="auto"/>
        </w:pBdr>
        <w:rPr>
          <w:ins w:id="2" w:author="lợi đoàn" w:date="2024-11-29T12:46:00Z"/>
          <w:rFonts w:ascii="Times New Roman" w:hAnsi="Times New Roman"/>
          <w:b/>
          <w:color w:val="000000"/>
          <w:sz w:val="28"/>
          <w:szCs w:val="28"/>
        </w:rPr>
      </w:pPr>
    </w:p>
    <w:p w14:paraId="4F04ACA9" w14:textId="77777777" w:rsidR="004C205F" w:rsidRPr="00D62A08" w:rsidDel="005D0556" w:rsidRDefault="004C205F" w:rsidP="004C205F">
      <w:pPr>
        <w:pBdr>
          <w:top w:val="thinThickSmallGap" w:sz="24" w:space="31" w:color="auto"/>
          <w:left w:val="thinThickSmallGap" w:sz="24" w:space="4" w:color="auto"/>
          <w:bottom w:val="thickThinSmallGap" w:sz="24" w:space="1" w:color="auto"/>
          <w:right w:val="thickThinSmallGap" w:sz="24" w:space="4" w:color="auto"/>
        </w:pBdr>
        <w:rPr>
          <w:del w:id="3" w:author="lợi đoàn" w:date="2024-11-29T12:46:00Z"/>
          <w:rFonts w:ascii="Times New Roman" w:hAnsi="Times New Roman"/>
          <w:b/>
          <w:color w:val="000000"/>
          <w:sz w:val="28"/>
          <w:szCs w:val="28"/>
        </w:rPr>
      </w:pPr>
    </w:p>
    <w:p w14:paraId="01609F59" w14:textId="77777777" w:rsidR="004C205F" w:rsidRPr="00D62A08" w:rsidDel="005D0556" w:rsidRDefault="004C205F" w:rsidP="004C205F">
      <w:pPr>
        <w:pBdr>
          <w:top w:val="thinThickSmallGap" w:sz="24" w:space="31" w:color="auto"/>
          <w:left w:val="thinThickSmallGap" w:sz="24" w:space="4" w:color="auto"/>
          <w:bottom w:val="thickThinSmallGap" w:sz="24" w:space="1" w:color="auto"/>
          <w:right w:val="thickThinSmallGap" w:sz="24" w:space="4" w:color="auto"/>
        </w:pBdr>
        <w:spacing w:before="120"/>
        <w:jc w:val="center"/>
        <w:rPr>
          <w:del w:id="4" w:author="lợi đoàn" w:date="2024-11-29T12:46:00Z"/>
          <w:rFonts w:ascii="Times New Roman" w:hAnsi="Times New Roman"/>
          <w:b/>
          <w:color w:val="000000"/>
          <w:sz w:val="50"/>
          <w:szCs w:val="50"/>
        </w:rPr>
      </w:pPr>
    </w:p>
    <w:p w14:paraId="72CDC589" w14:textId="77777777" w:rsidR="004C205F" w:rsidRPr="00D62A08" w:rsidRDefault="004C205F">
      <w:pPr>
        <w:pBdr>
          <w:top w:val="thinThickSmallGap" w:sz="24" w:space="31" w:color="auto"/>
          <w:left w:val="thinThickSmallGap" w:sz="24" w:space="4" w:color="auto"/>
          <w:bottom w:val="thickThinSmallGap" w:sz="24" w:space="1" w:color="auto"/>
          <w:right w:val="thickThinSmallGap" w:sz="24" w:space="4" w:color="auto"/>
        </w:pBdr>
        <w:spacing w:before="120"/>
        <w:rPr>
          <w:rFonts w:ascii="Times New Roman" w:hAnsi="Times New Roman"/>
          <w:b/>
          <w:color w:val="000000"/>
          <w:sz w:val="50"/>
          <w:szCs w:val="50"/>
        </w:rPr>
        <w:pPrChange w:id="5" w:author="lợi đoàn" w:date="2024-11-29T12:46:00Z">
          <w:pPr>
            <w:pBdr>
              <w:top w:val="thinThickSmallGap" w:sz="24" w:space="31" w:color="auto"/>
              <w:left w:val="thinThickSmallGap" w:sz="24" w:space="4" w:color="auto"/>
              <w:bottom w:val="thickThinSmallGap" w:sz="24" w:space="1" w:color="auto"/>
              <w:right w:val="thickThinSmallGap" w:sz="24" w:space="4" w:color="auto"/>
            </w:pBdr>
            <w:spacing w:before="120"/>
            <w:jc w:val="center"/>
          </w:pPr>
        </w:pPrChange>
      </w:pPr>
    </w:p>
    <w:p w14:paraId="5B201F6A" w14:textId="77777777" w:rsidR="004C205F" w:rsidRPr="00D62A08" w:rsidRDefault="004C205F" w:rsidP="004C205F">
      <w:pPr>
        <w:pBdr>
          <w:top w:val="thinThickSmallGap" w:sz="24" w:space="3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sidRPr="00D62A08">
        <w:rPr>
          <w:rFonts w:ascii="Times New Roman" w:hAnsi="Times New Roman"/>
          <w:b/>
          <w:color w:val="000000"/>
          <w:sz w:val="50"/>
          <w:szCs w:val="50"/>
        </w:rPr>
        <w:t>ĐỒ ÁN TỐT NGHIỆP</w:t>
      </w:r>
    </w:p>
    <w:p w14:paraId="7A621A9E" w14:textId="77777777" w:rsidR="004C205F" w:rsidRPr="00D62A08" w:rsidDel="005D0556" w:rsidRDefault="004C205F" w:rsidP="004C205F">
      <w:pPr>
        <w:pBdr>
          <w:top w:val="thinThickSmallGap" w:sz="24" w:space="31" w:color="auto"/>
          <w:left w:val="thinThickSmallGap" w:sz="24" w:space="4" w:color="auto"/>
          <w:bottom w:val="thickThinSmallGap" w:sz="24" w:space="1" w:color="auto"/>
          <w:right w:val="thickThinSmallGap" w:sz="24" w:space="4" w:color="auto"/>
        </w:pBdr>
        <w:spacing w:before="120"/>
        <w:jc w:val="center"/>
        <w:rPr>
          <w:del w:id="6" w:author="lợi đoàn" w:date="2024-11-29T12:46:00Z"/>
          <w:rFonts w:ascii="Times New Roman" w:hAnsi="Times New Roman"/>
          <w:b/>
          <w:color w:val="000000"/>
          <w:sz w:val="32"/>
          <w:szCs w:val="32"/>
        </w:rPr>
      </w:pPr>
      <w:r w:rsidRPr="00D62A08">
        <w:rPr>
          <w:rFonts w:ascii="Times New Roman" w:hAnsi="Times New Roman"/>
          <w:b/>
          <w:color w:val="000000"/>
          <w:sz w:val="32"/>
          <w:szCs w:val="32"/>
        </w:rPr>
        <w:t>NGÀNH: CÔNG NGHỆ THÔNG TIN</w:t>
      </w:r>
    </w:p>
    <w:p w14:paraId="20A41BEE" w14:textId="77777777" w:rsidR="004C205F" w:rsidRPr="00D62A08" w:rsidRDefault="004C205F">
      <w:pPr>
        <w:pBdr>
          <w:top w:val="thinThickSmallGap" w:sz="24" w:space="3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Change w:id="7" w:author="lợi đoàn" w:date="2024-11-29T12:46:00Z">
          <w:pPr>
            <w:pBdr>
              <w:top w:val="thinThickSmallGap" w:sz="24" w:space="31" w:color="auto"/>
              <w:left w:val="thinThickSmallGap" w:sz="24" w:space="4" w:color="auto"/>
              <w:bottom w:val="thickThinSmallGap" w:sz="24" w:space="1" w:color="auto"/>
              <w:right w:val="thickThinSmallGap" w:sz="24" w:space="4" w:color="auto"/>
            </w:pBdr>
            <w:jc w:val="center"/>
          </w:pPr>
        </w:pPrChange>
      </w:pPr>
    </w:p>
    <w:p w14:paraId="52D04F1A" w14:textId="77777777" w:rsidR="004C205F" w:rsidRPr="00D62A08" w:rsidRDefault="004C205F" w:rsidP="004C205F">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1C7789E4" w14:textId="77777777" w:rsidR="004C205F" w:rsidRPr="00D62A08" w:rsidRDefault="004C205F" w:rsidP="004C205F">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30F1A374" w14:textId="77777777" w:rsidR="004C205F" w:rsidRPr="00D62A08" w:rsidRDefault="004C205F" w:rsidP="004C205F">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8" w:name="OLE_LINK14"/>
      <w:bookmarkStart w:id="9" w:name="OLE_LINK15"/>
      <w:bookmarkStart w:id="10" w:name="OLE_LINK16"/>
      <w:r w:rsidRPr="00D62A08">
        <w:rPr>
          <w:rFonts w:ascii="Times New Roman" w:hAnsi="Times New Roman"/>
          <w:b/>
          <w:color w:val="000000"/>
          <w:sz w:val="28"/>
          <w:szCs w:val="28"/>
        </w:rPr>
        <w:t>ĐỀ TÀI:</w:t>
      </w:r>
    </w:p>
    <w:bookmarkEnd w:id="8"/>
    <w:bookmarkEnd w:id="9"/>
    <w:bookmarkEnd w:id="10"/>
    <w:p w14:paraId="411878C0" w14:textId="77777777" w:rsidR="004C205F" w:rsidRPr="00D62A08" w:rsidRDefault="004C205F" w:rsidP="004C205F">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62DD2EE5" w14:textId="77777777" w:rsidR="004C205F" w:rsidRPr="00D62A08" w:rsidRDefault="004C205F" w:rsidP="004C205F">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sz w:val="40"/>
          <w:szCs w:val="40"/>
        </w:rPr>
      </w:pPr>
      <w:r w:rsidRPr="00D62A08">
        <w:rPr>
          <w:rFonts w:ascii="Times New Roman" w:hAnsi="Times New Roman"/>
          <w:b/>
          <w:sz w:val="40"/>
          <w:szCs w:val="40"/>
        </w:rPr>
        <w:t xml:space="preserve">NGHIÊN CỨU CÔNG NGHỆ </w:t>
      </w:r>
    </w:p>
    <w:p w14:paraId="5A5CFC87" w14:textId="77777777" w:rsidR="004C205F" w:rsidRPr="00D62A08" w:rsidDel="00C6118E" w:rsidRDefault="004C205F" w:rsidP="004C205F">
      <w:pPr>
        <w:pBdr>
          <w:top w:val="thinThickSmallGap" w:sz="24" w:space="31" w:color="auto"/>
          <w:left w:val="thinThickSmallGap" w:sz="24" w:space="4" w:color="auto"/>
          <w:bottom w:val="thickThinSmallGap" w:sz="24" w:space="1" w:color="auto"/>
          <w:right w:val="thickThinSmallGap" w:sz="24" w:space="4" w:color="auto"/>
        </w:pBdr>
        <w:jc w:val="center"/>
        <w:rPr>
          <w:del w:id="11" w:author="lợi đoàn" w:date="2024-11-29T12:46:00Z"/>
          <w:rFonts w:ascii="Times New Roman" w:hAnsi="Times New Roman"/>
          <w:b/>
          <w:color w:val="000000"/>
          <w:sz w:val="40"/>
          <w:szCs w:val="40"/>
        </w:rPr>
      </w:pPr>
      <w:r w:rsidRPr="00D62A08">
        <w:rPr>
          <w:rFonts w:ascii="Times New Roman" w:hAnsi="Times New Roman"/>
          <w:b/>
          <w:sz w:val="40"/>
          <w:szCs w:val="40"/>
        </w:rPr>
        <w:t>FASTAPI – REACTJS XÂY DỰNG WEBSITE QUẢN LÝ HỒ SƠ BỆNH ÁN</w:t>
      </w:r>
    </w:p>
    <w:p w14:paraId="3C50B21E" w14:textId="77777777" w:rsidR="004C205F" w:rsidRPr="00D62A08" w:rsidDel="00C6118E" w:rsidRDefault="004C205F" w:rsidP="004C205F">
      <w:pPr>
        <w:pBdr>
          <w:top w:val="thinThickSmallGap" w:sz="24" w:space="31" w:color="auto"/>
          <w:left w:val="thinThickSmallGap" w:sz="24" w:space="4" w:color="auto"/>
          <w:bottom w:val="thickThinSmallGap" w:sz="24" w:space="1" w:color="auto"/>
          <w:right w:val="thickThinSmallGap" w:sz="24" w:space="4" w:color="auto"/>
        </w:pBdr>
        <w:jc w:val="both"/>
        <w:rPr>
          <w:del w:id="12" w:author="lợi đoàn" w:date="2024-11-29T12:46:00Z"/>
          <w:rFonts w:ascii="Times New Roman" w:hAnsi="Times New Roman"/>
          <w:b/>
          <w:color w:val="000000"/>
        </w:rPr>
      </w:pPr>
    </w:p>
    <w:p w14:paraId="7ECDF206" w14:textId="19BAC387" w:rsidR="004C205F" w:rsidRPr="00D62A08" w:rsidDel="00C6118E" w:rsidRDefault="004C205F" w:rsidP="004C205F">
      <w:pPr>
        <w:pBdr>
          <w:top w:val="thinThickSmallGap" w:sz="24" w:space="31" w:color="auto"/>
          <w:left w:val="thinThickSmallGap" w:sz="24" w:space="4" w:color="auto"/>
          <w:bottom w:val="thickThinSmallGap" w:sz="24" w:space="1" w:color="auto"/>
          <w:right w:val="thickThinSmallGap" w:sz="24" w:space="4" w:color="auto"/>
        </w:pBdr>
        <w:jc w:val="both"/>
        <w:rPr>
          <w:del w:id="13" w:author="lợi đoàn" w:date="2024-11-29T12:46:00Z"/>
          <w:rFonts w:ascii="Times New Roman" w:hAnsi="Times New Roman"/>
          <w:b/>
          <w:color w:val="000000"/>
        </w:rPr>
      </w:pPr>
    </w:p>
    <w:p w14:paraId="2CEBD09C" w14:textId="0AEF339F" w:rsidR="004C205F" w:rsidRPr="00D62A08" w:rsidDel="00C6118E" w:rsidRDefault="004C205F" w:rsidP="004C205F">
      <w:pPr>
        <w:pBdr>
          <w:top w:val="thinThickSmallGap" w:sz="24" w:space="31" w:color="auto"/>
          <w:left w:val="thinThickSmallGap" w:sz="24" w:space="4" w:color="auto"/>
          <w:bottom w:val="thickThinSmallGap" w:sz="24" w:space="1" w:color="auto"/>
          <w:right w:val="thickThinSmallGap" w:sz="24" w:space="4" w:color="auto"/>
        </w:pBdr>
        <w:jc w:val="both"/>
        <w:rPr>
          <w:del w:id="14" w:author="lợi đoàn" w:date="2024-11-29T12:46:00Z"/>
          <w:rFonts w:ascii="Times New Roman" w:hAnsi="Times New Roman"/>
          <w:b/>
          <w:color w:val="000000"/>
        </w:rPr>
      </w:pPr>
    </w:p>
    <w:p w14:paraId="63B60B1E" w14:textId="59D55D48" w:rsidR="004C205F" w:rsidRPr="00D62A08" w:rsidDel="00C6118E" w:rsidRDefault="004C205F" w:rsidP="004C205F">
      <w:pPr>
        <w:pBdr>
          <w:top w:val="thinThickSmallGap" w:sz="24" w:space="31" w:color="auto"/>
          <w:left w:val="thinThickSmallGap" w:sz="24" w:space="4" w:color="auto"/>
          <w:bottom w:val="thickThinSmallGap" w:sz="24" w:space="1" w:color="auto"/>
          <w:right w:val="thickThinSmallGap" w:sz="24" w:space="4" w:color="auto"/>
        </w:pBdr>
        <w:jc w:val="both"/>
        <w:rPr>
          <w:del w:id="15" w:author="lợi đoàn" w:date="2024-11-29T12:46:00Z"/>
          <w:rFonts w:ascii="Times New Roman" w:hAnsi="Times New Roman"/>
          <w:b/>
          <w:color w:val="000000"/>
        </w:rPr>
      </w:pPr>
    </w:p>
    <w:p w14:paraId="696875C2" w14:textId="677A952D" w:rsidR="004C205F" w:rsidRPr="00D62A08" w:rsidDel="00C6118E" w:rsidRDefault="004C205F" w:rsidP="004C205F">
      <w:pPr>
        <w:pBdr>
          <w:top w:val="thinThickSmallGap" w:sz="24" w:space="31" w:color="auto"/>
          <w:left w:val="thinThickSmallGap" w:sz="24" w:space="4" w:color="auto"/>
          <w:bottom w:val="thickThinSmallGap" w:sz="24" w:space="1" w:color="auto"/>
          <w:right w:val="thickThinSmallGap" w:sz="24" w:space="4" w:color="auto"/>
        </w:pBdr>
        <w:jc w:val="both"/>
        <w:rPr>
          <w:del w:id="16" w:author="lợi đoàn" w:date="2024-11-29T12:46:00Z"/>
          <w:rFonts w:ascii="Times New Roman" w:hAnsi="Times New Roman"/>
          <w:b/>
          <w:color w:val="000000"/>
        </w:rPr>
      </w:pPr>
    </w:p>
    <w:p w14:paraId="64B9C94B" w14:textId="466C3C4E" w:rsidR="004C205F" w:rsidRPr="00D62A08" w:rsidRDefault="004C205F">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Change w:id="17" w:author="lợi đoàn" w:date="2024-11-29T12:46:00Z">
          <w:pPr>
            <w:pBdr>
              <w:top w:val="thinThickSmallGap" w:sz="24" w:space="31" w:color="auto"/>
              <w:left w:val="thinThickSmallGap" w:sz="24" w:space="4" w:color="auto"/>
              <w:bottom w:val="thickThinSmallGap" w:sz="24" w:space="1" w:color="auto"/>
              <w:right w:val="thickThinSmallGap" w:sz="24" w:space="4" w:color="auto"/>
            </w:pBdr>
            <w:jc w:val="both"/>
          </w:pPr>
        </w:pPrChange>
      </w:pPr>
    </w:p>
    <w:p w14:paraId="5EA69726" w14:textId="77777777" w:rsidR="004C205F" w:rsidRPr="00D62A08" w:rsidRDefault="004C205F" w:rsidP="004C205F">
      <w:pPr>
        <w:pBdr>
          <w:top w:val="thinThickSmallGap" w:sz="24" w:space="3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380176AE" w14:textId="77777777" w:rsidR="004C205F" w:rsidRPr="00D62A08" w:rsidRDefault="004C205F" w:rsidP="004C205F">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color w:val="000000"/>
          <w:sz w:val="28"/>
          <w:szCs w:val="28"/>
        </w:rPr>
      </w:pPr>
      <w:r w:rsidRPr="00D62A08">
        <w:rPr>
          <w:rFonts w:ascii="Times New Roman" w:hAnsi="Times New Roman"/>
          <w:color w:val="000000"/>
          <w:sz w:val="28"/>
          <w:szCs w:val="28"/>
        </w:rPr>
        <w:t xml:space="preserve">Người hướng dẫn: </w:t>
      </w:r>
      <w:r w:rsidRPr="00D62A08">
        <w:rPr>
          <w:rFonts w:ascii="Times New Roman" w:hAnsi="Times New Roman"/>
          <w:b/>
          <w:color w:val="000000"/>
          <w:sz w:val="28"/>
          <w:szCs w:val="28"/>
        </w:rPr>
        <w:t>ThS. NGUYỄN TẤT PHÚ CƯỜNG</w:t>
      </w:r>
    </w:p>
    <w:p w14:paraId="2B32BDF0" w14:textId="77777777" w:rsidR="004C205F" w:rsidRPr="00D62A08" w:rsidRDefault="004C205F" w:rsidP="004C205F">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D62A08">
        <w:rPr>
          <w:rFonts w:ascii="Times New Roman" w:hAnsi="Times New Roman"/>
          <w:color w:val="000000"/>
          <w:sz w:val="28"/>
          <w:szCs w:val="28"/>
        </w:rPr>
        <w:t>Sinh viên thực hiện:</w:t>
      </w:r>
      <w:r w:rsidRPr="00D62A08">
        <w:rPr>
          <w:rFonts w:ascii="Times New Roman" w:hAnsi="Times New Roman"/>
          <w:b/>
          <w:color w:val="000000"/>
          <w:sz w:val="28"/>
          <w:szCs w:val="28"/>
        </w:rPr>
        <w:t xml:space="preserve"> ĐOÀN TIẾN LỢI</w:t>
      </w:r>
    </w:p>
    <w:p w14:paraId="54AD7A07" w14:textId="77777777" w:rsidR="004C205F" w:rsidRPr="00D62A08" w:rsidRDefault="004C205F" w:rsidP="004C205F">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D62A08">
        <w:rPr>
          <w:rFonts w:ascii="Times New Roman" w:hAnsi="Times New Roman"/>
          <w:color w:val="000000"/>
          <w:sz w:val="28"/>
          <w:szCs w:val="28"/>
        </w:rPr>
        <w:t xml:space="preserve">Mã số sinh viên:  </w:t>
      </w:r>
      <w:r w:rsidRPr="00D62A08">
        <w:rPr>
          <w:rFonts w:ascii="Times New Roman" w:hAnsi="Times New Roman"/>
          <w:b/>
          <w:color w:val="000000"/>
          <w:sz w:val="28"/>
          <w:szCs w:val="28"/>
        </w:rPr>
        <w:t>2051220102</w:t>
      </w:r>
    </w:p>
    <w:p w14:paraId="1E2F3038" w14:textId="77777777" w:rsidR="004C205F" w:rsidRPr="00D62A08" w:rsidRDefault="004C205F" w:rsidP="004C205F">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D62A08">
        <w:rPr>
          <w:rFonts w:ascii="Times New Roman" w:hAnsi="Times New Roman"/>
          <w:color w:val="000000"/>
          <w:sz w:val="28"/>
          <w:szCs w:val="28"/>
        </w:rPr>
        <w:t>Lớp</w:t>
      </w:r>
      <w:r w:rsidRPr="00D62A08">
        <w:rPr>
          <w:rFonts w:ascii="Times New Roman" w:hAnsi="Times New Roman"/>
          <w:b/>
          <w:color w:val="000000"/>
          <w:sz w:val="28"/>
          <w:szCs w:val="28"/>
        </w:rPr>
        <w:t>:   20CT3</w:t>
      </w:r>
    </w:p>
    <w:p w14:paraId="1359875F" w14:textId="77777777" w:rsidR="004C205F" w:rsidRPr="00D62A08" w:rsidRDefault="004C205F" w:rsidP="004C205F">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p>
    <w:p w14:paraId="6CAB15BC" w14:textId="77777777" w:rsidR="004C205F" w:rsidRPr="00D62A08" w:rsidRDefault="004C205F" w:rsidP="004C205F">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7A6DBF69" w14:textId="77777777" w:rsidR="004C205F" w:rsidRPr="00D62A08" w:rsidRDefault="004C205F" w:rsidP="004C205F">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5F55118F" w14:textId="77777777" w:rsidR="004C205F" w:rsidRPr="00D62A08" w:rsidRDefault="004C205F" w:rsidP="004C205F">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5D8F82E0" w14:textId="4923021A" w:rsidR="004C205F" w:rsidRDefault="004C205F" w:rsidP="004C205F">
      <w:pPr>
        <w:pBdr>
          <w:top w:val="thinThickSmallGap" w:sz="24" w:space="31" w:color="auto"/>
          <w:left w:val="thinThickSmallGap" w:sz="24" w:space="4" w:color="auto"/>
          <w:bottom w:val="thickThinSmallGap" w:sz="24" w:space="1" w:color="auto"/>
          <w:right w:val="thickThinSmallGap" w:sz="24" w:space="4" w:color="auto"/>
        </w:pBdr>
        <w:jc w:val="center"/>
        <w:rPr>
          <w:ins w:id="18" w:author="lợi đoàn" w:date="2024-11-29T13:35:00Z"/>
          <w:rFonts w:ascii="Times New Roman" w:hAnsi="Times New Roman"/>
          <w:b/>
          <w:color w:val="000000"/>
          <w:sz w:val="26"/>
          <w:szCs w:val="26"/>
        </w:rPr>
      </w:pPr>
      <w:r w:rsidRPr="00D62A08">
        <w:rPr>
          <w:rFonts w:ascii="Times New Roman" w:hAnsi="Times New Roman"/>
          <w:b/>
          <w:color w:val="000000"/>
          <w:sz w:val="26"/>
          <w:szCs w:val="26"/>
        </w:rPr>
        <w:t>Đà Nẵng, tháng 12/2024</w:t>
      </w:r>
    </w:p>
    <w:p w14:paraId="65AE7A0F" w14:textId="77777777" w:rsidR="005D5074" w:rsidRPr="00D62A08" w:rsidRDefault="005D5074" w:rsidP="004C205F">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p>
    <w:bookmarkEnd w:id="0"/>
    <w:p w14:paraId="659CA2BD" w14:textId="77777777" w:rsidR="004C205F" w:rsidRPr="00D62A08" w:rsidDel="00444ECA" w:rsidRDefault="004C205F" w:rsidP="004C205F">
      <w:pPr>
        <w:pBdr>
          <w:top w:val="thinThickSmallGap" w:sz="24" w:space="31" w:color="auto"/>
          <w:left w:val="thinThickSmallGap" w:sz="24" w:space="4" w:color="auto"/>
          <w:bottom w:val="thickThinSmallGap" w:sz="24" w:space="1" w:color="auto"/>
          <w:right w:val="thickThinSmallGap" w:sz="24" w:space="4" w:color="auto"/>
        </w:pBdr>
        <w:rPr>
          <w:del w:id="19" w:author="lợi đoàn" w:date="2024-11-29T13:00:00Z"/>
          <w:rFonts w:ascii="Times New Roman" w:hAnsi="Times New Roman"/>
          <w:b/>
          <w:color w:val="000000"/>
          <w:sz w:val="16"/>
          <w:szCs w:val="16"/>
        </w:rPr>
      </w:pPr>
    </w:p>
    <w:p w14:paraId="451C24EC" w14:textId="77777777" w:rsidR="004C205F" w:rsidRPr="00D62A08" w:rsidRDefault="004C205F" w:rsidP="004C205F">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b/>
          <w:color w:val="000000"/>
          <w:sz w:val="16"/>
          <w:szCs w:val="16"/>
        </w:rPr>
      </w:pPr>
    </w:p>
    <w:p w14:paraId="63C139AA" w14:textId="3904AEB4" w:rsidR="004C205F" w:rsidRPr="00D62A08" w:rsidDel="00123AE7" w:rsidRDefault="004C205F" w:rsidP="004C205F">
      <w:pPr>
        <w:spacing w:after="160" w:line="259" w:lineRule="auto"/>
        <w:rPr>
          <w:del w:id="20" w:author="lợi đoàn" w:date="2024-11-29T12:48:00Z"/>
          <w:rFonts w:ascii="Times New Roman" w:hAnsi="Times New Roman"/>
          <w:b/>
          <w:color w:val="000000"/>
          <w:sz w:val="28"/>
          <w:szCs w:val="28"/>
        </w:rPr>
      </w:pPr>
    </w:p>
    <w:p w14:paraId="06CE16FD" w14:textId="77777777" w:rsidR="004C205F" w:rsidRPr="00D62A08" w:rsidRDefault="004C205F" w:rsidP="004C205F">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D62A08">
        <w:rPr>
          <w:rFonts w:ascii="Times New Roman" w:hAnsi="Times New Roman"/>
          <w:b/>
          <w:color w:val="000000"/>
          <w:sz w:val="28"/>
          <w:szCs w:val="28"/>
        </w:rPr>
        <w:t>TRƯỜNG ĐẠI HỌC KIẾN TRÚC ĐÀ NẴNG</w:t>
      </w:r>
    </w:p>
    <w:p w14:paraId="2B548E6D" w14:textId="77777777" w:rsidR="004C205F" w:rsidRPr="00D62A08" w:rsidRDefault="004C205F" w:rsidP="004C205F">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D62A08">
        <w:rPr>
          <w:rFonts w:ascii="Times New Roman" w:hAnsi="Times New Roman"/>
          <w:b/>
          <w:noProof/>
          <w:color w:val="000000"/>
          <w:sz w:val="28"/>
          <w:szCs w:val="28"/>
        </w:rPr>
        <mc:AlternateContent>
          <mc:Choice Requires="wps">
            <w:drawing>
              <wp:anchor distT="0" distB="0" distL="114300" distR="114300" simplePos="0" relativeHeight="251658240" behindDoc="0" locked="0" layoutInCell="1" allowOverlap="1" wp14:anchorId="0699FA2A" wp14:editId="5C1ED12F">
                <wp:simplePos x="0" y="0"/>
                <wp:positionH relativeFrom="column">
                  <wp:posOffset>2098675</wp:posOffset>
                </wp:positionH>
                <wp:positionV relativeFrom="paragraph">
                  <wp:posOffset>204470</wp:posOffset>
                </wp:positionV>
                <wp:extent cx="1187450" cy="0"/>
                <wp:effectExtent l="0" t="0" r="31750" b="19050"/>
                <wp:wrapNone/>
                <wp:docPr id="4" name="Straight Connector 4"/>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14="http://schemas.microsoft.com/office/drawing/2010/main" xmlns:pic="http://schemas.openxmlformats.org/drawingml/2006/picture" xmlns:a16="http://schemas.microsoft.com/office/drawing/2014/main" xmlns:a="http://schemas.openxmlformats.org/drawingml/2006/main">
            <w:pict w14:anchorId="366B5DD3">
              <v:line id="Straight Connector 4" style="position:absolute;z-index:25165824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165.25pt,16.1pt" to="258.75pt,16.1pt" w14:anchorId="7DBAC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">
                <v:stroke joinstyle="miter"/>
              </v:line>
            </w:pict>
          </mc:Fallback>
        </mc:AlternateContent>
      </w:r>
      <w:r w:rsidRPr="00D62A08">
        <w:rPr>
          <w:rFonts w:ascii="Times New Roman" w:hAnsi="Times New Roman"/>
          <w:b/>
          <w:color w:val="000000"/>
          <w:sz w:val="28"/>
          <w:szCs w:val="28"/>
        </w:rPr>
        <w:t>KHOA CÔNG NGHỆ THÔNG TIN</w:t>
      </w:r>
    </w:p>
    <w:p w14:paraId="65E8AD02" w14:textId="77777777" w:rsidR="004C205F" w:rsidRPr="00D62A08" w:rsidRDefault="004C205F" w:rsidP="004C205F">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rPr>
      </w:pPr>
    </w:p>
    <w:p w14:paraId="2A421585" w14:textId="77777777" w:rsidR="004C205F" w:rsidRPr="00D62A08" w:rsidRDefault="004C205F" w:rsidP="004C205F">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rPr>
      </w:pPr>
    </w:p>
    <w:p w14:paraId="44406975" w14:textId="77777777" w:rsidR="004C205F" w:rsidRPr="00D62A08" w:rsidRDefault="004C205F" w:rsidP="004C205F">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r w:rsidRPr="00D62A08">
        <w:rPr>
          <w:rFonts w:ascii="Times New Roman" w:hAnsi="Times New Roman"/>
          <w:b/>
          <w:noProof/>
          <w:color w:val="000000"/>
          <w:sz w:val="28"/>
          <w:szCs w:val="28"/>
        </w:rPr>
        <w:drawing>
          <wp:anchor distT="0" distB="0" distL="114300" distR="114300" simplePos="0" relativeHeight="251661312" behindDoc="1" locked="0" layoutInCell="1" allowOverlap="1" wp14:anchorId="254BCD32" wp14:editId="680BB7D3">
            <wp:simplePos x="0" y="0"/>
            <wp:positionH relativeFrom="page">
              <wp:align>center</wp:align>
            </wp:positionH>
            <wp:positionV relativeFrom="paragraph">
              <wp:posOffset>20955</wp:posOffset>
            </wp:positionV>
            <wp:extent cx="1082040" cy="1082040"/>
            <wp:effectExtent l="0" t="0" r="3810" b="3810"/>
            <wp:wrapNone/>
            <wp:docPr id="2" name="Picture 2">
              <a:extLst xmlns:a="http://schemas.openxmlformats.org/drawingml/2006/main">
                <a:ext uri="{FF2B5EF4-FFF2-40B4-BE49-F238E27FC236}">
                  <a16:creationId xmlns:a16="http://schemas.microsoft.com/office/drawing/2014/main" id="{FB5B1CEF-79A5-40D2-B60E-36F8E267D4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FB5B1CEF-79A5-40D2-B60E-36F8E267D47A}"/>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1A74AF" w14:textId="77777777" w:rsidR="004C205F" w:rsidRPr="00D62A08" w:rsidRDefault="004C205F" w:rsidP="004C205F">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6FFB4CD7" w14:textId="77777777" w:rsidR="004C205F" w:rsidRPr="00D62A08" w:rsidRDefault="004C205F" w:rsidP="004C205F">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16BFCA45" w14:textId="77777777" w:rsidR="004C205F" w:rsidRPr="00D62A08" w:rsidDel="00123AE7" w:rsidRDefault="004C205F" w:rsidP="004C205F">
      <w:pPr>
        <w:pBdr>
          <w:top w:val="thinThickSmallGap" w:sz="24" w:space="1" w:color="auto"/>
          <w:left w:val="thinThickSmallGap" w:sz="24" w:space="4" w:color="auto"/>
          <w:bottom w:val="thickThinSmallGap" w:sz="24" w:space="1" w:color="auto"/>
          <w:right w:val="thickThinSmallGap" w:sz="24" w:space="4" w:color="auto"/>
        </w:pBdr>
        <w:rPr>
          <w:del w:id="21" w:author="lợi đoàn" w:date="2024-11-29T12:47:00Z"/>
          <w:rFonts w:ascii="Times New Roman" w:hAnsi="Times New Roman"/>
          <w:b/>
          <w:color w:val="000000"/>
          <w:sz w:val="28"/>
          <w:szCs w:val="28"/>
        </w:rPr>
      </w:pPr>
    </w:p>
    <w:p w14:paraId="56BF7DC6" w14:textId="77777777" w:rsidR="004C205F" w:rsidRPr="00D62A08" w:rsidRDefault="004C205F">
      <w:pPr>
        <w:pBdr>
          <w:top w:val="thinThickSmallGap" w:sz="24" w:space="1" w:color="auto"/>
          <w:left w:val="thinThickSmallGap" w:sz="24" w:space="4" w:color="auto"/>
          <w:bottom w:val="thickThinSmallGap" w:sz="24" w:space="1" w:color="auto"/>
          <w:right w:val="thickThinSmallGap" w:sz="24" w:space="4" w:color="auto"/>
        </w:pBdr>
        <w:spacing w:before="120"/>
        <w:rPr>
          <w:rFonts w:ascii="Times New Roman" w:hAnsi="Times New Roman"/>
          <w:b/>
          <w:color w:val="000000"/>
          <w:sz w:val="50"/>
          <w:szCs w:val="50"/>
        </w:rPr>
        <w:pPrChange w:id="22" w:author="lợi đoàn" w:date="2024-11-29T12:47:00Z">
          <w:pPr>
            <w:pBdr>
              <w:top w:val="thinThickSmallGap" w:sz="24" w:space="1" w:color="auto"/>
              <w:left w:val="thinThickSmallGap" w:sz="24" w:space="4" w:color="auto"/>
              <w:bottom w:val="thickThinSmallGap" w:sz="24" w:space="1" w:color="auto"/>
              <w:right w:val="thickThinSmallGap" w:sz="24" w:space="4" w:color="auto"/>
            </w:pBdr>
            <w:spacing w:before="120"/>
            <w:jc w:val="center"/>
          </w:pPr>
        </w:pPrChange>
      </w:pPr>
    </w:p>
    <w:p w14:paraId="0B49046D" w14:textId="77777777" w:rsidR="004C205F" w:rsidRPr="00D62A08" w:rsidRDefault="004C205F" w:rsidP="004C205F">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sidRPr="00D62A08">
        <w:rPr>
          <w:rFonts w:ascii="Times New Roman" w:hAnsi="Times New Roman"/>
          <w:b/>
          <w:color w:val="000000"/>
          <w:sz w:val="50"/>
          <w:szCs w:val="50"/>
        </w:rPr>
        <w:t>ĐỒ ÁN TỐT NGHIỆP</w:t>
      </w:r>
    </w:p>
    <w:p w14:paraId="0B3B87DE" w14:textId="77777777" w:rsidR="004C205F" w:rsidRPr="00D62A08" w:rsidRDefault="004C205F" w:rsidP="004C205F">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D62A08">
        <w:rPr>
          <w:rFonts w:ascii="Times New Roman" w:hAnsi="Times New Roman"/>
          <w:b/>
          <w:color w:val="000000"/>
          <w:sz w:val="32"/>
          <w:szCs w:val="32"/>
        </w:rPr>
        <w:t>NGÀNH: CÔNG NGHỆ THÔNG TIN</w:t>
      </w:r>
    </w:p>
    <w:p w14:paraId="05D800F5" w14:textId="77777777" w:rsidR="004C205F" w:rsidRPr="00D62A08" w:rsidRDefault="004C205F" w:rsidP="004C205F">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32"/>
          <w:szCs w:val="32"/>
        </w:rPr>
      </w:pPr>
    </w:p>
    <w:p w14:paraId="4AA9580C" w14:textId="77777777" w:rsidR="004C205F" w:rsidRPr="00D62A08" w:rsidRDefault="004C205F" w:rsidP="004C205F">
      <w:pPr>
        <w:pBdr>
          <w:top w:val="thinThickSmallGap" w:sz="24" w:space="1" w:color="auto"/>
          <w:left w:val="thinThickSmallGap" w:sz="24" w:space="4" w:color="auto"/>
          <w:bottom w:val="thickThinSmallGap" w:sz="24" w:space="1" w:color="auto"/>
          <w:right w:val="thickThinSmallGap" w:sz="24" w:space="4" w:color="auto"/>
        </w:pBdr>
        <w:ind w:firstLine="720"/>
        <w:jc w:val="center"/>
        <w:rPr>
          <w:rFonts w:ascii="Times New Roman" w:hAnsi="Times New Roman"/>
          <w:b/>
          <w:color w:val="000000"/>
          <w:sz w:val="32"/>
          <w:szCs w:val="32"/>
        </w:rPr>
      </w:pPr>
    </w:p>
    <w:p w14:paraId="5DA3A22B" w14:textId="77777777" w:rsidR="004C205F" w:rsidRPr="00D62A08" w:rsidRDefault="004C205F" w:rsidP="004C205F">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69913558" w14:textId="77777777" w:rsidR="004C205F" w:rsidRPr="00D62A08" w:rsidRDefault="004C205F" w:rsidP="004C205F">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02B85620" w14:textId="77777777" w:rsidR="004C205F" w:rsidRPr="00D62A08" w:rsidRDefault="004C205F" w:rsidP="004C205F">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D62A08">
        <w:rPr>
          <w:rFonts w:ascii="Times New Roman" w:hAnsi="Times New Roman"/>
          <w:b/>
          <w:color w:val="000000"/>
          <w:sz w:val="28"/>
          <w:szCs w:val="28"/>
        </w:rPr>
        <w:t>ĐỀ TÀI:</w:t>
      </w:r>
    </w:p>
    <w:p w14:paraId="74CCC557" w14:textId="77777777" w:rsidR="004C205F" w:rsidRPr="00D62A08" w:rsidRDefault="004C205F" w:rsidP="004C205F">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6EBB91E4" w14:textId="77777777" w:rsidR="004C205F" w:rsidRPr="00D62A08" w:rsidRDefault="004C205F" w:rsidP="004C205F">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sz w:val="40"/>
          <w:szCs w:val="40"/>
        </w:rPr>
      </w:pPr>
      <w:r w:rsidRPr="00D62A08">
        <w:rPr>
          <w:rFonts w:ascii="Times New Roman" w:hAnsi="Times New Roman"/>
          <w:b/>
          <w:sz w:val="40"/>
          <w:szCs w:val="40"/>
        </w:rPr>
        <w:t xml:space="preserve">NGHIÊN CỨU CÔNG NGHỆ </w:t>
      </w:r>
    </w:p>
    <w:p w14:paraId="2CD8CF57" w14:textId="77777777" w:rsidR="004C205F" w:rsidRPr="00D62A08" w:rsidRDefault="004C205F" w:rsidP="004C205F">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40"/>
          <w:szCs w:val="40"/>
        </w:rPr>
      </w:pPr>
      <w:r w:rsidRPr="00D62A08">
        <w:rPr>
          <w:rFonts w:ascii="Times New Roman" w:hAnsi="Times New Roman"/>
          <w:b/>
          <w:sz w:val="40"/>
          <w:szCs w:val="40"/>
        </w:rPr>
        <w:t>FASTAPI – REACTJS XÂY DỰNG WEBSITE QUẢN LÝ HỒ SƠ BỆNH ÁN</w:t>
      </w:r>
    </w:p>
    <w:p w14:paraId="14970BA8" w14:textId="77777777" w:rsidR="004C205F" w:rsidRPr="00D62A08" w:rsidDel="00123AE7" w:rsidRDefault="004C205F" w:rsidP="004C205F">
      <w:pPr>
        <w:pBdr>
          <w:top w:val="thinThickSmallGap" w:sz="24" w:space="1" w:color="auto"/>
          <w:left w:val="thinThickSmallGap" w:sz="24" w:space="4" w:color="auto"/>
          <w:bottom w:val="thickThinSmallGap" w:sz="24" w:space="1" w:color="auto"/>
          <w:right w:val="thickThinSmallGap" w:sz="24" w:space="4" w:color="auto"/>
        </w:pBdr>
        <w:jc w:val="both"/>
        <w:rPr>
          <w:del w:id="23" w:author="lợi đoàn" w:date="2024-11-29T12:47:00Z"/>
          <w:rFonts w:ascii="Times New Roman" w:hAnsi="Times New Roman"/>
          <w:b/>
          <w:color w:val="000000"/>
        </w:rPr>
      </w:pPr>
    </w:p>
    <w:p w14:paraId="01A6F7B7" w14:textId="77777777" w:rsidR="004C205F" w:rsidRPr="00D62A08" w:rsidDel="00123AE7" w:rsidRDefault="004C205F" w:rsidP="004C205F">
      <w:pPr>
        <w:pBdr>
          <w:top w:val="thinThickSmallGap" w:sz="24" w:space="1" w:color="auto"/>
          <w:left w:val="thinThickSmallGap" w:sz="24" w:space="4" w:color="auto"/>
          <w:bottom w:val="thickThinSmallGap" w:sz="24" w:space="1" w:color="auto"/>
          <w:right w:val="thickThinSmallGap" w:sz="24" w:space="4" w:color="auto"/>
        </w:pBdr>
        <w:jc w:val="both"/>
        <w:rPr>
          <w:del w:id="24" w:author="lợi đoàn" w:date="2024-11-29T12:47:00Z"/>
          <w:rFonts w:ascii="Times New Roman" w:hAnsi="Times New Roman"/>
          <w:b/>
          <w:color w:val="000000"/>
        </w:rPr>
      </w:pPr>
    </w:p>
    <w:p w14:paraId="7D79C61F" w14:textId="77777777" w:rsidR="004C205F" w:rsidRPr="00D62A08" w:rsidDel="00123AE7" w:rsidRDefault="004C205F" w:rsidP="004C205F">
      <w:pPr>
        <w:pBdr>
          <w:top w:val="thinThickSmallGap" w:sz="24" w:space="1" w:color="auto"/>
          <w:left w:val="thinThickSmallGap" w:sz="24" w:space="4" w:color="auto"/>
          <w:bottom w:val="thickThinSmallGap" w:sz="24" w:space="1" w:color="auto"/>
          <w:right w:val="thickThinSmallGap" w:sz="24" w:space="4" w:color="auto"/>
        </w:pBdr>
        <w:jc w:val="both"/>
        <w:rPr>
          <w:del w:id="25" w:author="lợi đoàn" w:date="2024-11-29T12:47:00Z"/>
          <w:rFonts w:ascii="Times New Roman" w:hAnsi="Times New Roman"/>
          <w:b/>
          <w:color w:val="000000"/>
        </w:rPr>
      </w:pPr>
    </w:p>
    <w:p w14:paraId="43B29EA1" w14:textId="77777777" w:rsidR="004C205F" w:rsidRPr="00D62A08" w:rsidDel="00123AE7" w:rsidRDefault="004C205F" w:rsidP="004C205F">
      <w:pPr>
        <w:pBdr>
          <w:top w:val="thinThickSmallGap" w:sz="24" w:space="1" w:color="auto"/>
          <w:left w:val="thinThickSmallGap" w:sz="24" w:space="4" w:color="auto"/>
          <w:bottom w:val="thickThinSmallGap" w:sz="24" w:space="1" w:color="auto"/>
          <w:right w:val="thickThinSmallGap" w:sz="24" w:space="4" w:color="auto"/>
        </w:pBdr>
        <w:jc w:val="both"/>
        <w:rPr>
          <w:del w:id="26" w:author="lợi đoàn" w:date="2024-11-29T12:47:00Z"/>
          <w:rFonts w:ascii="Times New Roman" w:hAnsi="Times New Roman"/>
          <w:b/>
          <w:color w:val="000000"/>
        </w:rPr>
      </w:pPr>
    </w:p>
    <w:p w14:paraId="367C662C" w14:textId="77777777" w:rsidR="004C205F" w:rsidRPr="00D62A08" w:rsidDel="00123AE7" w:rsidRDefault="004C205F" w:rsidP="004C205F">
      <w:pPr>
        <w:pBdr>
          <w:top w:val="thinThickSmallGap" w:sz="24" w:space="1" w:color="auto"/>
          <w:left w:val="thinThickSmallGap" w:sz="24" w:space="4" w:color="auto"/>
          <w:bottom w:val="thickThinSmallGap" w:sz="24" w:space="1" w:color="auto"/>
          <w:right w:val="thickThinSmallGap" w:sz="24" w:space="4" w:color="auto"/>
        </w:pBdr>
        <w:jc w:val="both"/>
        <w:rPr>
          <w:del w:id="27" w:author="lợi đoàn" w:date="2024-11-29T12:47:00Z"/>
          <w:rFonts w:ascii="Times New Roman" w:hAnsi="Times New Roman"/>
          <w:b/>
          <w:color w:val="000000"/>
        </w:rPr>
      </w:pPr>
    </w:p>
    <w:p w14:paraId="5D687E19" w14:textId="77777777" w:rsidR="004C205F" w:rsidRPr="00D62A08" w:rsidDel="00123AE7" w:rsidRDefault="004C205F" w:rsidP="004C205F">
      <w:pPr>
        <w:pBdr>
          <w:top w:val="thinThickSmallGap" w:sz="24" w:space="1" w:color="auto"/>
          <w:left w:val="thinThickSmallGap" w:sz="24" w:space="4" w:color="auto"/>
          <w:bottom w:val="thickThinSmallGap" w:sz="24" w:space="1" w:color="auto"/>
          <w:right w:val="thickThinSmallGap" w:sz="24" w:space="4" w:color="auto"/>
        </w:pBdr>
        <w:jc w:val="both"/>
        <w:rPr>
          <w:del w:id="28" w:author="lợi đoàn" w:date="2024-11-29T12:47:00Z"/>
          <w:rFonts w:ascii="Times New Roman" w:hAnsi="Times New Roman"/>
          <w:b/>
          <w:color w:val="000000"/>
        </w:rPr>
      </w:pPr>
    </w:p>
    <w:p w14:paraId="0CBA764D" w14:textId="4D70FD4C" w:rsidR="004C205F" w:rsidRPr="00D62A08" w:rsidDel="00123AE7" w:rsidRDefault="004C205F" w:rsidP="004C205F">
      <w:pPr>
        <w:pBdr>
          <w:top w:val="thinThickSmallGap" w:sz="24" w:space="1" w:color="auto"/>
          <w:left w:val="thinThickSmallGap" w:sz="24" w:space="4" w:color="auto"/>
          <w:bottom w:val="thickThinSmallGap" w:sz="24" w:space="1" w:color="auto"/>
          <w:right w:val="thickThinSmallGap" w:sz="24" w:space="4" w:color="auto"/>
        </w:pBdr>
        <w:jc w:val="both"/>
        <w:rPr>
          <w:del w:id="29" w:author="lợi đoàn" w:date="2024-11-29T12:47:00Z"/>
          <w:rFonts w:ascii="Times New Roman" w:hAnsi="Times New Roman"/>
          <w:b/>
          <w:color w:val="000000"/>
        </w:rPr>
      </w:pPr>
    </w:p>
    <w:p w14:paraId="02B23D88" w14:textId="77777777" w:rsidR="00990C98" w:rsidRPr="00D62A08" w:rsidRDefault="00990C98" w:rsidP="004C205F">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40225E0F" w14:textId="77777777" w:rsidR="004C205F" w:rsidRPr="00D62A08" w:rsidRDefault="004C205F" w:rsidP="004C205F">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017F357A" w14:textId="77777777" w:rsidR="004C205F" w:rsidRPr="00D62A08" w:rsidRDefault="004C205F" w:rsidP="004C205F">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olor w:val="000000"/>
          <w:sz w:val="28"/>
          <w:szCs w:val="28"/>
        </w:rPr>
      </w:pPr>
      <w:r w:rsidRPr="00D62A08">
        <w:rPr>
          <w:rFonts w:ascii="Times New Roman" w:hAnsi="Times New Roman"/>
          <w:color w:val="000000"/>
          <w:sz w:val="28"/>
          <w:szCs w:val="28"/>
        </w:rPr>
        <w:t xml:space="preserve">Người hướng dẫn: </w:t>
      </w:r>
      <w:r w:rsidRPr="00D62A08">
        <w:rPr>
          <w:rFonts w:ascii="Times New Roman" w:hAnsi="Times New Roman"/>
          <w:b/>
          <w:color w:val="000000"/>
          <w:sz w:val="28"/>
          <w:szCs w:val="28"/>
        </w:rPr>
        <w:t>ThS. NGUYỄN TẤT PHÚ CƯỜNG</w:t>
      </w:r>
    </w:p>
    <w:p w14:paraId="08333C80" w14:textId="77777777" w:rsidR="004C205F" w:rsidRPr="00D62A08" w:rsidRDefault="004C205F" w:rsidP="004C205F">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D62A08">
        <w:rPr>
          <w:rFonts w:ascii="Times New Roman" w:hAnsi="Times New Roman"/>
          <w:color w:val="000000"/>
          <w:sz w:val="28"/>
          <w:szCs w:val="28"/>
        </w:rPr>
        <w:t>Sinh viên thực hiện:</w:t>
      </w:r>
      <w:r w:rsidRPr="00D62A08">
        <w:rPr>
          <w:rFonts w:ascii="Times New Roman" w:hAnsi="Times New Roman"/>
          <w:b/>
          <w:color w:val="000000"/>
          <w:sz w:val="28"/>
          <w:szCs w:val="28"/>
        </w:rPr>
        <w:t xml:space="preserve"> ĐOÀN TIẾN LỢI</w:t>
      </w:r>
    </w:p>
    <w:p w14:paraId="30A4B04D" w14:textId="77777777" w:rsidR="004C205F" w:rsidRPr="00D62A08" w:rsidRDefault="004C205F" w:rsidP="004C205F">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D62A08">
        <w:rPr>
          <w:rFonts w:ascii="Times New Roman" w:hAnsi="Times New Roman"/>
          <w:color w:val="000000"/>
          <w:sz w:val="28"/>
          <w:szCs w:val="28"/>
        </w:rPr>
        <w:t xml:space="preserve">Mã số sinh viên:  </w:t>
      </w:r>
      <w:r w:rsidRPr="00D62A08">
        <w:rPr>
          <w:rFonts w:ascii="Times New Roman" w:hAnsi="Times New Roman"/>
          <w:b/>
          <w:color w:val="000000"/>
          <w:sz w:val="28"/>
          <w:szCs w:val="28"/>
        </w:rPr>
        <w:t>2051220102</w:t>
      </w:r>
    </w:p>
    <w:p w14:paraId="390C48FC" w14:textId="77777777" w:rsidR="004C205F" w:rsidRPr="00D62A08" w:rsidDel="00367A03" w:rsidRDefault="004C205F" w:rsidP="004C205F">
      <w:pPr>
        <w:pBdr>
          <w:top w:val="thinThickSmallGap" w:sz="24" w:space="1" w:color="auto"/>
          <w:left w:val="thinThickSmallGap" w:sz="24" w:space="4" w:color="auto"/>
          <w:bottom w:val="thickThinSmallGap" w:sz="24" w:space="1" w:color="auto"/>
          <w:right w:val="thickThinSmallGap" w:sz="24" w:space="4" w:color="auto"/>
        </w:pBdr>
        <w:jc w:val="center"/>
        <w:rPr>
          <w:del w:id="30" w:author="lợi đoàn" w:date="2024-11-29T12:58:00Z"/>
          <w:rFonts w:ascii="Times New Roman" w:hAnsi="Times New Roman"/>
          <w:b/>
          <w:color w:val="000000"/>
          <w:sz w:val="28"/>
          <w:szCs w:val="28"/>
        </w:rPr>
      </w:pPr>
      <w:r w:rsidRPr="00D62A08">
        <w:rPr>
          <w:rFonts w:ascii="Times New Roman" w:hAnsi="Times New Roman"/>
          <w:color w:val="000000"/>
          <w:sz w:val="28"/>
          <w:szCs w:val="28"/>
        </w:rPr>
        <w:t>Lớp</w:t>
      </w:r>
      <w:r w:rsidRPr="00D62A08">
        <w:rPr>
          <w:rFonts w:ascii="Times New Roman" w:hAnsi="Times New Roman"/>
          <w:b/>
          <w:color w:val="000000"/>
          <w:sz w:val="28"/>
          <w:szCs w:val="28"/>
        </w:rPr>
        <w:t>:   20CT3</w:t>
      </w:r>
    </w:p>
    <w:p w14:paraId="2758C6EC" w14:textId="77777777" w:rsidR="004C205F" w:rsidRPr="00D62A08" w:rsidRDefault="004C205F">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p>
    <w:p w14:paraId="13D425F3" w14:textId="77777777" w:rsidR="004C205F" w:rsidRPr="00D62A08" w:rsidRDefault="004C205F" w:rsidP="004C205F">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4CC0A96D" w14:textId="77777777" w:rsidR="004C205F" w:rsidRPr="00D62A08" w:rsidRDefault="004C205F" w:rsidP="004C205F">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1630A5BF" w14:textId="77777777" w:rsidR="004C205F" w:rsidRPr="00D62A08" w:rsidRDefault="004C205F" w:rsidP="004C205F">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6353607C" w14:textId="1691AF03" w:rsidR="001C3996" w:rsidRDefault="004C205F" w:rsidP="004C205F">
      <w:pPr>
        <w:pBdr>
          <w:top w:val="thinThickSmallGap" w:sz="24" w:space="1" w:color="auto"/>
          <w:left w:val="thinThickSmallGap" w:sz="24" w:space="4" w:color="auto"/>
          <w:bottom w:val="thickThinSmallGap" w:sz="24" w:space="1" w:color="auto"/>
          <w:right w:val="thickThinSmallGap" w:sz="24" w:space="4" w:color="auto"/>
        </w:pBdr>
        <w:jc w:val="center"/>
        <w:rPr>
          <w:ins w:id="31" w:author="lợi đoàn" w:date="2024-11-29T13:00:00Z"/>
          <w:rFonts w:ascii="Times New Roman" w:hAnsi="Times New Roman"/>
          <w:b/>
          <w:color w:val="000000"/>
          <w:sz w:val="26"/>
          <w:szCs w:val="26"/>
        </w:rPr>
      </w:pPr>
      <w:r w:rsidRPr="00D62A08">
        <w:rPr>
          <w:rFonts w:ascii="Times New Roman" w:hAnsi="Times New Roman"/>
          <w:b/>
          <w:color w:val="000000"/>
          <w:sz w:val="26"/>
          <w:szCs w:val="26"/>
        </w:rPr>
        <w:t>Đà Nẵng, tháng 12/2024</w:t>
      </w:r>
    </w:p>
    <w:p w14:paraId="04FDC596" w14:textId="520235AD" w:rsidR="004C205F" w:rsidRPr="00D62A08" w:rsidDel="00123AE7" w:rsidRDefault="001C3996">
      <w:pPr>
        <w:spacing w:after="160" w:line="259" w:lineRule="auto"/>
        <w:rPr>
          <w:del w:id="32" w:author="lợi đoàn" w:date="2024-11-29T12:47:00Z"/>
          <w:rFonts w:ascii="Times New Roman" w:hAnsi="Times New Roman"/>
          <w:b/>
          <w:color w:val="000000"/>
          <w:sz w:val="26"/>
          <w:szCs w:val="26"/>
        </w:rPr>
        <w:pPrChange w:id="33" w:author="lợi đoàn" w:date="2024-11-29T13:01:00Z">
          <w:pPr>
            <w:pBdr>
              <w:top w:val="thinThickSmallGap" w:sz="24" w:space="1" w:color="auto"/>
              <w:left w:val="thinThickSmallGap" w:sz="24" w:space="4" w:color="auto"/>
              <w:bottom w:val="thickThinSmallGap" w:sz="24" w:space="1" w:color="auto"/>
              <w:right w:val="thickThinSmallGap" w:sz="24" w:space="4" w:color="auto"/>
            </w:pBdr>
            <w:jc w:val="center"/>
          </w:pPr>
        </w:pPrChange>
      </w:pPr>
      <w:ins w:id="34" w:author="lợi đoàn" w:date="2024-11-29T13:00:00Z">
        <w:r>
          <w:rPr>
            <w:rFonts w:ascii="Times New Roman" w:hAnsi="Times New Roman"/>
            <w:b/>
            <w:color w:val="000000"/>
            <w:sz w:val="26"/>
            <w:szCs w:val="26"/>
          </w:rPr>
          <w:br w:type="page"/>
        </w:r>
      </w:ins>
    </w:p>
    <w:p w14:paraId="4E13318F" w14:textId="39D20D4F" w:rsidR="00990C98" w:rsidRPr="00D62A08" w:rsidDel="001C3996" w:rsidRDefault="00990C98">
      <w:pPr>
        <w:pBdr>
          <w:top w:val="thinThickSmallGap" w:sz="24" w:space="1" w:color="auto"/>
          <w:left w:val="thinThickSmallGap" w:sz="24" w:space="4" w:color="auto"/>
          <w:bottom w:val="thickThinSmallGap" w:sz="24" w:space="1" w:color="auto"/>
          <w:right w:val="thickThinSmallGap" w:sz="24" w:space="4" w:color="auto"/>
        </w:pBdr>
        <w:rPr>
          <w:del w:id="35" w:author="lợi đoàn" w:date="2024-11-29T13:01:00Z"/>
          <w:rFonts w:ascii="Times New Roman" w:hAnsi="Times New Roman"/>
          <w:b/>
          <w:color w:val="000000"/>
          <w:sz w:val="26"/>
          <w:szCs w:val="26"/>
        </w:rPr>
        <w:pPrChange w:id="36" w:author="lợi đoàn" w:date="2024-11-29T13:01:00Z">
          <w:pPr>
            <w:pBdr>
              <w:top w:val="thinThickSmallGap" w:sz="24" w:space="1" w:color="auto"/>
              <w:left w:val="thinThickSmallGap" w:sz="24" w:space="4" w:color="auto"/>
              <w:bottom w:val="thickThinSmallGap" w:sz="24" w:space="1" w:color="auto"/>
              <w:right w:val="thickThinSmallGap" w:sz="24" w:space="4" w:color="auto"/>
            </w:pBdr>
            <w:jc w:val="center"/>
          </w:pPr>
        </w:pPrChange>
      </w:pPr>
    </w:p>
    <w:p w14:paraId="607AB931" w14:textId="3AB27AE2" w:rsidR="00990C98" w:rsidRPr="00D62A08" w:rsidRDefault="00990C98">
      <w:pPr>
        <w:spacing w:after="160" w:line="259" w:lineRule="auto"/>
        <w:rPr>
          <w:rFonts w:ascii="Times New Roman" w:hAnsi="Times New Roman"/>
        </w:rPr>
      </w:pPr>
      <w:del w:id="37" w:author="lợi đoàn" w:date="2024-11-29T13:01:00Z">
        <w:r w:rsidRPr="00D62A08" w:rsidDel="001C3996">
          <w:rPr>
            <w:rFonts w:ascii="Times New Roman" w:hAnsi="Times New Roman"/>
          </w:rPr>
          <w:br w:type="page"/>
        </w:r>
      </w:del>
    </w:p>
    <w:p w14:paraId="15037E10" w14:textId="45191404" w:rsidR="001C3996" w:rsidRDefault="00990C98">
      <w:pPr>
        <w:spacing w:after="160" w:line="259" w:lineRule="auto"/>
        <w:rPr>
          <w:ins w:id="38" w:author="lợi đoàn" w:date="2024-11-29T13:01:00Z"/>
          <w:rFonts w:ascii="Times New Roman" w:hAnsi="Times New Roman"/>
        </w:rPr>
      </w:pPr>
      <w:r w:rsidRPr="00D62A08">
        <w:rPr>
          <w:rFonts w:ascii="Times New Roman" w:hAnsi="Times New Roman"/>
        </w:rPr>
        <w:br w:type="page"/>
      </w:r>
      <w:ins w:id="39" w:author="lợi đoàn" w:date="2024-11-29T13:01:00Z">
        <w:r w:rsidR="001C3996">
          <w:rPr>
            <w:rFonts w:ascii="Times New Roman" w:hAnsi="Times New Roman"/>
          </w:rPr>
          <w:lastRenderedPageBreak/>
          <w:br w:type="page"/>
        </w:r>
      </w:ins>
    </w:p>
    <w:p w14:paraId="0F6BAFE9" w14:textId="77777777" w:rsidR="001C3996" w:rsidRDefault="001C3996">
      <w:pPr>
        <w:spacing w:after="160" w:line="259" w:lineRule="auto"/>
        <w:rPr>
          <w:ins w:id="40" w:author="lợi đoàn" w:date="2024-11-29T13:01:00Z"/>
          <w:rFonts w:ascii="Times New Roman" w:hAnsi="Times New Roman"/>
        </w:rPr>
        <w:sectPr w:rsidR="001C3996" w:rsidSect="00647BDE">
          <w:footerReference w:type="first" r:id="rId9"/>
          <w:pgSz w:w="11907" w:h="16840" w:code="9"/>
          <w:pgMar w:top="1418" w:right="1134" w:bottom="1418" w:left="1701" w:header="907" w:footer="907" w:gutter="0"/>
          <w:pgNumType w:fmt="lowerRoman" w:start="1"/>
          <w:cols w:space="720"/>
          <w:titlePg/>
          <w:docGrid w:linePitch="360"/>
          <w:sectPrChange w:id="42" w:author="lợi đoàn" w:date="2024-11-29T13:05:00Z">
            <w:sectPr w:rsidR="001C3996" w:rsidSect="00647BDE">
              <w:pgMar w:top="1418" w:right="1134" w:bottom="1418" w:left="1701" w:header="907" w:footer="907" w:gutter="0"/>
              <w:titlePg w:val="0"/>
            </w:sectPr>
          </w:sectPrChange>
        </w:sectPr>
      </w:pPr>
    </w:p>
    <w:p w14:paraId="130FDA7A" w14:textId="1AB4613F" w:rsidR="00990C98" w:rsidRPr="00D62A08" w:rsidRDefault="00990C98">
      <w:pPr>
        <w:spacing w:after="160" w:line="259" w:lineRule="auto"/>
        <w:rPr>
          <w:rFonts w:ascii="Times New Roman" w:hAnsi="Times New Roman"/>
        </w:rPr>
      </w:pPr>
    </w:p>
    <w:p w14:paraId="6C0F4E8B" w14:textId="77777777" w:rsidR="00990C98" w:rsidRPr="00D62A08" w:rsidRDefault="00990C98" w:rsidP="00990C98">
      <w:pPr>
        <w:pStyle w:val="Heading1"/>
        <w:jc w:val="center"/>
        <w:rPr>
          <w:rFonts w:ascii="Times New Roman" w:hAnsi="Times New Roman" w:cs="Times New Roman"/>
          <w:b/>
          <w:color w:val="000000"/>
          <w:sz w:val="28"/>
          <w:szCs w:val="28"/>
        </w:rPr>
      </w:pPr>
      <w:bookmarkStart w:id="43" w:name="_Toc183464611"/>
      <w:bookmarkStart w:id="44" w:name="_Toc183541756"/>
      <w:bookmarkStart w:id="45" w:name="_Toc183825419"/>
      <w:r w:rsidRPr="00D62A08">
        <w:rPr>
          <w:rFonts w:ascii="Times New Roman" w:hAnsi="Times New Roman" w:cs="Times New Roman"/>
          <w:b/>
          <w:color w:val="000000"/>
          <w:sz w:val="28"/>
          <w:szCs w:val="28"/>
        </w:rPr>
        <w:t>TÓM TẮT</w:t>
      </w:r>
      <w:bookmarkEnd w:id="43"/>
      <w:bookmarkEnd w:id="44"/>
      <w:bookmarkEnd w:id="45"/>
    </w:p>
    <w:p w14:paraId="22450C94" w14:textId="77777777" w:rsidR="00990C98" w:rsidRPr="00D62A08" w:rsidRDefault="00990C98" w:rsidP="00990C98">
      <w:pPr>
        <w:tabs>
          <w:tab w:val="left" w:pos="540"/>
        </w:tabs>
        <w:spacing w:after="120" w:line="26" w:lineRule="atLeast"/>
        <w:jc w:val="both"/>
        <w:rPr>
          <w:rFonts w:ascii="Times New Roman" w:hAnsi="Times New Roman"/>
          <w:color w:val="000000"/>
          <w:sz w:val="26"/>
          <w:szCs w:val="26"/>
        </w:rPr>
      </w:pPr>
    </w:p>
    <w:p w14:paraId="4E005AC3" w14:textId="77777777" w:rsidR="00990C98" w:rsidRPr="00D62A08" w:rsidRDefault="00990C98" w:rsidP="00990C98">
      <w:pPr>
        <w:tabs>
          <w:tab w:val="left" w:pos="540"/>
        </w:tabs>
        <w:spacing w:after="120" w:line="26" w:lineRule="atLeast"/>
        <w:jc w:val="both"/>
        <w:rPr>
          <w:rFonts w:ascii="Times New Roman" w:hAnsi="Times New Roman"/>
        </w:rPr>
      </w:pPr>
      <w:r w:rsidRPr="00D62A08">
        <w:rPr>
          <w:rFonts w:ascii="Times New Roman" w:hAnsi="Times New Roman"/>
          <w:color w:val="000000"/>
          <w:sz w:val="26"/>
          <w:szCs w:val="26"/>
        </w:rPr>
        <w:t xml:space="preserve">Tên đề tài: </w:t>
      </w:r>
      <w:r w:rsidRPr="00D62A08">
        <w:rPr>
          <w:rFonts w:ascii="Times New Roman" w:hAnsi="Times New Roman"/>
          <w:sz w:val="26"/>
          <w:szCs w:val="26"/>
        </w:rPr>
        <w:t>Nghiên cứu Công nghệ FastAPI – ReactJS và Xây dựng Website Quản lý Hồ Sơ Bệnh Án</w:t>
      </w:r>
    </w:p>
    <w:p w14:paraId="7EA6D23D" w14:textId="77777777" w:rsidR="00990C98" w:rsidRPr="00D62A08" w:rsidRDefault="00990C98" w:rsidP="00990C98">
      <w:pPr>
        <w:tabs>
          <w:tab w:val="left" w:pos="540"/>
        </w:tabs>
        <w:spacing w:after="120" w:line="26" w:lineRule="atLeast"/>
        <w:jc w:val="both"/>
        <w:rPr>
          <w:rFonts w:ascii="Times New Roman" w:hAnsi="Times New Roman"/>
          <w:sz w:val="26"/>
          <w:szCs w:val="26"/>
        </w:rPr>
      </w:pPr>
      <w:r w:rsidRPr="00D62A08">
        <w:rPr>
          <w:rFonts w:ascii="Times New Roman" w:hAnsi="Times New Roman"/>
          <w:sz w:val="26"/>
          <w:szCs w:val="26"/>
        </w:rPr>
        <w:t>Sinh viên thực hiện: Đoàn Tiến Lợi</w:t>
      </w:r>
    </w:p>
    <w:p w14:paraId="60DC6179" w14:textId="77777777" w:rsidR="00990C98" w:rsidRPr="00D62A08" w:rsidRDefault="00990C98" w:rsidP="00990C98">
      <w:pPr>
        <w:tabs>
          <w:tab w:val="left" w:pos="540"/>
        </w:tabs>
        <w:spacing w:after="120" w:line="26" w:lineRule="atLeast"/>
        <w:jc w:val="both"/>
        <w:rPr>
          <w:rFonts w:ascii="Times New Roman" w:hAnsi="Times New Roman"/>
          <w:sz w:val="26"/>
          <w:szCs w:val="26"/>
        </w:rPr>
      </w:pPr>
      <w:r w:rsidRPr="00D62A08">
        <w:rPr>
          <w:rFonts w:ascii="Times New Roman" w:hAnsi="Times New Roman"/>
          <w:sz w:val="26"/>
          <w:szCs w:val="26"/>
        </w:rPr>
        <w:t>Mã số SV: 2051220102</w:t>
      </w:r>
      <w:r w:rsidRPr="00D62A08">
        <w:rPr>
          <w:rFonts w:ascii="Times New Roman" w:hAnsi="Times New Roman"/>
          <w:sz w:val="26"/>
          <w:szCs w:val="26"/>
        </w:rPr>
        <w:tab/>
      </w:r>
      <w:r w:rsidRPr="00D62A08">
        <w:rPr>
          <w:rFonts w:ascii="Times New Roman" w:hAnsi="Times New Roman"/>
          <w:sz w:val="26"/>
          <w:szCs w:val="26"/>
        </w:rPr>
        <w:tab/>
        <w:t xml:space="preserve"> Lớp: 20CT3</w:t>
      </w:r>
    </w:p>
    <w:p w14:paraId="01944DC8" w14:textId="77777777" w:rsidR="00990C98" w:rsidRPr="00D62A08" w:rsidRDefault="00990C98" w:rsidP="00990C98">
      <w:pPr>
        <w:jc w:val="both"/>
        <w:rPr>
          <w:rFonts w:ascii="Times New Roman" w:hAnsi="Times New Roman"/>
          <w:sz w:val="26"/>
          <w:szCs w:val="26"/>
        </w:rPr>
      </w:pPr>
      <w:r w:rsidRPr="00D62A08">
        <w:rPr>
          <w:rFonts w:ascii="Times New Roman" w:hAnsi="Times New Roman"/>
          <w:sz w:val="26"/>
          <w:szCs w:val="26"/>
        </w:rPr>
        <w:t>Đề tài nghiên cứu tập trung phát triển một hệ thống quản lý hồ sơ bệnh án điện tử (EHIS) hiện đại, nhằm cải thiện toàn diện quy trình chăm sóc sức khỏe và nâng cao trải nghiệm cho cả bác sĩ lẫn bệnh nhân. Hệ thống được thiết kế dựa trên các công nghệ tiên tiến như FastAPI để xây dựng backend mạnh mẽ và hiệu suất cao, ReactJS để tạo giao diện người dùng trực quan và thân thiện, cùng cơ sở dữ liệu PostgreSQL đảm bảo lưu trữ thông tin an toàn và đáng tin cậy.</w:t>
      </w:r>
    </w:p>
    <w:p w14:paraId="31789792" w14:textId="77777777" w:rsidR="00990C98" w:rsidRPr="00D62A08" w:rsidRDefault="00990C98" w:rsidP="00990C98">
      <w:pPr>
        <w:jc w:val="both"/>
        <w:rPr>
          <w:rFonts w:ascii="Times New Roman" w:hAnsi="Times New Roman"/>
          <w:sz w:val="26"/>
          <w:szCs w:val="26"/>
        </w:rPr>
      </w:pPr>
      <w:r w:rsidRPr="00D62A08">
        <w:rPr>
          <w:rFonts w:ascii="Times New Roman" w:hAnsi="Times New Roman"/>
          <w:sz w:val="26"/>
          <w:szCs w:val="26"/>
        </w:rPr>
        <w:t>Không chỉ dừng lại ở việc đặt lịch khám, quản lý thông tin bệnh án như lưu trữ, cập nhật, và theo dõi tiến trình điều trị, hệ thống còn tích hợp các công cụ giao tiếp từ xa như nhắn tin, chat bot hỗ trợ bác sĩ trong việc phân tích dữ liệu để dự đoán các vấn đề sức khỏe và tối ưu hóa quá trình kê đơn thuốc, đặc biệt hữu ích trong các tình huống khẩn cấp hoặc khi bệnh nhân không thể đến trực tiếp cơ sở y tế, từ đó nâng cao hiệu quả điều trị.</w:t>
      </w:r>
    </w:p>
    <w:p w14:paraId="7A5B926E" w14:textId="77777777" w:rsidR="00990C98" w:rsidRPr="00D62A08" w:rsidRDefault="00990C98" w:rsidP="00990C98">
      <w:pPr>
        <w:jc w:val="both"/>
        <w:rPr>
          <w:rFonts w:ascii="Times New Roman" w:hAnsi="Times New Roman"/>
          <w:sz w:val="26"/>
          <w:szCs w:val="26"/>
        </w:rPr>
      </w:pPr>
      <w:r w:rsidRPr="00D62A08">
        <w:rPr>
          <w:rFonts w:ascii="Times New Roman" w:hAnsi="Times New Roman"/>
          <w:sz w:val="26"/>
          <w:szCs w:val="26"/>
        </w:rPr>
        <w:t>Hệ thống này không chỉ đáp ứng nhu cầu số hóa trong ngành y tế mà còn tạo bước đột phá trong việc ứng dụng công nghệ hiện đại vào chăm sóc sức khỏe, góp phần cải thiện hiệu quả vận hành tại các bệnh viện và cơ sở y tế, đồng thời đưa trải nghiệm của người bệnh lên một tầm cao mới.</w:t>
      </w:r>
    </w:p>
    <w:p w14:paraId="5E8BCE5E" w14:textId="654D9D6A" w:rsidR="00990C98" w:rsidRPr="00D62A08" w:rsidRDefault="00990C98">
      <w:pPr>
        <w:spacing w:after="160" w:line="259" w:lineRule="auto"/>
        <w:rPr>
          <w:rFonts w:ascii="Times New Roman" w:hAnsi="Times New Roman"/>
        </w:rPr>
      </w:pPr>
      <w:r w:rsidRPr="00D62A08">
        <w:rPr>
          <w:rFonts w:ascii="Times New Roman" w:hAnsi="Times New Roman"/>
        </w:rPr>
        <w:br w:type="page"/>
      </w:r>
    </w:p>
    <w:p w14:paraId="60C883E9" w14:textId="77777777" w:rsidR="00990C98" w:rsidRPr="00D62A08" w:rsidRDefault="00990C98" w:rsidP="00990C98">
      <w:pPr>
        <w:pStyle w:val="Heading1"/>
        <w:jc w:val="center"/>
        <w:rPr>
          <w:rFonts w:ascii="Times New Roman" w:hAnsi="Times New Roman" w:cs="Times New Roman"/>
          <w:b/>
          <w:color w:val="auto"/>
          <w:sz w:val="28"/>
          <w:szCs w:val="28"/>
        </w:rPr>
      </w:pPr>
      <w:bookmarkStart w:id="46" w:name="_Toc183464612"/>
      <w:bookmarkStart w:id="47" w:name="_Toc183541757"/>
      <w:bookmarkStart w:id="48" w:name="_Toc183825420"/>
      <w:r w:rsidRPr="00D62A08">
        <w:rPr>
          <w:rFonts w:ascii="Times New Roman" w:hAnsi="Times New Roman" w:cs="Times New Roman"/>
          <w:b/>
          <w:color w:val="auto"/>
          <w:sz w:val="28"/>
          <w:szCs w:val="28"/>
        </w:rPr>
        <w:lastRenderedPageBreak/>
        <w:t>LỜI NÓI ĐẦU</w:t>
      </w:r>
      <w:bookmarkEnd w:id="46"/>
      <w:bookmarkEnd w:id="47"/>
      <w:bookmarkEnd w:id="48"/>
    </w:p>
    <w:p w14:paraId="07796707" w14:textId="77777777" w:rsidR="00990C98" w:rsidRPr="00D62A08" w:rsidRDefault="00990C98" w:rsidP="00990C98">
      <w:pPr>
        <w:spacing w:after="120" w:line="276" w:lineRule="auto"/>
        <w:rPr>
          <w:rFonts w:ascii="Times New Roman" w:hAnsi="Times New Roman"/>
          <w:sz w:val="26"/>
          <w:szCs w:val="26"/>
        </w:rPr>
      </w:pPr>
    </w:p>
    <w:p w14:paraId="577221CD" w14:textId="77777777" w:rsidR="00990C98" w:rsidRPr="00D62A08" w:rsidRDefault="00990C98" w:rsidP="00990C98">
      <w:pPr>
        <w:spacing w:after="160"/>
        <w:jc w:val="both"/>
        <w:rPr>
          <w:rFonts w:ascii="Times New Roman" w:hAnsi="Times New Roman"/>
          <w:sz w:val="26"/>
          <w:szCs w:val="26"/>
        </w:rPr>
      </w:pPr>
      <w:r w:rsidRPr="00D62A08">
        <w:rPr>
          <w:rFonts w:ascii="Times New Roman" w:hAnsi="Times New Roman"/>
          <w:sz w:val="26"/>
          <w:szCs w:val="26"/>
        </w:rPr>
        <w:t xml:space="preserve">Để hoàn thành được Đồ án tốt nghiệp này em xin chân thành cảm ơn quý thầy cô trong khoa Công Nghệ Thông Tin - Trường Đại Học Kiến Trúc Đà Nẵng đã tận tình truyền đạt kiến thức trong những năm học vừa qua. Với vốn kiến thức được tiếp thu trong quá trình học không chỉ là nền tảng cho quá trình làm đồ án tốt nghiệp mà còn là hành trang quý báu để em bước vào đời một cách vững chắc và tự tin. </w:t>
      </w:r>
    </w:p>
    <w:p w14:paraId="5087A065" w14:textId="77777777" w:rsidR="00990C98" w:rsidRPr="00D62A08" w:rsidRDefault="00990C98" w:rsidP="00990C98">
      <w:pPr>
        <w:spacing w:after="160"/>
        <w:jc w:val="both"/>
        <w:rPr>
          <w:rFonts w:ascii="Times New Roman" w:hAnsi="Times New Roman"/>
          <w:sz w:val="26"/>
          <w:szCs w:val="26"/>
        </w:rPr>
      </w:pPr>
      <w:r w:rsidRPr="00D62A08">
        <w:rPr>
          <w:rFonts w:ascii="Times New Roman" w:hAnsi="Times New Roman"/>
          <w:sz w:val="26"/>
          <w:szCs w:val="26"/>
        </w:rPr>
        <w:t xml:space="preserve">Em cũng xin gửi lời cảm ơn chân thành và sự tri ân sâu sắc của thầy Nguyễn Tất Phú Cường trong suốt thời gian vừa qua đã nhiệt tình chỉ dạy, giúp đỡ em để có thể hoàn thành tốt đồ án tốt nghiệp. </w:t>
      </w:r>
    </w:p>
    <w:p w14:paraId="7E21243F" w14:textId="77777777" w:rsidR="00990C98" w:rsidRPr="00D62A08" w:rsidRDefault="00990C98" w:rsidP="00990C98">
      <w:pPr>
        <w:spacing w:after="160"/>
        <w:jc w:val="both"/>
        <w:rPr>
          <w:rFonts w:ascii="Times New Roman" w:hAnsi="Times New Roman"/>
          <w:sz w:val="26"/>
          <w:szCs w:val="26"/>
        </w:rPr>
      </w:pPr>
      <w:r w:rsidRPr="00D62A08">
        <w:rPr>
          <w:rFonts w:ascii="Times New Roman" w:hAnsi="Times New Roman"/>
          <w:sz w:val="26"/>
          <w:szCs w:val="26"/>
        </w:rPr>
        <w:t xml:space="preserve">Trong quá trình làm bài đồ án tốt nghiệp, do trình độ lý luận cũng như kinh nghiệm thực tiễn còn hạn chế nên không thể tránh khỏi những thiếu sót, em rất mong nhận được ý kiến đóng góp của quý báu của các thầy cô để em có thể học hỏi thêm được nhiều kinh nghiệm, kiến thức. </w:t>
      </w:r>
    </w:p>
    <w:p w14:paraId="2E53D2BE" w14:textId="1371390E" w:rsidR="00990C98" w:rsidRPr="00D62A08" w:rsidRDefault="00990C98" w:rsidP="00990C98">
      <w:pPr>
        <w:rPr>
          <w:rFonts w:ascii="Times New Roman" w:hAnsi="Times New Roman"/>
          <w:b/>
          <w:bCs/>
          <w:i/>
          <w:iCs/>
          <w:sz w:val="26"/>
          <w:szCs w:val="26"/>
        </w:rPr>
      </w:pPr>
      <w:r w:rsidRPr="00D62A08">
        <w:rPr>
          <w:rFonts w:ascii="Times New Roman" w:hAnsi="Times New Roman"/>
          <w:b/>
          <w:bCs/>
          <w:i/>
          <w:iCs/>
          <w:sz w:val="26"/>
          <w:szCs w:val="26"/>
        </w:rPr>
        <w:t>Em xin trân trọng cảm ơn!</w:t>
      </w:r>
    </w:p>
    <w:p w14:paraId="79A68A06" w14:textId="77777777" w:rsidR="00990C98" w:rsidRPr="00D62A08" w:rsidRDefault="00990C98">
      <w:pPr>
        <w:spacing w:after="160" w:line="259" w:lineRule="auto"/>
        <w:rPr>
          <w:rFonts w:ascii="Times New Roman" w:hAnsi="Times New Roman"/>
          <w:b/>
          <w:bCs/>
          <w:i/>
          <w:iCs/>
          <w:sz w:val="26"/>
          <w:szCs w:val="26"/>
        </w:rPr>
      </w:pPr>
      <w:r w:rsidRPr="00D62A08">
        <w:rPr>
          <w:rFonts w:ascii="Times New Roman" w:hAnsi="Times New Roman"/>
          <w:b/>
          <w:bCs/>
          <w:i/>
          <w:iCs/>
          <w:sz w:val="26"/>
          <w:szCs w:val="26"/>
        </w:rPr>
        <w:br w:type="page"/>
      </w:r>
    </w:p>
    <w:p w14:paraId="050A1460" w14:textId="77777777" w:rsidR="00990C98" w:rsidRPr="00D62A08" w:rsidRDefault="00990C98" w:rsidP="00990C98">
      <w:pPr>
        <w:pStyle w:val="Heading1"/>
        <w:jc w:val="center"/>
        <w:rPr>
          <w:rFonts w:ascii="Times New Roman" w:hAnsi="Times New Roman" w:cs="Times New Roman"/>
          <w:b/>
          <w:color w:val="auto"/>
          <w:sz w:val="28"/>
          <w:szCs w:val="28"/>
        </w:rPr>
      </w:pPr>
      <w:bookmarkStart w:id="49" w:name="_Toc183464613"/>
      <w:bookmarkStart w:id="50" w:name="_Toc183541758"/>
      <w:bookmarkStart w:id="51" w:name="_Toc183825421"/>
      <w:r w:rsidRPr="00D62A08">
        <w:rPr>
          <w:rFonts w:ascii="Times New Roman" w:hAnsi="Times New Roman" w:cs="Times New Roman"/>
          <w:b/>
          <w:color w:val="auto"/>
          <w:sz w:val="28"/>
          <w:szCs w:val="28"/>
        </w:rPr>
        <w:lastRenderedPageBreak/>
        <w:t>CAM ĐOAN</w:t>
      </w:r>
      <w:bookmarkEnd w:id="49"/>
      <w:bookmarkEnd w:id="50"/>
      <w:bookmarkEnd w:id="51"/>
    </w:p>
    <w:p w14:paraId="6EBC54A7" w14:textId="77777777" w:rsidR="00990C98" w:rsidRPr="00D62A08" w:rsidRDefault="00990C98" w:rsidP="00990C98">
      <w:pPr>
        <w:spacing w:after="120" w:line="276" w:lineRule="auto"/>
        <w:rPr>
          <w:rFonts w:ascii="Times New Roman" w:hAnsi="Times New Roman"/>
          <w:sz w:val="26"/>
          <w:szCs w:val="26"/>
        </w:rPr>
      </w:pPr>
    </w:p>
    <w:p w14:paraId="4A088A32" w14:textId="77777777" w:rsidR="00990C98" w:rsidRPr="00D62A08" w:rsidRDefault="00990C98" w:rsidP="00990C98">
      <w:pPr>
        <w:spacing w:after="120"/>
        <w:jc w:val="both"/>
        <w:rPr>
          <w:rFonts w:ascii="Times New Roman" w:hAnsi="Times New Roman"/>
          <w:sz w:val="26"/>
          <w:szCs w:val="26"/>
        </w:rPr>
      </w:pPr>
      <w:r w:rsidRPr="00D62A08">
        <w:rPr>
          <w:rFonts w:ascii="Times New Roman" w:hAnsi="Times New Roman"/>
          <w:sz w:val="26"/>
          <w:szCs w:val="26"/>
        </w:rPr>
        <w:t xml:space="preserve">Em xin cam đoan rằng tất cả các kết quả và thông tin trình bày trong đề tài này là thành quả của công việc của em dưới sự hướng dẫn của ThS. Nguyễn Tất Phú Cường. Em đã tuân thủ mọi nguyên tắc và quy định về nghiên cứu khoa học và đạo đức trong việc thực hiện khóa luận này. </w:t>
      </w:r>
    </w:p>
    <w:p w14:paraId="44AA7FFF" w14:textId="77777777" w:rsidR="00990C98" w:rsidRPr="00D62A08" w:rsidRDefault="00990C98" w:rsidP="00990C98">
      <w:pPr>
        <w:spacing w:after="120"/>
        <w:jc w:val="both"/>
        <w:rPr>
          <w:rFonts w:ascii="Times New Roman" w:hAnsi="Times New Roman"/>
          <w:sz w:val="26"/>
          <w:szCs w:val="26"/>
        </w:rPr>
      </w:pPr>
      <w:r w:rsidRPr="00D62A08">
        <w:rPr>
          <w:rFonts w:ascii="Times New Roman" w:hAnsi="Times New Roman"/>
          <w:sz w:val="26"/>
          <w:szCs w:val="26"/>
        </w:rPr>
        <w:t xml:space="preserve">Tất cả các nguồn tham khảo và công trình nghiên cứu của người khác đã được em trích dẫn và trình bày một cách rõ ràng và chi tiết trong danh mục tài liệu tham khảo của khóa luận. Em đã tuân thủ nguyên tắc không sao chép, không vi phạm bản quyền, và đã tuân thủ đúng quy định về việc chỉ rõ nguồn gốc thông tin từ nguồn khác. </w:t>
      </w:r>
    </w:p>
    <w:p w14:paraId="5BFD3FB0" w14:textId="1CEB5FF1" w:rsidR="00990C98" w:rsidRDefault="00990C98" w:rsidP="00990C98">
      <w:pPr>
        <w:spacing w:after="120"/>
        <w:jc w:val="both"/>
        <w:rPr>
          <w:rFonts w:ascii="Times New Roman" w:hAnsi="Times New Roman"/>
          <w:sz w:val="26"/>
          <w:szCs w:val="26"/>
        </w:rPr>
      </w:pPr>
      <w:r w:rsidRPr="00D62A08">
        <w:rPr>
          <w:rFonts w:ascii="Times New Roman" w:hAnsi="Times New Roman"/>
          <w:sz w:val="26"/>
          <w:szCs w:val="26"/>
        </w:rPr>
        <w:t xml:space="preserve">Các kết quả đánh giá và thống kê được trình bày trong khóa luận này đều là kết quả của những thực nghiệm mà em đã tự thực hiện, và không có sự can thiệp từ bất kỳ nguồn nào khác. Em cam đoan tính trung thực và chính xác trong việc trình bày kết quả và thông tin trong khóa luận này. </w:t>
      </w:r>
    </w:p>
    <w:p w14:paraId="0CCC506F" w14:textId="77777777" w:rsidR="006F11CD" w:rsidRPr="00D62A08" w:rsidRDefault="006F11CD" w:rsidP="00990C98">
      <w:pPr>
        <w:spacing w:after="120"/>
        <w:jc w:val="both"/>
        <w:rPr>
          <w:rFonts w:ascii="Times New Roman" w:hAnsi="Times New Roman"/>
          <w:sz w:val="26"/>
          <w:szCs w:val="26"/>
        </w:rPr>
      </w:pPr>
    </w:p>
    <w:p w14:paraId="0D15ABEC" w14:textId="2D81B1EB" w:rsidR="006F11CD" w:rsidRDefault="00990C98" w:rsidP="006F11CD">
      <w:pPr>
        <w:ind w:left="6096"/>
        <w:rPr>
          <w:rFonts w:ascii="Times New Roman" w:hAnsi="Times New Roman"/>
          <w:sz w:val="26"/>
          <w:szCs w:val="26"/>
        </w:rPr>
      </w:pPr>
      <w:r w:rsidRPr="00D62A08">
        <w:rPr>
          <w:rFonts w:ascii="Times New Roman" w:hAnsi="Times New Roman"/>
          <w:sz w:val="26"/>
          <w:szCs w:val="26"/>
        </w:rPr>
        <w:t>Sinh viên thực hiện</w:t>
      </w:r>
    </w:p>
    <w:p w14:paraId="63935777" w14:textId="77777777" w:rsidR="006F11CD" w:rsidRDefault="006F11CD">
      <w:pPr>
        <w:spacing w:after="160" w:line="259" w:lineRule="auto"/>
        <w:rPr>
          <w:rFonts w:ascii="Times New Roman" w:hAnsi="Times New Roman"/>
          <w:sz w:val="26"/>
          <w:szCs w:val="26"/>
        </w:rPr>
      </w:pPr>
      <w:r>
        <w:rPr>
          <w:rFonts w:ascii="Times New Roman" w:hAnsi="Times New Roman"/>
          <w:sz w:val="26"/>
          <w:szCs w:val="26"/>
        </w:rPr>
        <w:br w:type="page"/>
      </w:r>
    </w:p>
    <w:p w14:paraId="0A0CF0E2" w14:textId="77777777" w:rsidR="00990C98" w:rsidRPr="00D62A08" w:rsidRDefault="00990C98" w:rsidP="00990C98">
      <w:pPr>
        <w:rPr>
          <w:rFonts w:ascii="Times New Roman" w:hAnsi="Times New Roman"/>
          <w:sz w:val="26"/>
          <w:szCs w:val="26"/>
        </w:rPr>
      </w:pPr>
    </w:p>
    <w:bookmarkStart w:id="52" w:name="_Toc183825422" w:displacedByCustomXml="next"/>
    <w:sdt>
      <w:sdtPr>
        <w:rPr>
          <w:rFonts w:ascii="Times New Roman" w:eastAsia="Times New Roman" w:hAnsi="Times New Roman" w:cs="Times New Roman"/>
          <w:color w:val="auto"/>
          <w:sz w:val="24"/>
          <w:szCs w:val="24"/>
        </w:rPr>
        <w:id w:val="1630822955"/>
        <w:docPartObj>
          <w:docPartGallery w:val="Table of Contents"/>
          <w:docPartUnique/>
        </w:docPartObj>
      </w:sdtPr>
      <w:sdtEndPr>
        <w:rPr>
          <w:rFonts w:ascii="VNI-Times" w:hAnsi="VNI-Times"/>
          <w:b/>
          <w:bCs/>
          <w:noProof/>
        </w:rPr>
      </w:sdtEndPr>
      <w:sdtContent>
        <w:p w14:paraId="647C19BC" w14:textId="220175EB" w:rsidR="0047288D" w:rsidRDefault="0047288D" w:rsidP="00890C18">
          <w:pPr>
            <w:pStyle w:val="TOCHeading"/>
            <w:jc w:val="center"/>
            <w:outlineLvl w:val="0"/>
            <w:rPr>
              <w:ins w:id="53" w:author="lợi đoàn" w:date="2024-11-30T02:13:00Z"/>
              <w:rFonts w:ascii="Times New Roman" w:hAnsi="Times New Roman" w:cs="Times New Roman"/>
              <w:b/>
              <w:bCs/>
              <w:color w:val="auto"/>
            </w:rPr>
          </w:pPr>
          <w:r w:rsidRPr="008C59D4">
            <w:rPr>
              <w:rFonts w:ascii="Times New Roman" w:hAnsi="Times New Roman" w:cs="Times New Roman"/>
              <w:b/>
              <w:bCs/>
              <w:color w:val="auto"/>
              <w:rPrChange w:id="54" w:author="lợi đoàn" w:date="2024-11-29T17:05:00Z">
                <w:rPr>
                  <w:b/>
                  <w:bCs/>
                  <w:color w:val="auto"/>
                </w:rPr>
              </w:rPrChange>
            </w:rPr>
            <w:t>MỤC LỤC</w:t>
          </w:r>
          <w:bookmarkEnd w:id="52"/>
        </w:p>
        <w:p w14:paraId="2C72E25F" w14:textId="77777777" w:rsidR="00890C18" w:rsidRPr="00890C18" w:rsidRDefault="00890C18">
          <w:pPr>
            <w:rPr>
              <w:rPrChange w:id="55" w:author="lợi đoàn" w:date="2024-11-30T02:13:00Z">
                <w:rPr>
                  <w:b/>
                  <w:bCs/>
                  <w:color w:val="auto"/>
                </w:rPr>
              </w:rPrChange>
            </w:rPr>
            <w:pPrChange w:id="56" w:author="lợi đoàn" w:date="2024-11-30T02:13:00Z">
              <w:pPr>
                <w:pStyle w:val="TOCHeading"/>
                <w:jc w:val="center"/>
              </w:pPr>
            </w:pPrChange>
          </w:pPr>
        </w:p>
        <w:p w14:paraId="3E71A412" w14:textId="70BF0007" w:rsidR="00B7319B" w:rsidRDefault="0047288D">
          <w:pPr>
            <w:pStyle w:val="TOC1"/>
            <w:rPr>
              <w:ins w:id="57" w:author="lợi đoàn" w:date="2024-11-30T02:14:00Z"/>
              <w:rFonts w:asciiTheme="minorHAnsi" w:eastAsiaTheme="minorEastAsia" w:hAnsiTheme="minorHAnsi" w:cstheme="minorBidi"/>
              <w:b w:val="0"/>
              <w:sz w:val="22"/>
              <w:szCs w:val="22"/>
            </w:rPr>
          </w:pPr>
          <w:r w:rsidRPr="008C59D4">
            <w:rPr>
              <w:noProof w:val="0"/>
              <w:rPrChange w:id="58" w:author="lợi đoàn" w:date="2024-11-29T17:05:00Z">
                <w:rPr/>
              </w:rPrChange>
            </w:rPr>
            <w:fldChar w:fldCharType="begin"/>
          </w:r>
          <w:r w:rsidRPr="008C59D4">
            <w:instrText xml:space="preserve"> TOC \o "1-3" \h \z \u </w:instrText>
          </w:r>
          <w:r w:rsidRPr="008C59D4">
            <w:rPr>
              <w:noProof w:val="0"/>
              <w:rPrChange w:id="59" w:author="lợi đoàn" w:date="2024-11-29T17:05:00Z">
                <w:rPr>
                  <w:rFonts w:ascii="VNI-Times" w:hAnsi="VNI-Times"/>
                  <w:bCs/>
                </w:rPr>
              </w:rPrChange>
            </w:rPr>
            <w:fldChar w:fldCharType="separate"/>
          </w:r>
          <w:ins w:id="60" w:author="lợi đoàn" w:date="2024-11-30T02:14:00Z">
            <w:r w:rsidR="00B7319B" w:rsidRPr="005412C1">
              <w:rPr>
                <w:rStyle w:val="Hyperlink"/>
              </w:rPr>
              <w:fldChar w:fldCharType="begin"/>
            </w:r>
            <w:r w:rsidR="00B7319B" w:rsidRPr="005412C1">
              <w:rPr>
                <w:rStyle w:val="Hyperlink"/>
              </w:rPr>
              <w:instrText xml:space="preserve"> </w:instrText>
            </w:r>
            <w:r w:rsidR="00B7319B">
              <w:instrText>HYPERLINK \l "_Toc183825419"</w:instrText>
            </w:r>
            <w:r w:rsidR="00B7319B" w:rsidRPr="005412C1">
              <w:rPr>
                <w:rStyle w:val="Hyperlink"/>
              </w:rPr>
              <w:instrText xml:space="preserve"> </w:instrText>
            </w:r>
            <w:r w:rsidR="00B7319B" w:rsidRPr="005412C1">
              <w:rPr>
                <w:rStyle w:val="Hyperlink"/>
              </w:rPr>
              <w:fldChar w:fldCharType="separate"/>
            </w:r>
            <w:r w:rsidR="00B7319B" w:rsidRPr="005412C1">
              <w:rPr>
                <w:rStyle w:val="Hyperlink"/>
              </w:rPr>
              <w:t>TÓM TẮT</w:t>
            </w:r>
            <w:r w:rsidR="00B7319B">
              <w:rPr>
                <w:webHidden/>
              </w:rPr>
              <w:tab/>
            </w:r>
            <w:r w:rsidR="00B7319B">
              <w:rPr>
                <w:webHidden/>
              </w:rPr>
              <w:fldChar w:fldCharType="begin"/>
            </w:r>
            <w:r w:rsidR="00B7319B">
              <w:rPr>
                <w:webHidden/>
              </w:rPr>
              <w:instrText xml:space="preserve"> PAGEREF _Toc183825419 \h </w:instrText>
            </w:r>
          </w:ins>
          <w:r w:rsidR="00B7319B">
            <w:rPr>
              <w:webHidden/>
            </w:rPr>
          </w:r>
          <w:r w:rsidR="00B7319B">
            <w:rPr>
              <w:webHidden/>
            </w:rPr>
            <w:fldChar w:fldCharType="separate"/>
          </w:r>
          <w:ins w:id="61" w:author="lợi đoàn" w:date="2024-11-30T09:11:00Z">
            <w:r w:rsidR="007B4A50">
              <w:rPr>
                <w:webHidden/>
              </w:rPr>
              <w:t>i</w:t>
            </w:r>
          </w:ins>
          <w:ins w:id="62" w:author="lợi đoàn" w:date="2024-11-30T02:14:00Z">
            <w:r w:rsidR="00B7319B">
              <w:rPr>
                <w:webHidden/>
              </w:rPr>
              <w:fldChar w:fldCharType="end"/>
            </w:r>
            <w:r w:rsidR="00B7319B" w:rsidRPr="005412C1">
              <w:rPr>
                <w:rStyle w:val="Hyperlink"/>
              </w:rPr>
              <w:fldChar w:fldCharType="end"/>
            </w:r>
          </w:ins>
        </w:p>
        <w:p w14:paraId="28B023AD" w14:textId="2A07EAD5" w:rsidR="00B7319B" w:rsidRDefault="00B7319B">
          <w:pPr>
            <w:pStyle w:val="TOC1"/>
            <w:rPr>
              <w:ins w:id="63" w:author="lợi đoàn" w:date="2024-11-30T02:14:00Z"/>
              <w:rFonts w:asciiTheme="minorHAnsi" w:eastAsiaTheme="minorEastAsia" w:hAnsiTheme="minorHAnsi" w:cstheme="minorBidi"/>
              <w:b w:val="0"/>
              <w:sz w:val="22"/>
              <w:szCs w:val="22"/>
            </w:rPr>
          </w:pPr>
          <w:ins w:id="64" w:author="lợi đoàn" w:date="2024-11-30T02:14:00Z">
            <w:r w:rsidRPr="005412C1">
              <w:rPr>
                <w:rStyle w:val="Hyperlink"/>
              </w:rPr>
              <w:fldChar w:fldCharType="begin"/>
            </w:r>
            <w:r w:rsidRPr="005412C1">
              <w:rPr>
                <w:rStyle w:val="Hyperlink"/>
              </w:rPr>
              <w:instrText xml:space="preserve"> </w:instrText>
            </w:r>
            <w:r>
              <w:instrText>HYPERLINK \l "_Toc183825420"</w:instrText>
            </w:r>
            <w:r w:rsidRPr="005412C1">
              <w:rPr>
                <w:rStyle w:val="Hyperlink"/>
              </w:rPr>
              <w:instrText xml:space="preserve"> </w:instrText>
            </w:r>
            <w:r w:rsidRPr="005412C1">
              <w:rPr>
                <w:rStyle w:val="Hyperlink"/>
              </w:rPr>
              <w:fldChar w:fldCharType="separate"/>
            </w:r>
            <w:r w:rsidRPr="005412C1">
              <w:rPr>
                <w:rStyle w:val="Hyperlink"/>
              </w:rPr>
              <w:t>LỜI NÓI ĐẦU</w:t>
            </w:r>
            <w:r>
              <w:rPr>
                <w:webHidden/>
              </w:rPr>
              <w:tab/>
            </w:r>
            <w:r>
              <w:rPr>
                <w:webHidden/>
              </w:rPr>
              <w:fldChar w:fldCharType="begin"/>
            </w:r>
            <w:r>
              <w:rPr>
                <w:webHidden/>
              </w:rPr>
              <w:instrText xml:space="preserve"> PAGEREF _Toc183825420 \h </w:instrText>
            </w:r>
          </w:ins>
          <w:r>
            <w:rPr>
              <w:webHidden/>
            </w:rPr>
          </w:r>
          <w:r>
            <w:rPr>
              <w:webHidden/>
            </w:rPr>
            <w:fldChar w:fldCharType="separate"/>
          </w:r>
          <w:ins w:id="65" w:author="lợi đoàn" w:date="2024-11-30T09:11:00Z">
            <w:r w:rsidR="007B4A50">
              <w:rPr>
                <w:webHidden/>
              </w:rPr>
              <w:t>ii</w:t>
            </w:r>
          </w:ins>
          <w:ins w:id="66" w:author="lợi đoàn" w:date="2024-11-30T02:14:00Z">
            <w:r>
              <w:rPr>
                <w:webHidden/>
              </w:rPr>
              <w:fldChar w:fldCharType="end"/>
            </w:r>
            <w:r w:rsidRPr="005412C1">
              <w:rPr>
                <w:rStyle w:val="Hyperlink"/>
              </w:rPr>
              <w:fldChar w:fldCharType="end"/>
            </w:r>
          </w:ins>
        </w:p>
        <w:p w14:paraId="08557539" w14:textId="0DF41C7E" w:rsidR="00B7319B" w:rsidRDefault="00B7319B">
          <w:pPr>
            <w:pStyle w:val="TOC1"/>
            <w:rPr>
              <w:ins w:id="67" w:author="lợi đoàn" w:date="2024-11-30T02:14:00Z"/>
              <w:rFonts w:asciiTheme="minorHAnsi" w:eastAsiaTheme="minorEastAsia" w:hAnsiTheme="minorHAnsi" w:cstheme="minorBidi"/>
              <w:b w:val="0"/>
              <w:sz w:val="22"/>
              <w:szCs w:val="22"/>
            </w:rPr>
          </w:pPr>
          <w:ins w:id="68" w:author="lợi đoàn" w:date="2024-11-30T02:14:00Z">
            <w:r w:rsidRPr="005412C1">
              <w:rPr>
                <w:rStyle w:val="Hyperlink"/>
              </w:rPr>
              <w:fldChar w:fldCharType="begin"/>
            </w:r>
            <w:r w:rsidRPr="005412C1">
              <w:rPr>
                <w:rStyle w:val="Hyperlink"/>
              </w:rPr>
              <w:instrText xml:space="preserve"> </w:instrText>
            </w:r>
            <w:r>
              <w:instrText>HYPERLINK \l "_Toc183825421"</w:instrText>
            </w:r>
            <w:r w:rsidRPr="005412C1">
              <w:rPr>
                <w:rStyle w:val="Hyperlink"/>
              </w:rPr>
              <w:instrText xml:space="preserve"> </w:instrText>
            </w:r>
            <w:r w:rsidRPr="005412C1">
              <w:rPr>
                <w:rStyle w:val="Hyperlink"/>
              </w:rPr>
              <w:fldChar w:fldCharType="separate"/>
            </w:r>
            <w:r w:rsidRPr="005412C1">
              <w:rPr>
                <w:rStyle w:val="Hyperlink"/>
              </w:rPr>
              <w:t>CAM ĐOAN</w:t>
            </w:r>
            <w:r>
              <w:rPr>
                <w:webHidden/>
              </w:rPr>
              <w:tab/>
            </w:r>
            <w:r>
              <w:rPr>
                <w:webHidden/>
              </w:rPr>
              <w:fldChar w:fldCharType="begin"/>
            </w:r>
            <w:r>
              <w:rPr>
                <w:webHidden/>
              </w:rPr>
              <w:instrText xml:space="preserve"> PAGEREF _Toc183825421 \h </w:instrText>
            </w:r>
          </w:ins>
          <w:r>
            <w:rPr>
              <w:webHidden/>
            </w:rPr>
          </w:r>
          <w:r>
            <w:rPr>
              <w:webHidden/>
            </w:rPr>
            <w:fldChar w:fldCharType="separate"/>
          </w:r>
          <w:ins w:id="69" w:author="lợi đoàn" w:date="2024-11-30T09:11:00Z">
            <w:r w:rsidR="007B4A50">
              <w:rPr>
                <w:webHidden/>
              </w:rPr>
              <w:t>iii</w:t>
            </w:r>
          </w:ins>
          <w:ins w:id="70" w:author="lợi đoàn" w:date="2024-11-30T02:14:00Z">
            <w:r>
              <w:rPr>
                <w:webHidden/>
              </w:rPr>
              <w:fldChar w:fldCharType="end"/>
            </w:r>
            <w:r w:rsidRPr="005412C1">
              <w:rPr>
                <w:rStyle w:val="Hyperlink"/>
              </w:rPr>
              <w:fldChar w:fldCharType="end"/>
            </w:r>
          </w:ins>
        </w:p>
        <w:p w14:paraId="517EC939" w14:textId="3853D6CB" w:rsidR="00B7319B" w:rsidRDefault="00B7319B">
          <w:pPr>
            <w:pStyle w:val="TOC1"/>
            <w:rPr>
              <w:ins w:id="71" w:author="lợi đoàn" w:date="2024-11-30T02:14:00Z"/>
              <w:rFonts w:asciiTheme="minorHAnsi" w:eastAsiaTheme="minorEastAsia" w:hAnsiTheme="minorHAnsi" w:cstheme="minorBidi"/>
              <w:b w:val="0"/>
              <w:sz w:val="22"/>
              <w:szCs w:val="22"/>
            </w:rPr>
          </w:pPr>
          <w:ins w:id="72" w:author="lợi đoàn" w:date="2024-11-30T02:14:00Z">
            <w:r w:rsidRPr="005412C1">
              <w:rPr>
                <w:rStyle w:val="Hyperlink"/>
              </w:rPr>
              <w:fldChar w:fldCharType="begin"/>
            </w:r>
            <w:r w:rsidRPr="005412C1">
              <w:rPr>
                <w:rStyle w:val="Hyperlink"/>
              </w:rPr>
              <w:instrText xml:space="preserve"> </w:instrText>
            </w:r>
            <w:r>
              <w:instrText>HYPERLINK \l "_Toc183825422"</w:instrText>
            </w:r>
            <w:r w:rsidRPr="005412C1">
              <w:rPr>
                <w:rStyle w:val="Hyperlink"/>
              </w:rPr>
              <w:instrText xml:space="preserve"> </w:instrText>
            </w:r>
            <w:r w:rsidRPr="005412C1">
              <w:rPr>
                <w:rStyle w:val="Hyperlink"/>
              </w:rPr>
              <w:fldChar w:fldCharType="separate"/>
            </w:r>
            <w:r w:rsidRPr="005412C1">
              <w:rPr>
                <w:rStyle w:val="Hyperlink"/>
                <w:bCs/>
              </w:rPr>
              <w:t>MỤC LỤC</w:t>
            </w:r>
            <w:r>
              <w:rPr>
                <w:webHidden/>
              </w:rPr>
              <w:tab/>
            </w:r>
            <w:r>
              <w:rPr>
                <w:webHidden/>
              </w:rPr>
              <w:fldChar w:fldCharType="begin"/>
            </w:r>
            <w:r>
              <w:rPr>
                <w:webHidden/>
              </w:rPr>
              <w:instrText xml:space="preserve"> PAGEREF _Toc183825422 \h </w:instrText>
            </w:r>
          </w:ins>
          <w:r>
            <w:rPr>
              <w:webHidden/>
            </w:rPr>
          </w:r>
          <w:r>
            <w:rPr>
              <w:webHidden/>
            </w:rPr>
            <w:fldChar w:fldCharType="separate"/>
          </w:r>
          <w:ins w:id="73" w:author="lợi đoàn" w:date="2024-11-30T09:11:00Z">
            <w:r w:rsidR="007B4A50">
              <w:rPr>
                <w:webHidden/>
              </w:rPr>
              <w:t>iv</w:t>
            </w:r>
          </w:ins>
          <w:ins w:id="74" w:author="lợi đoàn" w:date="2024-11-30T02:14:00Z">
            <w:r>
              <w:rPr>
                <w:webHidden/>
              </w:rPr>
              <w:fldChar w:fldCharType="end"/>
            </w:r>
            <w:r w:rsidRPr="005412C1">
              <w:rPr>
                <w:rStyle w:val="Hyperlink"/>
              </w:rPr>
              <w:fldChar w:fldCharType="end"/>
            </w:r>
          </w:ins>
        </w:p>
        <w:p w14:paraId="07FA6E6C" w14:textId="2B94A993" w:rsidR="00B7319B" w:rsidRDefault="00B7319B">
          <w:pPr>
            <w:pStyle w:val="TOC1"/>
            <w:rPr>
              <w:ins w:id="75" w:author="lợi đoàn" w:date="2024-11-30T02:14:00Z"/>
              <w:rFonts w:asciiTheme="minorHAnsi" w:eastAsiaTheme="minorEastAsia" w:hAnsiTheme="minorHAnsi" w:cstheme="minorBidi"/>
              <w:b w:val="0"/>
              <w:sz w:val="22"/>
              <w:szCs w:val="22"/>
            </w:rPr>
          </w:pPr>
          <w:ins w:id="76" w:author="lợi đoàn" w:date="2024-11-30T02:14:00Z">
            <w:r w:rsidRPr="005412C1">
              <w:rPr>
                <w:rStyle w:val="Hyperlink"/>
              </w:rPr>
              <w:fldChar w:fldCharType="begin"/>
            </w:r>
            <w:r w:rsidRPr="005412C1">
              <w:rPr>
                <w:rStyle w:val="Hyperlink"/>
              </w:rPr>
              <w:instrText xml:space="preserve"> </w:instrText>
            </w:r>
            <w:r>
              <w:instrText>HYPERLINK \l "_Toc183825423"</w:instrText>
            </w:r>
            <w:r w:rsidRPr="005412C1">
              <w:rPr>
                <w:rStyle w:val="Hyperlink"/>
              </w:rPr>
              <w:instrText xml:space="preserve"> </w:instrText>
            </w:r>
            <w:r w:rsidRPr="005412C1">
              <w:rPr>
                <w:rStyle w:val="Hyperlink"/>
              </w:rPr>
              <w:fldChar w:fldCharType="separate"/>
            </w:r>
            <w:r w:rsidRPr="005412C1">
              <w:rPr>
                <w:rStyle w:val="Hyperlink"/>
              </w:rPr>
              <w:t>DANH SÁCH CÁC BẢNG, HÌNH VẼ</w:t>
            </w:r>
            <w:r>
              <w:rPr>
                <w:webHidden/>
              </w:rPr>
              <w:tab/>
            </w:r>
            <w:r>
              <w:rPr>
                <w:webHidden/>
              </w:rPr>
              <w:fldChar w:fldCharType="begin"/>
            </w:r>
            <w:r>
              <w:rPr>
                <w:webHidden/>
              </w:rPr>
              <w:instrText xml:space="preserve"> PAGEREF _Toc183825423 \h </w:instrText>
            </w:r>
          </w:ins>
          <w:r>
            <w:rPr>
              <w:webHidden/>
            </w:rPr>
          </w:r>
          <w:r>
            <w:rPr>
              <w:webHidden/>
            </w:rPr>
            <w:fldChar w:fldCharType="separate"/>
          </w:r>
          <w:ins w:id="77" w:author="lợi đoàn" w:date="2024-11-30T09:11:00Z">
            <w:r w:rsidR="007B4A50">
              <w:rPr>
                <w:webHidden/>
              </w:rPr>
              <w:t>xii</w:t>
            </w:r>
          </w:ins>
          <w:ins w:id="78" w:author="lợi đoàn" w:date="2024-11-30T02:14:00Z">
            <w:r>
              <w:rPr>
                <w:webHidden/>
              </w:rPr>
              <w:fldChar w:fldCharType="end"/>
            </w:r>
            <w:r w:rsidRPr="005412C1">
              <w:rPr>
                <w:rStyle w:val="Hyperlink"/>
              </w:rPr>
              <w:fldChar w:fldCharType="end"/>
            </w:r>
          </w:ins>
        </w:p>
        <w:p w14:paraId="2D6AC920" w14:textId="3307714F" w:rsidR="00B7319B" w:rsidRDefault="00B7319B">
          <w:pPr>
            <w:pStyle w:val="TOC1"/>
            <w:rPr>
              <w:ins w:id="79" w:author="lợi đoàn" w:date="2024-11-30T02:14:00Z"/>
              <w:rFonts w:asciiTheme="minorHAnsi" w:eastAsiaTheme="minorEastAsia" w:hAnsiTheme="minorHAnsi" w:cstheme="minorBidi"/>
              <w:b w:val="0"/>
              <w:sz w:val="22"/>
              <w:szCs w:val="22"/>
            </w:rPr>
          </w:pPr>
          <w:ins w:id="80" w:author="lợi đoàn" w:date="2024-11-30T02:14:00Z">
            <w:r w:rsidRPr="005412C1">
              <w:rPr>
                <w:rStyle w:val="Hyperlink"/>
              </w:rPr>
              <w:fldChar w:fldCharType="begin"/>
            </w:r>
            <w:r w:rsidRPr="005412C1">
              <w:rPr>
                <w:rStyle w:val="Hyperlink"/>
              </w:rPr>
              <w:instrText xml:space="preserve"> </w:instrText>
            </w:r>
            <w:r>
              <w:instrText>HYPERLINK \l "_Toc183825424"</w:instrText>
            </w:r>
            <w:r w:rsidRPr="005412C1">
              <w:rPr>
                <w:rStyle w:val="Hyperlink"/>
              </w:rPr>
              <w:instrText xml:space="preserve"> </w:instrText>
            </w:r>
            <w:r w:rsidRPr="005412C1">
              <w:rPr>
                <w:rStyle w:val="Hyperlink"/>
              </w:rPr>
              <w:fldChar w:fldCharType="separate"/>
            </w:r>
            <w:r w:rsidRPr="005412C1">
              <w:rPr>
                <w:rStyle w:val="Hyperlink"/>
              </w:rPr>
              <w:t>DANH SÁCH CÁC KÝ HIỆU, CHỮ VIẾT TẮT</w:t>
            </w:r>
            <w:r>
              <w:rPr>
                <w:webHidden/>
              </w:rPr>
              <w:tab/>
            </w:r>
            <w:r>
              <w:rPr>
                <w:webHidden/>
              </w:rPr>
              <w:fldChar w:fldCharType="begin"/>
            </w:r>
            <w:r>
              <w:rPr>
                <w:webHidden/>
              </w:rPr>
              <w:instrText xml:space="preserve"> PAGEREF _Toc183825424 \h </w:instrText>
            </w:r>
          </w:ins>
          <w:r>
            <w:rPr>
              <w:webHidden/>
            </w:rPr>
          </w:r>
          <w:r>
            <w:rPr>
              <w:webHidden/>
            </w:rPr>
            <w:fldChar w:fldCharType="separate"/>
          </w:r>
          <w:ins w:id="81" w:author="lợi đoàn" w:date="2024-11-30T09:11:00Z">
            <w:r w:rsidR="007B4A50">
              <w:rPr>
                <w:webHidden/>
              </w:rPr>
              <w:t>xv</w:t>
            </w:r>
          </w:ins>
          <w:ins w:id="82" w:author="lợi đoàn" w:date="2024-11-30T02:14:00Z">
            <w:r>
              <w:rPr>
                <w:webHidden/>
              </w:rPr>
              <w:fldChar w:fldCharType="end"/>
            </w:r>
            <w:r w:rsidRPr="005412C1">
              <w:rPr>
                <w:rStyle w:val="Hyperlink"/>
              </w:rPr>
              <w:fldChar w:fldCharType="end"/>
            </w:r>
          </w:ins>
        </w:p>
        <w:p w14:paraId="74B2AAB0" w14:textId="7AE5DB28" w:rsidR="00B7319B" w:rsidRDefault="00B7319B">
          <w:pPr>
            <w:pStyle w:val="TOC1"/>
            <w:rPr>
              <w:ins w:id="83" w:author="lợi đoàn" w:date="2024-11-30T02:14:00Z"/>
              <w:rFonts w:asciiTheme="minorHAnsi" w:eastAsiaTheme="minorEastAsia" w:hAnsiTheme="minorHAnsi" w:cstheme="minorBidi"/>
              <w:b w:val="0"/>
              <w:sz w:val="22"/>
              <w:szCs w:val="22"/>
            </w:rPr>
          </w:pPr>
          <w:ins w:id="84" w:author="lợi đoàn" w:date="2024-11-30T02:14:00Z">
            <w:r w:rsidRPr="005412C1">
              <w:rPr>
                <w:rStyle w:val="Hyperlink"/>
              </w:rPr>
              <w:fldChar w:fldCharType="begin"/>
            </w:r>
            <w:r w:rsidRPr="005412C1">
              <w:rPr>
                <w:rStyle w:val="Hyperlink"/>
              </w:rPr>
              <w:instrText xml:space="preserve"> </w:instrText>
            </w:r>
            <w:r>
              <w:instrText>HYPERLINK \l "_Toc183825425"</w:instrText>
            </w:r>
            <w:r w:rsidRPr="005412C1">
              <w:rPr>
                <w:rStyle w:val="Hyperlink"/>
              </w:rPr>
              <w:instrText xml:space="preserve"> </w:instrText>
            </w:r>
            <w:r w:rsidRPr="005412C1">
              <w:rPr>
                <w:rStyle w:val="Hyperlink"/>
              </w:rPr>
              <w:fldChar w:fldCharType="separate"/>
            </w:r>
            <w:r w:rsidRPr="005412C1">
              <w:rPr>
                <w:rStyle w:val="Hyperlink"/>
              </w:rPr>
              <w:t>Chương 1: TỔNG QUAN VỀ ĐỀ TÀI</w:t>
            </w:r>
            <w:r>
              <w:rPr>
                <w:webHidden/>
              </w:rPr>
              <w:tab/>
            </w:r>
            <w:r>
              <w:rPr>
                <w:webHidden/>
              </w:rPr>
              <w:fldChar w:fldCharType="begin"/>
            </w:r>
            <w:r>
              <w:rPr>
                <w:webHidden/>
              </w:rPr>
              <w:instrText xml:space="preserve"> PAGEREF _Toc183825425 \h </w:instrText>
            </w:r>
          </w:ins>
          <w:r>
            <w:rPr>
              <w:webHidden/>
            </w:rPr>
          </w:r>
          <w:r>
            <w:rPr>
              <w:webHidden/>
            </w:rPr>
            <w:fldChar w:fldCharType="separate"/>
          </w:r>
          <w:ins w:id="85" w:author="lợi đoàn" w:date="2024-11-30T09:11:00Z">
            <w:r w:rsidR="007B4A50">
              <w:rPr>
                <w:webHidden/>
              </w:rPr>
              <w:t>1</w:t>
            </w:r>
          </w:ins>
          <w:ins w:id="86" w:author="lợi đoàn" w:date="2024-11-30T02:14:00Z">
            <w:r>
              <w:rPr>
                <w:webHidden/>
              </w:rPr>
              <w:fldChar w:fldCharType="end"/>
            </w:r>
            <w:r w:rsidRPr="005412C1">
              <w:rPr>
                <w:rStyle w:val="Hyperlink"/>
              </w:rPr>
              <w:fldChar w:fldCharType="end"/>
            </w:r>
          </w:ins>
        </w:p>
        <w:p w14:paraId="054B0885" w14:textId="594A12B3" w:rsidR="00B7319B" w:rsidRDefault="00B7319B">
          <w:pPr>
            <w:pStyle w:val="TOC2"/>
            <w:tabs>
              <w:tab w:val="left" w:pos="880"/>
              <w:tab w:val="right" w:leader="dot" w:pos="9062"/>
            </w:tabs>
            <w:rPr>
              <w:ins w:id="87" w:author="lợi đoàn" w:date="2024-11-30T02:14:00Z"/>
              <w:rFonts w:asciiTheme="minorHAnsi" w:eastAsiaTheme="minorEastAsia" w:hAnsiTheme="minorHAnsi" w:cstheme="minorBidi"/>
              <w:noProof/>
              <w:sz w:val="22"/>
              <w:szCs w:val="22"/>
            </w:rPr>
          </w:pPr>
          <w:ins w:id="88"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"_Toc183825426"</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noProof/>
              </w:rPr>
              <w:t>1.1.</w:t>
            </w:r>
            <w:r>
              <w:rPr>
                <w:rFonts w:asciiTheme="minorHAnsi" w:eastAsiaTheme="minorEastAsia" w:hAnsiTheme="minorHAnsi" w:cstheme="minorBidi"/>
                <w:noProof/>
                <w:sz w:val="22"/>
                <w:szCs w:val="22"/>
              </w:rPr>
              <w:tab/>
            </w:r>
            <w:r w:rsidRPr="005412C1">
              <w:rPr>
                <w:rStyle w:val="Hyperlink"/>
                <w:rFonts w:ascii="Times New Roman" w:hAnsi="Times New Roman"/>
                <w:b/>
                <w:bCs/>
                <w:noProof/>
              </w:rPr>
              <w:t>Lý do chọn đề tài</w:t>
            </w:r>
            <w:r>
              <w:rPr>
                <w:noProof/>
                <w:webHidden/>
              </w:rPr>
              <w:tab/>
            </w:r>
            <w:r>
              <w:rPr>
                <w:noProof/>
                <w:webHidden/>
              </w:rPr>
              <w:fldChar w:fldCharType="begin"/>
            </w:r>
            <w:r>
              <w:rPr>
                <w:noProof/>
                <w:webHidden/>
              </w:rPr>
              <w:instrText xml:space="preserve"> PAGEREF _Toc183825426 \h </w:instrText>
            </w:r>
          </w:ins>
          <w:r>
            <w:rPr>
              <w:noProof/>
              <w:webHidden/>
            </w:rPr>
          </w:r>
          <w:r>
            <w:rPr>
              <w:noProof/>
              <w:webHidden/>
            </w:rPr>
            <w:fldChar w:fldCharType="separate"/>
          </w:r>
          <w:ins w:id="89" w:author="lợi đoàn" w:date="2024-11-30T09:11:00Z">
            <w:r w:rsidR="007B4A50">
              <w:rPr>
                <w:noProof/>
                <w:webHidden/>
              </w:rPr>
              <w:t>1</w:t>
            </w:r>
          </w:ins>
          <w:ins w:id="90" w:author="lợi đoàn" w:date="2024-11-30T02:14:00Z">
            <w:r>
              <w:rPr>
                <w:noProof/>
                <w:webHidden/>
              </w:rPr>
              <w:fldChar w:fldCharType="end"/>
            </w:r>
            <w:r w:rsidRPr="005412C1">
              <w:rPr>
                <w:rStyle w:val="Hyperlink"/>
                <w:noProof/>
              </w:rPr>
              <w:fldChar w:fldCharType="end"/>
            </w:r>
          </w:ins>
        </w:p>
        <w:p w14:paraId="2A927D0E" w14:textId="171E36F7" w:rsidR="00B7319B" w:rsidRDefault="00B7319B">
          <w:pPr>
            <w:pStyle w:val="TOC2"/>
            <w:tabs>
              <w:tab w:val="left" w:pos="880"/>
              <w:tab w:val="right" w:leader="dot" w:pos="9062"/>
            </w:tabs>
            <w:rPr>
              <w:ins w:id="91" w:author="lợi đoàn" w:date="2024-11-30T02:14:00Z"/>
              <w:rFonts w:asciiTheme="minorHAnsi" w:eastAsiaTheme="minorEastAsia" w:hAnsiTheme="minorHAnsi" w:cstheme="minorBidi"/>
              <w:noProof/>
              <w:sz w:val="22"/>
              <w:szCs w:val="22"/>
            </w:rPr>
          </w:pPr>
          <w:ins w:id="92"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"_Toc183825427"</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noProof/>
              </w:rPr>
              <w:t>1.2.</w:t>
            </w:r>
            <w:r>
              <w:rPr>
                <w:rFonts w:asciiTheme="minorHAnsi" w:eastAsiaTheme="minorEastAsia" w:hAnsiTheme="minorHAnsi" w:cstheme="minorBidi"/>
                <w:noProof/>
                <w:sz w:val="22"/>
                <w:szCs w:val="22"/>
              </w:rPr>
              <w:tab/>
            </w:r>
            <w:r w:rsidRPr="005412C1">
              <w:rPr>
                <w:rStyle w:val="Hyperlink"/>
                <w:rFonts w:ascii="Times New Roman" w:hAnsi="Times New Roman"/>
                <w:b/>
                <w:bCs/>
                <w:noProof/>
              </w:rPr>
              <w:t>Mục tiêu đề tài</w:t>
            </w:r>
            <w:r>
              <w:rPr>
                <w:noProof/>
                <w:webHidden/>
              </w:rPr>
              <w:tab/>
            </w:r>
            <w:r>
              <w:rPr>
                <w:noProof/>
                <w:webHidden/>
              </w:rPr>
              <w:fldChar w:fldCharType="begin"/>
            </w:r>
            <w:r>
              <w:rPr>
                <w:noProof/>
                <w:webHidden/>
              </w:rPr>
              <w:instrText xml:space="preserve"> PAGEREF _Toc183825427 \h </w:instrText>
            </w:r>
          </w:ins>
          <w:r>
            <w:rPr>
              <w:noProof/>
              <w:webHidden/>
            </w:rPr>
          </w:r>
          <w:r>
            <w:rPr>
              <w:noProof/>
              <w:webHidden/>
            </w:rPr>
            <w:fldChar w:fldCharType="separate"/>
          </w:r>
          <w:ins w:id="93" w:author="lợi đoàn" w:date="2024-11-30T09:11:00Z">
            <w:r w:rsidR="007B4A50">
              <w:rPr>
                <w:noProof/>
                <w:webHidden/>
              </w:rPr>
              <w:t>2</w:t>
            </w:r>
          </w:ins>
          <w:ins w:id="94" w:author="lợi đoàn" w:date="2024-11-30T02:14:00Z">
            <w:r>
              <w:rPr>
                <w:noProof/>
                <w:webHidden/>
              </w:rPr>
              <w:fldChar w:fldCharType="end"/>
            </w:r>
            <w:r w:rsidRPr="005412C1">
              <w:rPr>
                <w:rStyle w:val="Hyperlink"/>
                <w:noProof/>
              </w:rPr>
              <w:fldChar w:fldCharType="end"/>
            </w:r>
          </w:ins>
        </w:p>
        <w:p w14:paraId="50D45867" w14:textId="1F5CDBF7" w:rsidR="00B7319B" w:rsidRDefault="00B7319B">
          <w:pPr>
            <w:pStyle w:val="TOC2"/>
            <w:tabs>
              <w:tab w:val="left" w:pos="880"/>
              <w:tab w:val="right" w:leader="dot" w:pos="9062"/>
            </w:tabs>
            <w:rPr>
              <w:ins w:id="95" w:author="lợi đoàn" w:date="2024-11-30T02:14:00Z"/>
              <w:rFonts w:asciiTheme="minorHAnsi" w:eastAsiaTheme="minorEastAsia" w:hAnsiTheme="minorHAnsi" w:cstheme="minorBidi"/>
              <w:noProof/>
              <w:sz w:val="22"/>
              <w:szCs w:val="22"/>
            </w:rPr>
          </w:pPr>
          <w:ins w:id="96"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"_Toc183825428"</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noProof/>
              </w:rPr>
              <w:t>1.3.</w:t>
            </w:r>
            <w:r>
              <w:rPr>
                <w:rFonts w:asciiTheme="minorHAnsi" w:eastAsiaTheme="minorEastAsia" w:hAnsiTheme="minorHAnsi" w:cstheme="minorBidi"/>
                <w:noProof/>
                <w:sz w:val="22"/>
                <w:szCs w:val="22"/>
              </w:rPr>
              <w:tab/>
            </w:r>
            <w:r w:rsidRPr="005412C1">
              <w:rPr>
                <w:rStyle w:val="Hyperlink"/>
                <w:rFonts w:ascii="Times New Roman" w:hAnsi="Times New Roman"/>
                <w:b/>
                <w:bCs/>
                <w:noProof/>
              </w:rPr>
              <w:t>Đối tượng và phạm vi nghiên cứu</w:t>
            </w:r>
            <w:r>
              <w:rPr>
                <w:noProof/>
                <w:webHidden/>
              </w:rPr>
              <w:tab/>
            </w:r>
            <w:r>
              <w:rPr>
                <w:noProof/>
                <w:webHidden/>
              </w:rPr>
              <w:fldChar w:fldCharType="begin"/>
            </w:r>
            <w:r>
              <w:rPr>
                <w:noProof/>
                <w:webHidden/>
              </w:rPr>
              <w:instrText xml:space="preserve"> PAGEREF _Toc183825428 \h </w:instrText>
            </w:r>
          </w:ins>
          <w:r>
            <w:rPr>
              <w:noProof/>
              <w:webHidden/>
            </w:rPr>
          </w:r>
          <w:r>
            <w:rPr>
              <w:noProof/>
              <w:webHidden/>
            </w:rPr>
            <w:fldChar w:fldCharType="separate"/>
          </w:r>
          <w:ins w:id="97" w:author="lợi đoàn" w:date="2024-11-30T09:11:00Z">
            <w:r w:rsidR="007B4A50">
              <w:rPr>
                <w:noProof/>
                <w:webHidden/>
              </w:rPr>
              <w:t>2</w:t>
            </w:r>
          </w:ins>
          <w:ins w:id="98" w:author="lợi đoàn" w:date="2024-11-30T02:14:00Z">
            <w:r>
              <w:rPr>
                <w:noProof/>
                <w:webHidden/>
              </w:rPr>
              <w:fldChar w:fldCharType="end"/>
            </w:r>
            <w:r w:rsidRPr="005412C1">
              <w:rPr>
                <w:rStyle w:val="Hyperlink"/>
                <w:noProof/>
              </w:rPr>
              <w:fldChar w:fldCharType="end"/>
            </w:r>
          </w:ins>
        </w:p>
        <w:p w14:paraId="7D504AD8" w14:textId="7479FC28" w:rsidR="00B7319B" w:rsidRDefault="00B7319B">
          <w:pPr>
            <w:pStyle w:val="TOC3"/>
            <w:tabs>
              <w:tab w:val="left" w:pos="1320"/>
              <w:tab w:val="right" w:leader="dot" w:pos="9062"/>
            </w:tabs>
            <w:rPr>
              <w:ins w:id="99" w:author="lợi đoàn" w:date="2024-11-30T02:14:00Z"/>
              <w:rFonts w:asciiTheme="minorHAnsi" w:eastAsiaTheme="minorEastAsia" w:hAnsiTheme="minorHAnsi" w:cstheme="minorBidi"/>
              <w:noProof/>
              <w:sz w:val="22"/>
              <w:szCs w:val="22"/>
            </w:rPr>
          </w:pPr>
          <w:ins w:id="100"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"_Toc183825429"</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1.3.1.</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Đối tượng nghiên cứu</w:t>
            </w:r>
            <w:r>
              <w:rPr>
                <w:noProof/>
                <w:webHidden/>
              </w:rPr>
              <w:tab/>
            </w:r>
            <w:r>
              <w:rPr>
                <w:noProof/>
                <w:webHidden/>
              </w:rPr>
              <w:fldChar w:fldCharType="begin"/>
            </w:r>
            <w:r>
              <w:rPr>
                <w:noProof/>
                <w:webHidden/>
              </w:rPr>
              <w:instrText xml:space="preserve"> PAGEREF _Toc183825429 \h </w:instrText>
            </w:r>
          </w:ins>
          <w:r>
            <w:rPr>
              <w:noProof/>
              <w:webHidden/>
            </w:rPr>
          </w:r>
          <w:r>
            <w:rPr>
              <w:noProof/>
              <w:webHidden/>
            </w:rPr>
            <w:fldChar w:fldCharType="separate"/>
          </w:r>
          <w:ins w:id="101" w:author="lợi đoàn" w:date="2024-11-30T09:11:00Z">
            <w:r w:rsidR="007B4A50">
              <w:rPr>
                <w:noProof/>
                <w:webHidden/>
              </w:rPr>
              <w:t>2</w:t>
            </w:r>
          </w:ins>
          <w:ins w:id="102" w:author="lợi đoàn" w:date="2024-11-30T02:14:00Z">
            <w:r>
              <w:rPr>
                <w:noProof/>
                <w:webHidden/>
              </w:rPr>
              <w:fldChar w:fldCharType="end"/>
            </w:r>
            <w:r w:rsidRPr="005412C1">
              <w:rPr>
                <w:rStyle w:val="Hyperlink"/>
                <w:noProof/>
              </w:rPr>
              <w:fldChar w:fldCharType="end"/>
            </w:r>
          </w:ins>
        </w:p>
        <w:p w14:paraId="0C544219" w14:textId="4A81D570" w:rsidR="00B7319B" w:rsidRDefault="00B7319B">
          <w:pPr>
            <w:pStyle w:val="TOC3"/>
            <w:tabs>
              <w:tab w:val="left" w:pos="1320"/>
              <w:tab w:val="right" w:leader="dot" w:pos="9062"/>
            </w:tabs>
            <w:rPr>
              <w:ins w:id="103" w:author="lợi đoàn" w:date="2024-11-30T02:14:00Z"/>
              <w:rFonts w:asciiTheme="minorHAnsi" w:eastAsiaTheme="minorEastAsia" w:hAnsiTheme="minorHAnsi" w:cstheme="minorBidi"/>
              <w:noProof/>
              <w:sz w:val="22"/>
              <w:szCs w:val="22"/>
            </w:rPr>
          </w:pPr>
          <w:ins w:id="104"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"_Toc183825430"</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1.3.2.</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Phạm vi nghiên cứu</w:t>
            </w:r>
            <w:r>
              <w:rPr>
                <w:noProof/>
                <w:webHidden/>
              </w:rPr>
              <w:tab/>
            </w:r>
            <w:r>
              <w:rPr>
                <w:noProof/>
                <w:webHidden/>
              </w:rPr>
              <w:fldChar w:fldCharType="begin"/>
            </w:r>
            <w:r>
              <w:rPr>
                <w:noProof/>
                <w:webHidden/>
              </w:rPr>
              <w:instrText xml:space="preserve"> PAGEREF _Toc183825430 \h </w:instrText>
            </w:r>
          </w:ins>
          <w:r>
            <w:rPr>
              <w:noProof/>
              <w:webHidden/>
            </w:rPr>
          </w:r>
          <w:r>
            <w:rPr>
              <w:noProof/>
              <w:webHidden/>
            </w:rPr>
            <w:fldChar w:fldCharType="separate"/>
          </w:r>
          <w:ins w:id="105" w:author="lợi đoàn" w:date="2024-11-30T09:11:00Z">
            <w:r w:rsidR="007B4A50">
              <w:rPr>
                <w:noProof/>
                <w:webHidden/>
              </w:rPr>
              <w:t>3</w:t>
            </w:r>
          </w:ins>
          <w:ins w:id="106" w:author="lợi đoàn" w:date="2024-11-30T02:14:00Z">
            <w:r>
              <w:rPr>
                <w:noProof/>
                <w:webHidden/>
              </w:rPr>
              <w:fldChar w:fldCharType="end"/>
            </w:r>
            <w:r w:rsidRPr="005412C1">
              <w:rPr>
                <w:rStyle w:val="Hyperlink"/>
                <w:noProof/>
              </w:rPr>
              <w:fldChar w:fldCharType="end"/>
            </w:r>
          </w:ins>
        </w:p>
        <w:p w14:paraId="177875DA" w14:textId="2235EBCB" w:rsidR="00B7319B" w:rsidRDefault="00B7319B">
          <w:pPr>
            <w:pStyle w:val="TOC2"/>
            <w:tabs>
              <w:tab w:val="left" w:pos="880"/>
              <w:tab w:val="right" w:leader="dot" w:pos="9062"/>
            </w:tabs>
            <w:rPr>
              <w:ins w:id="107" w:author="lợi đoàn" w:date="2024-11-30T02:14:00Z"/>
              <w:rFonts w:asciiTheme="minorHAnsi" w:eastAsiaTheme="minorEastAsia" w:hAnsiTheme="minorHAnsi" w:cstheme="minorBidi"/>
              <w:noProof/>
              <w:sz w:val="22"/>
              <w:szCs w:val="22"/>
            </w:rPr>
          </w:pPr>
          <w:ins w:id="108"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"_Toc183825431"</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noProof/>
              </w:rPr>
              <w:t>1.4.</w:t>
            </w:r>
            <w:r>
              <w:rPr>
                <w:rFonts w:asciiTheme="minorHAnsi" w:eastAsiaTheme="minorEastAsia" w:hAnsiTheme="minorHAnsi" w:cstheme="minorBidi"/>
                <w:noProof/>
                <w:sz w:val="22"/>
                <w:szCs w:val="22"/>
              </w:rPr>
              <w:tab/>
            </w:r>
            <w:r w:rsidRPr="005412C1">
              <w:rPr>
                <w:rStyle w:val="Hyperlink"/>
                <w:rFonts w:ascii="Times New Roman" w:hAnsi="Times New Roman"/>
                <w:b/>
                <w:bCs/>
                <w:noProof/>
              </w:rPr>
              <w:t>Phương pháp nghiên cứu</w:t>
            </w:r>
            <w:r>
              <w:rPr>
                <w:noProof/>
                <w:webHidden/>
              </w:rPr>
              <w:tab/>
            </w:r>
            <w:r>
              <w:rPr>
                <w:noProof/>
                <w:webHidden/>
              </w:rPr>
              <w:fldChar w:fldCharType="begin"/>
            </w:r>
            <w:r>
              <w:rPr>
                <w:noProof/>
                <w:webHidden/>
              </w:rPr>
              <w:instrText xml:space="preserve"> PAGEREF _Toc183825431 \h </w:instrText>
            </w:r>
          </w:ins>
          <w:r>
            <w:rPr>
              <w:noProof/>
              <w:webHidden/>
            </w:rPr>
          </w:r>
          <w:r>
            <w:rPr>
              <w:noProof/>
              <w:webHidden/>
            </w:rPr>
            <w:fldChar w:fldCharType="separate"/>
          </w:r>
          <w:ins w:id="109" w:author="lợi đoàn" w:date="2024-11-30T09:11:00Z">
            <w:r w:rsidR="007B4A50">
              <w:rPr>
                <w:noProof/>
                <w:webHidden/>
              </w:rPr>
              <w:t>4</w:t>
            </w:r>
          </w:ins>
          <w:ins w:id="110" w:author="lợi đoàn" w:date="2024-11-30T02:14:00Z">
            <w:r>
              <w:rPr>
                <w:noProof/>
                <w:webHidden/>
              </w:rPr>
              <w:fldChar w:fldCharType="end"/>
            </w:r>
            <w:r w:rsidRPr="005412C1">
              <w:rPr>
                <w:rStyle w:val="Hyperlink"/>
                <w:noProof/>
              </w:rPr>
              <w:fldChar w:fldCharType="end"/>
            </w:r>
          </w:ins>
        </w:p>
        <w:p w14:paraId="034DEB97" w14:textId="60DA9A9E" w:rsidR="00B7319B" w:rsidRDefault="00B7319B">
          <w:pPr>
            <w:pStyle w:val="TOC2"/>
            <w:tabs>
              <w:tab w:val="left" w:pos="880"/>
              <w:tab w:val="right" w:leader="dot" w:pos="9062"/>
            </w:tabs>
            <w:rPr>
              <w:ins w:id="111" w:author="lợi đoàn" w:date="2024-11-30T02:14:00Z"/>
              <w:rFonts w:asciiTheme="minorHAnsi" w:eastAsiaTheme="minorEastAsia" w:hAnsiTheme="minorHAnsi" w:cstheme="minorBidi"/>
              <w:noProof/>
              <w:sz w:val="22"/>
              <w:szCs w:val="22"/>
            </w:rPr>
          </w:pPr>
          <w:ins w:id="112"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"_Toc183825432"</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noProof/>
              </w:rPr>
              <w:t>1.5.</w:t>
            </w:r>
            <w:r>
              <w:rPr>
                <w:rFonts w:asciiTheme="minorHAnsi" w:eastAsiaTheme="minorEastAsia" w:hAnsiTheme="minorHAnsi" w:cstheme="minorBidi"/>
                <w:noProof/>
                <w:sz w:val="22"/>
                <w:szCs w:val="22"/>
              </w:rPr>
              <w:tab/>
            </w:r>
            <w:r w:rsidRPr="005412C1">
              <w:rPr>
                <w:rStyle w:val="Hyperlink"/>
                <w:rFonts w:ascii="Times New Roman" w:hAnsi="Times New Roman"/>
                <w:b/>
                <w:bCs/>
                <w:noProof/>
              </w:rPr>
              <w:t>Cấu trúc báo cáo</w:t>
            </w:r>
            <w:r>
              <w:rPr>
                <w:noProof/>
                <w:webHidden/>
              </w:rPr>
              <w:tab/>
            </w:r>
            <w:r>
              <w:rPr>
                <w:noProof/>
                <w:webHidden/>
              </w:rPr>
              <w:fldChar w:fldCharType="begin"/>
            </w:r>
            <w:r>
              <w:rPr>
                <w:noProof/>
                <w:webHidden/>
              </w:rPr>
              <w:instrText xml:space="preserve"> PAGEREF _Toc183825432 \h </w:instrText>
            </w:r>
          </w:ins>
          <w:r>
            <w:rPr>
              <w:noProof/>
              <w:webHidden/>
            </w:rPr>
          </w:r>
          <w:r>
            <w:rPr>
              <w:noProof/>
              <w:webHidden/>
            </w:rPr>
            <w:fldChar w:fldCharType="separate"/>
          </w:r>
          <w:ins w:id="113" w:author="lợi đoàn" w:date="2024-11-30T09:11:00Z">
            <w:r w:rsidR="007B4A50">
              <w:rPr>
                <w:noProof/>
                <w:webHidden/>
              </w:rPr>
              <w:t>4</w:t>
            </w:r>
          </w:ins>
          <w:ins w:id="114" w:author="lợi đoàn" w:date="2024-11-30T02:14:00Z">
            <w:r>
              <w:rPr>
                <w:noProof/>
                <w:webHidden/>
              </w:rPr>
              <w:fldChar w:fldCharType="end"/>
            </w:r>
            <w:r w:rsidRPr="005412C1">
              <w:rPr>
                <w:rStyle w:val="Hyperlink"/>
                <w:noProof/>
              </w:rPr>
              <w:fldChar w:fldCharType="end"/>
            </w:r>
          </w:ins>
        </w:p>
        <w:p w14:paraId="5F53A698" w14:textId="3BD906E1" w:rsidR="00B7319B" w:rsidRDefault="00B7319B">
          <w:pPr>
            <w:pStyle w:val="TOC1"/>
            <w:rPr>
              <w:ins w:id="115" w:author="lợi đoàn" w:date="2024-11-30T02:14:00Z"/>
              <w:rFonts w:asciiTheme="minorHAnsi" w:eastAsiaTheme="minorEastAsia" w:hAnsiTheme="minorHAnsi" w:cstheme="minorBidi"/>
              <w:b w:val="0"/>
              <w:sz w:val="22"/>
              <w:szCs w:val="22"/>
            </w:rPr>
          </w:pPr>
          <w:ins w:id="116" w:author="lợi đoàn" w:date="2024-11-30T02:14:00Z">
            <w:r w:rsidRPr="005412C1">
              <w:rPr>
                <w:rStyle w:val="Hyperlink"/>
              </w:rPr>
              <w:fldChar w:fldCharType="begin"/>
            </w:r>
            <w:r w:rsidRPr="005412C1">
              <w:rPr>
                <w:rStyle w:val="Hyperlink"/>
              </w:rPr>
              <w:instrText xml:space="preserve"> </w:instrText>
            </w:r>
            <w:r>
              <w:instrText>HYPERLINK \l "_Toc183825433"</w:instrText>
            </w:r>
            <w:r w:rsidRPr="005412C1">
              <w:rPr>
                <w:rStyle w:val="Hyperlink"/>
              </w:rPr>
              <w:instrText xml:space="preserve"> </w:instrText>
            </w:r>
            <w:r w:rsidRPr="005412C1">
              <w:rPr>
                <w:rStyle w:val="Hyperlink"/>
              </w:rPr>
              <w:fldChar w:fldCharType="separate"/>
            </w:r>
            <w:r w:rsidRPr="005412C1">
              <w:rPr>
                <w:rStyle w:val="Hyperlink"/>
              </w:rPr>
              <w:t>Chương 2: CƠ SỞ LÝ THUYẾT</w:t>
            </w:r>
            <w:r>
              <w:rPr>
                <w:webHidden/>
              </w:rPr>
              <w:tab/>
            </w:r>
            <w:r>
              <w:rPr>
                <w:webHidden/>
              </w:rPr>
              <w:fldChar w:fldCharType="begin"/>
            </w:r>
            <w:r>
              <w:rPr>
                <w:webHidden/>
              </w:rPr>
              <w:instrText xml:space="preserve"> PAGEREF _Toc183825433 \h </w:instrText>
            </w:r>
          </w:ins>
          <w:r>
            <w:rPr>
              <w:webHidden/>
            </w:rPr>
          </w:r>
          <w:r>
            <w:rPr>
              <w:webHidden/>
            </w:rPr>
            <w:fldChar w:fldCharType="separate"/>
          </w:r>
          <w:ins w:id="117" w:author="lợi đoàn" w:date="2024-11-30T09:11:00Z">
            <w:r w:rsidR="007B4A50">
              <w:rPr>
                <w:webHidden/>
              </w:rPr>
              <w:t>5</w:t>
            </w:r>
          </w:ins>
          <w:ins w:id="118" w:author="lợi đoàn" w:date="2024-11-30T02:14:00Z">
            <w:r>
              <w:rPr>
                <w:webHidden/>
              </w:rPr>
              <w:fldChar w:fldCharType="end"/>
            </w:r>
            <w:r w:rsidRPr="005412C1">
              <w:rPr>
                <w:rStyle w:val="Hyperlink"/>
              </w:rPr>
              <w:fldChar w:fldCharType="end"/>
            </w:r>
          </w:ins>
        </w:p>
        <w:p w14:paraId="272AEB8A" w14:textId="161F5A2A" w:rsidR="00B7319B" w:rsidRDefault="00B7319B">
          <w:pPr>
            <w:pStyle w:val="TOC2"/>
            <w:tabs>
              <w:tab w:val="left" w:pos="880"/>
              <w:tab w:val="right" w:leader="dot" w:pos="9062"/>
            </w:tabs>
            <w:rPr>
              <w:ins w:id="119" w:author="lợi đoàn" w:date="2024-11-30T02:14:00Z"/>
              <w:rFonts w:asciiTheme="minorHAnsi" w:eastAsiaTheme="minorEastAsia" w:hAnsiTheme="minorHAnsi" w:cstheme="minorBidi"/>
              <w:noProof/>
              <w:sz w:val="22"/>
              <w:szCs w:val="22"/>
            </w:rPr>
          </w:pPr>
          <w:ins w:id="120"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"_Toc183825434"</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noProof/>
              </w:rPr>
              <w:t>2.1.</w:t>
            </w:r>
            <w:r>
              <w:rPr>
                <w:rFonts w:asciiTheme="minorHAnsi" w:eastAsiaTheme="minorEastAsia" w:hAnsiTheme="minorHAnsi" w:cstheme="minorBidi"/>
                <w:noProof/>
                <w:sz w:val="22"/>
                <w:szCs w:val="22"/>
              </w:rPr>
              <w:tab/>
            </w:r>
            <w:r w:rsidRPr="005412C1">
              <w:rPr>
                <w:rStyle w:val="Hyperlink"/>
                <w:rFonts w:ascii="Times New Roman" w:hAnsi="Times New Roman"/>
                <w:b/>
                <w:noProof/>
              </w:rPr>
              <w:t>Giới thiệu về ngôn ngữ Python</w:t>
            </w:r>
            <w:r>
              <w:rPr>
                <w:noProof/>
                <w:webHidden/>
              </w:rPr>
              <w:tab/>
            </w:r>
            <w:r>
              <w:rPr>
                <w:noProof/>
                <w:webHidden/>
              </w:rPr>
              <w:fldChar w:fldCharType="begin"/>
            </w:r>
            <w:r>
              <w:rPr>
                <w:noProof/>
                <w:webHidden/>
              </w:rPr>
              <w:instrText xml:space="preserve"> PAGEREF _Toc183825434 \h </w:instrText>
            </w:r>
          </w:ins>
          <w:r>
            <w:rPr>
              <w:noProof/>
              <w:webHidden/>
            </w:rPr>
          </w:r>
          <w:r>
            <w:rPr>
              <w:noProof/>
              <w:webHidden/>
            </w:rPr>
            <w:fldChar w:fldCharType="separate"/>
          </w:r>
          <w:ins w:id="121" w:author="lợi đoàn" w:date="2024-11-30T09:11:00Z">
            <w:r w:rsidR="007B4A50">
              <w:rPr>
                <w:noProof/>
                <w:webHidden/>
              </w:rPr>
              <w:t>5</w:t>
            </w:r>
          </w:ins>
          <w:ins w:id="122" w:author="lợi đoàn" w:date="2024-11-30T02:14:00Z">
            <w:r>
              <w:rPr>
                <w:noProof/>
                <w:webHidden/>
              </w:rPr>
              <w:fldChar w:fldCharType="end"/>
            </w:r>
            <w:r w:rsidRPr="005412C1">
              <w:rPr>
                <w:rStyle w:val="Hyperlink"/>
                <w:noProof/>
              </w:rPr>
              <w:fldChar w:fldCharType="end"/>
            </w:r>
          </w:ins>
        </w:p>
        <w:p w14:paraId="349AE134" w14:textId="6D79A677" w:rsidR="00B7319B" w:rsidRDefault="00B7319B">
          <w:pPr>
            <w:pStyle w:val="TOC3"/>
            <w:tabs>
              <w:tab w:val="right" w:leader="dot" w:pos="9062"/>
            </w:tabs>
            <w:rPr>
              <w:ins w:id="123" w:author="lợi đoàn" w:date="2024-11-30T02:14:00Z"/>
              <w:rFonts w:asciiTheme="minorHAnsi" w:eastAsiaTheme="minorEastAsia" w:hAnsiTheme="minorHAnsi" w:cstheme="minorBidi"/>
              <w:noProof/>
              <w:sz w:val="22"/>
              <w:szCs w:val="22"/>
            </w:rPr>
          </w:pPr>
          <w:ins w:id="124"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"_Toc183825435"</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2.1.1. Khái niệm</w:t>
            </w:r>
            <w:r>
              <w:rPr>
                <w:noProof/>
                <w:webHidden/>
              </w:rPr>
              <w:tab/>
            </w:r>
            <w:r>
              <w:rPr>
                <w:noProof/>
                <w:webHidden/>
              </w:rPr>
              <w:fldChar w:fldCharType="begin"/>
            </w:r>
            <w:r>
              <w:rPr>
                <w:noProof/>
                <w:webHidden/>
              </w:rPr>
              <w:instrText xml:space="preserve"> PAGEREF _Toc183825435 \h </w:instrText>
            </w:r>
          </w:ins>
          <w:r>
            <w:rPr>
              <w:noProof/>
              <w:webHidden/>
            </w:rPr>
          </w:r>
          <w:r>
            <w:rPr>
              <w:noProof/>
              <w:webHidden/>
            </w:rPr>
            <w:fldChar w:fldCharType="separate"/>
          </w:r>
          <w:ins w:id="125" w:author="lợi đoàn" w:date="2024-11-30T09:11:00Z">
            <w:r w:rsidR="007B4A50">
              <w:rPr>
                <w:noProof/>
                <w:webHidden/>
              </w:rPr>
              <w:t>5</w:t>
            </w:r>
          </w:ins>
          <w:ins w:id="126" w:author="lợi đoàn" w:date="2024-11-30T02:14:00Z">
            <w:r>
              <w:rPr>
                <w:noProof/>
                <w:webHidden/>
              </w:rPr>
              <w:fldChar w:fldCharType="end"/>
            </w:r>
            <w:r w:rsidRPr="005412C1">
              <w:rPr>
                <w:rStyle w:val="Hyperlink"/>
                <w:noProof/>
              </w:rPr>
              <w:fldChar w:fldCharType="end"/>
            </w:r>
          </w:ins>
        </w:p>
        <w:p w14:paraId="34BE5A17" w14:textId="259BBB1C" w:rsidR="00B7319B" w:rsidRDefault="00B7319B">
          <w:pPr>
            <w:pStyle w:val="TOC1"/>
            <w:rPr>
              <w:ins w:id="127" w:author="lợi đoàn" w:date="2024-11-30T02:14:00Z"/>
              <w:rFonts w:asciiTheme="minorHAnsi" w:eastAsiaTheme="minorEastAsia" w:hAnsiTheme="minorHAnsi" w:cstheme="minorBidi"/>
              <w:b w:val="0"/>
              <w:sz w:val="22"/>
              <w:szCs w:val="22"/>
            </w:rPr>
          </w:pPr>
          <w:ins w:id="128" w:author="lợi đoàn" w:date="2024-11-30T02:14:00Z">
            <w:r w:rsidRPr="005412C1">
              <w:rPr>
                <w:rStyle w:val="Hyperlink"/>
              </w:rPr>
              <w:fldChar w:fldCharType="begin"/>
            </w:r>
            <w:r w:rsidRPr="005412C1">
              <w:rPr>
                <w:rStyle w:val="Hyperlink"/>
              </w:rPr>
              <w:instrText xml:space="preserve"> </w:instrText>
            </w:r>
            <w:r>
              <w:instrText>HYPERLINK \l "_Toc183825436"</w:instrText>
            </w:r>
            <w:r w:rsidRPr="005412C1">
              <w:rPr>
                <w:rStyle w:val="Hyperlink"/>
              </w:rPr>
              <w:instrText xml:space="preserve"> </w:instrText>
            </w:r>
            <w:r w:rsidRPr="005412C1">
              <w:rPr>
                <w:rStyle w:val="Hyperlink"/>
              </w:rPr>
              <w:fldChar w:fldCharType="separate"/>
            </w:r>
            <w:r w:rsidRPr="005412C1">
              <w:rPr>
                <w:rStyle w:val="Hyperlink"/>
              </w:rPr>
              <w:t>Hình 2. 1</w:t>
            </w:r>
            <w:r w:rsidRPr="005412C1">
              <w:rPr>
                <w:rStyle w:val="Hyperlink"/>
                <w:lang w:val="vi-VN"/>
              </w:rPr>
              <w:t>: Logo Python</w:t>
            </w:r>
            <w:r>
              <w:rPr>
                <w:webHidden/>
              </w:rPr>
              <w:tab/>
            </w:r>
            <w:r>
              <w:rPr>
                <w:webHidden/>
              </w:rPr>
              <w:fldChar w:fldCharType="begin"/>
            </w:r>
            <w:r>
              <w:rPr>
                <w:webHidden/>
              </w:rPr>
              <w:instrText xml:space="preserve"> PAGEREF _Toc183825436 \h </w:instrText>
            </w:r>
          </w:ins>
          <w:r>
            <w:rPr>
              <w:webHidden/>
            </w:rPr>
          </w:r>
          <w:r>
            <w:rPr>
              <w:webHidden/>
            </w:rPr>
            <w:fldChar w:fldCharType="separate"/>
          </w:r>
          <w:ins w:id="129" w:author="lợi đoàn" w:date="2024-11-30T09:11:00Z">
            <w:r w:rsidR="007B4A50">
              <w:rPr>
                <w:webHidden/>
              </w:rPr>
              <w:t>5</w:t>
            </w:r>
          </w:ins>
          <w:ins w:id="130" w:author="lợi đoàn" w:date="2024-11-30T02:14:00Z">
            <w:r>
              <w:rPr>
                <w:webHidden/>
              </w:rPr>
              <w:fldChar w:fldCharType="end"/>
            </w:r>
            <w:r w:rsidRPr="005412C1">
              <w:rPr>
                <w:rStyle w:val="Hyperlink"/>
              </w:rPr>
              <w:fldChar w:fldCharType="end"/>
            </w:r>
          </w:ins>
        </w:p>
        <w:p w14:paraId="0592E1CD" w14:textId="7A701562" w:rsidR="00B7319B" w:rsidRDefault="00B7319B">
          <w:pPr>
            <w:pStyle w:val="TOC3"/>
            <w:tabs>
              <w:tab w:val="left" w:pos="1320"/>
              <w:tab w:val="right" w:leader="dot" w:pos="9062"/>
            </w:tabs>
            <w:rPr>
              <w:ins w:id="131" w:author="lợi đoàn" w:date="2024-11-30T02:14:00Z"/>
              <w:rFonts w:asciiTheme="minorHAnsi" w:eastAsiaTheme="minorEastAsia" w:hAnsiTheme="minorHAnsi" w:cstheme="minorBidi"/>
              <w:noProof/>
              <w:sz w:val="22"/>
              <w:szCs w:val="22"/>
            </w:rPr>
          </w:pPr>
          <w:ins w:id="132"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"_Toc183825437"</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2.1.2.</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Ưu điểm</w:t>
            </w:r>
            <w:r>
              <w:rPr>
                <w:noProof/>
                <w:webHidden/>
              </w:rPr>
              <w:tab/>
            </w:r>
            <w:r>
              <w:rPr>
                <w:noProof/>
                <w:webHidden/>
              </w:rPr>
              <w:fldChar w:fldCharType="begin"/>
            </w:r>
            <w:r>
              <w:rPr>
                <w:noProof/>
                <w:webHidden/>
              </w:rPr>
              <w:instrText xml:space="preserve"> PAGEREF _Toc183825437 \h </w:instrText>
            </w:r>
          </w:ins>
          <w:r>
            <w:rPr>
              <w:noProof/>
              <w:webHidden/>
            </w:rPr>
          </w:r>
          <w:r>
            <w:rPr>
              <w:noProof/>
              <w:webHidden/>
            </w:rPr>
            <w:fldChar w:fldCharType="separate"/>
          </w:r>
          <w:ins w:id="133" w:author="lợi đoàn" w:date="2024-11-30T09:11:00Z">
            <w:r w:rsidR="007B4A50">
              <w:rPr>
                <w:noProof/>
                <w:webHidden/>
              </w:rPr>
              <w:t>5</w:t>
            </w:r>
          </w:ins>
          <w:ins w:id="134" w:author="lợi đoàn" w:date="2024-11-30T02:14:00Z">
            <w:r>
              <w:rPr>
                <w:noProof/>
                <w:webHidden/>
              </w:rPr>
              <w:fldChar w:fldCharType="end"/>
            </w:r>
            <w:r w:rsidRPr="005412C1">
              <w:rPr>
                <w:rStyle w:val="Hyperlink"/>
                <w:noProof/>
              </w:rPr>
              <w:fldChar w:fldCharType="end"/>
            </w:r>
          </w:ins>
        </w:p>
        <w:p w14:paraId="6EED26D9" w14:textId="1C3D0604" w:rsidR="00B7319B" w:rsidRDefault="00B7319B">
          <w:pPr>
            <w:pStyle w:val="TOC3"/>
            <w:tabs>
              <w:tab w:val="left" w:pos="1320"/>
              <w:tab w:val="right" w:leader="dot" w:pos="9062"/>
            </w:tabs>
            <w:rPr>
              <w:ins w:id="135" w:author="lợi đoàn" w:date="2024-11-30T02:14:00Z"/>
              <w:rFonts w:asciiTheme="minorHAnsi" w:eastAsiaTheme="minorEastAsia" w:hAnsiTheme="minorHAnsi" w:cstheme="minorBidi"/>
              <w:noProof/>
              <w:sz w:val="22"/>
              <w:szCs w:val="22"/>
            </w:rPr>
          </w:pPr>
          <w:ins w:id="136"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"_Toc183825439"</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2.1.3.</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Nhược điểm</w:t>
            </w:r>
            <w:r>
              <w:rPr>
                <w:noProof/>
                <w:webHidden/>
              </w:rPr>
              <w:tab/>
            </w:r>
            <w:r>
              <w:rPr>
                <w:noProof/>
                <w:webHidden/>
              </w:rPr>
              <w:fldChar w:fldCharType="begin"/>
            </w:r>
            <w:r>
              <w:rPr>
                <w:noProof/>
                <w:webHidden/>
              </w:rPr>
              <w:instrText xml:space="preserve"> PAGEREF _Toc183825439 \h </w:instrText>
            </w:r>
          </w:ins>
          <w:r>
            <w:rPr>
              <w:noProof/>
              <w:webHidden/>
            </w:rPr>
          </w:r>
          <w:r>
            <w:rPr>
              <w:noProof/>
              <w:webHidden/>
            </w:rPr>
            <w:fldChar w:fldCharType="separate"/>
          </w:r>
          <w:ins w:id="137" w:author="lợi đoàn" w:date="2024-11-30T09:11:00Z">
            <w:r w:rsidR="007B4A50">
              <w:rPr>
                <w:noProof/>
                <w:webHidden/>
              </w:rPr>
              <w:t>6</w:t>
            </w:r>
          </w:ins>
          <w:ins w:id="138" w:author="lợi đoàn" w:date="2024-11-30T02:14:00Z">
            <w:r>
              <w:rPr>
                <w:noProof/>
                <w:webHidden/>
              </w:rPr>
              <w:fldChar w:fldCharType="end"/>
            </w:r>
            <w:r w:rsidRPr="005412C1">
              <w:rPr>
                <w:rStyle w:val="Hyperlink"/>
                <w:noProof/>
              </w:rPr>
              <w:fldChar w:fldCharType="end"/>
            </w:r>
          </w:ins>
        </w:p>
        <w:p w14:paraId="1AF84793" w14:textId="1F900100" w:rsidR="00B7319B" w:rsidRDefault="00B7319B">
          <w:pPr>
            <w:pStyle w:val="TOC2"/>
            <w:tabs>
              <w:tab w:val="left" w:pos="880"/>
              <w:tab w:val="right" w:leader="dot" w:pos="9062"/>
            </w:tabs>
            <w:rPr>
              <w:ins w:id="139" w:author="lợi đoàn" w:date="2024-11-30T02:14:00Z"/>
              <w:rFonts w:asciiTheme="minorHAnsi" w:eastAsiaTheme="minorEastAsia" w:hAnsiTheme="minorHAnsi" w:cstheme="minorBidi"/>
              <w:noProof/>
              <w:sz w:val="22"/>
              <w:szCs w:val="22"/>
            </w:rPr>
          </w:pPr>
          <w:ins w:id="140"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"_Toc183825440"</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noProof/>
              </w:rPr>
              <w:t>2.2.</w:t>
            </w:r>
            <w:r>
              <w:rPr>
                <w:rFonts w:asciiTheme="minorHAnsi" w:eastAsiaTheme="minorEastAsia" w:hAnsiTheme="minorHAnsi" w:cstheme="minorBidi"/>
                <w:noProof/>
                <w:sz w:val="22"/>
                <w:szCs w:val="22"/>
              </w:rPr>
              <w:tab/>
            </w:r>
            <w:r w:rsidRPr="005412C1">
              <w:rPr>
                <w:rStyle w:val="Hyperlink"/>
                <w:rFonts w:ascii="Times New Roman" w:hAnsi="Times New Roman"/>
                <w:b/>
                <w:bCs/>
                <w:noProof/>
              </w:rPr>
              <w:t>Giới thiệu về framework FastAPI</w:t>
            </w:r>
            <w:r>
              <w:rPr>
                <w:noProof/>
                <w:webHidden/>
              </w:rPr>
              <w:tab/>
            </w:r>
            <w:r>
              <w:rPr>
                <w:noProof/>
                <w:webHidden/>
              </w:rPr>
              <w:fldChar w:fldCharType="begin"/>
            </w:r>
            <w:r>
              <w:rPr>
                <w:noProof/>
                <w:webHidden/>
              </w:rPr>
              <w:instrText xml:space="preserve"> PAGEREF _Toc183825440 \h </w:instrText>
            </w:r>
          </w:ins>
          <w:r>
            <w:rPr>
              <w:noProof/>
              <w:webHidden/>
            </w:rPr>
          </w:r>
          <w:r>
            <w:rPr>
              <w:noProof/>
              <w:webHidden/>
            </w:rPr>
            <w:fldChar w:fldCharType="separate"/>
          </w:r>
          <w:ins w:id="141" w:author="lợi đoàn" w:date="2024-11-30T09:11:00Z">
            <w:r w:rsidR="007B4A50">
              <w:rPr>
                <w:noProof/>
                <w:webHidden/>
              </w:rPr>
              <w:t>7</w:t>
            </w:r>
          </w:ins>
          <w:ins w:id="142" w:author="lợi đoàn" w:date="2024-11-30T02:14:00Z">
            <w:r>
              <w:rPr>
                <w:noProof/>
                <w:webHidden/>
              </w:rPr>
              <w:fldChar w:fldCharType="end"/>
            </w:r>
            <w:r w:rsidRPr="005412C1">
              <w:rPr>
                <w:rStyle w:val="Hyperlink"/>
                <w:noProof/>
              </w:rPr>
              <w:fldChar w:fldCharType="end"/>
            </w:r>
          </w:ins>
        </w:p>
        <w:p w14:paraId="41DE85E1" w14:textId="2BFBC8E3" w:rsidR="00B7319B" w:rsidRDefault="00B7319B">
          <w:pPr>
            <w:pStyle w:val="TOC3"/>
            <w:tabs>
              <w:tab w:val="left" w:pos="1320"/>
              <w:tab w:val="right" w:leader="dot" w:pos="9062"/>
            </w:tabs>
            <w:rPr>
              <w:ins w:id="143" w:author="lợi đoàn" w:date="2024-11-30T02:14:00Z"/>
              <w:rFonts w:asciiTheme="minorHAnsi" w:eastAsiaTheme="minorEastAsia" w:hAnsiTheme="minorHAnsi" w:cstheme="minorBidi"/>
              <w:noProof/>
              <w:sz w:val="22"/>
              <w:szCs w:val="22"/>
            </w:rPr>
          </w:pPr>
          <w:ins w:id="144"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"_Toc183825441"</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2.2.1.</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Khái niệm</w:t>
            </w:r>
            <w:r>
              <w:rPr>
                <w:noProof/>
                <w:webHidden/>
              </w:rPr>
              <w:tab/>
            </w:r>
            <w:r>
              <w:rPr>
                <w:noProof/>
                <w:webHidden/>
              </w:rPr>
              <w:fldChar w:fldCharType="begin"/>
            </w:r>
            <w:r>
              <w:rPr>
                <w:noProof/>
                <w:webHidden/>
              </w:rPr>
              <w:instrText xml:space="preserve"> PAGEREF _Toc183825441 \h </w:instrText>
            </w:r>
          </w:ins>
          <w:r>
            <w:rPr>
              <w:noProof/>
              <w:webHidden/>
            </w:rPr>
          </w:r>
          <w:r>
            <w:rPr>
              <w:noProof/>
              <w:webHidden/>
            </w:rPr>
            <w:fldChar w:fldCharType="separate"/>
          </w:r>
          <w:ins w:id="145" w:author="lợi đoàn" w:date="2024-11-30T09:11:00Z">
            <w:r w:rsidR="007B4A50">
              <w:rPr>
                <w:noProof/>
                <w:webHidden/>
              </w:rPr>
              <w:t>7</w:t>
            </w:r>
          </w:ins>
          <w:ins w:id="146" w:author="lợi đoàn" w:date="2024-11-30T02:14:00Z">
            <w:r>
              <w:rPr>
                <w:noProof/>
                <w:webHidden/>
              </w:rPr>
              <w:fldChar w:fldCharType="end"/>
            </w:r>
            <w:r w:rsidRPr="005412C1">
              <w:rPr>
                <w:rStyle w:val="Hyperlink"/>
                <w:noProof/>
              </w:rPr>
              <w:fldChar w:fldCharType="end"/>
            </w:r>
          </w:ins>
        </w:p>
        <w:p w14:paraId="10C2DA6A" w14:textId="107FD1A3" w:rsidR="00B7319B" w:rsidRDefault="00B7319B">
          <w:pPr>
            <w:pStyle w:val="TOC1"/>
            <w:rPr>
              <w:ins w:id="147" w:author="lợi đoàn" w:date="2024-11-30T02:14:00Z"/>
              <w:rFonts w:asciiTheme="minorHAnsi" w:eastAsiaTheme="minorEastAsia" w:hAnsiTheme="minorHAnsi" w:cstheme="minorBidi"/>
              <w:b w:val="0"/>
              <w:sz w:val="22"/>
              <w:szCs w:val="22"/>
            </w:rPr>
          </w:pPr>
          <w:ins w:id="148" w:author="lợi đoàn" w:date="2024-11-30T02:14:00Z">
            <w:r w:rsidRPr="005412C1">
              <w:rPr>
                <w:rStyle w:val="Hyperlink"/>
              </w:rPr>
              <w:fldChar w:fldCharType="begin"/>
            </w:r>
            <w:r w:rsidRPr="005412C1">
              <w:rPr>
                <w:rStyle w:val="Hyperlink"/>
              </w:rPr>
              <w:instrText xml:space="preserve"> </w:instrText>
            </w:r>
            <w:r>
              <w:instrText>HYPERLINK \l "_Toc183825442"</w:instrText>
            </w:r>
            <w:r w:rsidRPr="005412C1">
              <w:rPr>
                <w:rStyle w:val="Hyperlink"/>
              </w:rPr>
              <w:instrText xml:space="preserve"> </w:instrText>
            </w:r>
            <w:r w:rsidRPr="005412C1">
              <w:rPr>
                <w:rStyle w:val="Hyperlink"/>
              </w:rPr>
              <w:fldChar w:fldCharType="separate"/>
            </w:r>
            <w:r w:rsidRPr="005412C1">
              <w:rPr>
                <w:rStyle w:val="Hyperlink"/>
              </w:rPr>
              <w:t>Hình 2. 2</w:t>
            </w:r>
            <w:r w:rsidRPr="005412C1">
              <w:rPr>
                <w:rStyle w:val="Hyperlink"/>
                <w:lang w:val="vi-VN"/>
              </w:rPr>
              <w:t>: Logo FastAPI</w:t>
            </w:r>
            <w:r>
              <w:rPr>
                <w:webHidden/>
              </w:rPr>
              <w:tab/>
            </w:r>
            <w:r>
              <w:rPr>
                <w:webHidden/>
              </w:rPr>
              <w:fldChar w:fldCharType="begin"/>
            </w:r>
            <w:r>
              <w:rPr>
                <w:webHidden/>
              </w:rPr>
              <w:instrText xml:space="preserve"> PAGEREF _Toc183825442 \h </w:instrText>
            </w:r>
          </w:ins>
          <w:r>
            <w:rPr>
              <w:webHidden/>
            </w:rPr>
          </w:r>
          <w:r>
            <w:rPr>
              <w:webHidden/>
            </w:rPr>
            <w:fldChar w:fldCharType="separate"/>
          </w:r>
          <w:ins w:id="149" w:author="lợi đoàn" w:date="2024-11-30T09:11:00Z">
            <w:r w:rsidR="007B4A50">
              <w:rPr>
                <w:webHidden/>
              </w:rPr>
              <w:t>8</w:t>
            </w:r>
          </w:ins>
          <w:ins w:id="150" w:author="lợi đoàn" w:date="2024-11-30T02:14:00Z">
            <w:r>
              <w:rPr>
                <w:webHidden/>
              </w:rPr>
              <w:fldChar w:fldCharType="end"/>
            </w:r>
            <w:r w:rsidRPr="005412C1">
              <w:rPr>
                <w:rStyle w:val="Hyperlink"/>
              </w:rPr>
              <w:fldChar w:fldCharType="end"/>
            </w:r>
          </w:ins>
        </w:p>
        <w:p w14:paraId="1E41C789" w14:textId="3A991625" w:rsidR="00B7319B" w:rsidRDefault="00B7319B">
          <w:pPr>
            <w:pStyle w:val="TOC3"/>
            <w:tabs>
              <w:tab w:val="left" w:pos="1320"/>
              <w:tab w:val="right" w:leader="dot" w:pos="9062"/>
            </w:tabs>
            <w:rPr>
              <w:ins w:id="151" w:author="lợi đoàn" w:date="2024-11-30T02:14:00Z"/>
              <w:rFonts w:asciiTheme="minorHAnsi" w:eastAsiaTheme="minorEastAsia" w:hAnsiTheme="minorHAnsi" w:cstheme="minorBidi"/>
              <w:noProof/>
              <w:sz w:val="22"/>
              <w:szCs w:val="22"/>
            </w:rPr>
          </w:pPr>
          <w:ins w:id="152"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"_Toc183825443"</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2.2.2.</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Ưu điểm</w:t>
            </w:r>
            <w:r>
              <w:rPr>
                <w:noProof/>
                <w:webHidden/>
              </w:rPr>
              <w:tab/>
            </w:r>
            <w:r>
              <w:rPr>
                <w:noProof/>
                <w:webHidden/>
              </w:rPr>
              <w:fldChar w:fldCharType="begin"/>
            </w:r>
            <w:r>
              <w:rPr>
                <w:noProof/>
                <w:webHidden/>
              </w:rPr>
              <w:instrText xml:space="preserve"> PAGEREF _Toc183825443 \h </w:instrText>
            </w:r>
          </w:ins>
          <w:r>
            <w:rPr>
              <w:noProof/>
              <w:webHidden/>
            </w:rPr>
          </w:r>
          <w:r>
            <w:rPr>
              <w:noProof/>
              <w:webHidden/>
            </w:rPr>
            <w:fldChar w:fldCharType="separate"/>
          </w:r>
          <w:ins w:id="153" w:author="lợi đoàn" w:date="2024-11-30T09:11:00Z">
            <w:r w:rsidR="007B4A50">
              <w:rPr>
                <w:noProof/>
                <w:webHidden/>
              </w:rPr>
              <w:t>8</w:t>
            </w:r>
          </w:ins>
          <w:ins w:id="154" w:author="lợi đoàn" w:date="2024-11-30T02:14:00Z">
            <w:r>
              <w:rPr>
                <w:noProof/>
                <w:webHidden/>
              </w:rPr>
              <w:fldChar w:fldCharType="end"/>
            </w:r>
            <w:r w:rsidRPr="005412C1">
              <w:rPr>
                <w:rStyle w:val="Hyperlink"/>
                <w:noProof/>
              </w:rPr>
              <w:fldChar w:fldCharType="end"/>
            </w:r>
          </w:ins>
        </w:p>
        <w:p w14:paraId="5C90A0FE" w14:textId="1ED83FF3" w:rsidR="00B7319B" w:rsidRDefault="00B7319B">
          <w:pPr>
            <w:pStyle w:val="TOC3"/>
            <w:tabs>
              <w:tab w:val="left" w:pos="1320"/>
              <w:tab w:val="right" w:leader="dot" w:pos="9062"/>
            </w:tabs>
            <w:rPr>
              <w:ins w:id="155" w:author="lợi đoàn" w:date="2024-11-30T02:14:00Z"/>
              <w:rFonts w:asciiTheme="minorHAnsi" w:eastAsiaTheme="minorEastAsia" w:hAnsiTheme="minorHAnsi" w:cstheme="minorBidi"/>
              <w:noProof/>
              <w:sz w:val="22"/>
              <w:szCs w:val="22"/>
            </w:rPr>
          </w:pPr>
          <w:ins w:id="156"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"_Toc183825444"</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2.2.3.</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Nhược điểm</w:t>
            </w:r>
            <w:r>
              <w:rPr>
                <w:noProof/>
                <w:webHidden/>
              </w:rPr>
              <w:tab/>
            </w:r>
            <w:r>
              <w:rPr>
                <w:noProof/>
                <w:webHidden/>
              </w:rPr>
              <w:fldChar w:fldCharType="begin"/>
            </w:r>
            <w:r>
              <w:rPr>
                <w:noProof/>
                <w:webHidden/>
              </w:rPr>
              <w:instrText xml:space="preserve"> PAGEREF _Toc183825444 \h </w:instrText>
            </w:r>
          </w:ins>
          <w:r>
            <w:rPr>
              <w:noProof/>
              <w:webHidden/>
            </w:rPr>
          </w:r>
          <w:r>
            <w:rPr>
              <w:noProof/>
              <w:webHidden/>
            </w:rPr>
            <w:fldChar w:fldCharType="separate"/>
          </w:r>
          <w:ins w:id="157" w:author="lợi đoàn" w:date="2024-11-30T09:11:00Z">
            <w:r w:rsidR="007B4A50">
              <w:rPr>
                <w:noProof/>
                <w:webHidden/>
              </w:rPr>
              <w:t>8</w:t>
            </w:r>
          </w:ins>
          <w:ins w:id="158" w:author="lợi đoàn" w:date="2024-11-30T02:14:00Z">
            <w:r>
              <w:rPr>
                <w:noProof/>
                <w:webHidden/>
              </w:rPr>
              <w:fldChar w:fldCharType="end"/>
            </w:r>
            <w:r w:rsidRPr="005412C1">
              <w:rPr>
                <w:rStyle w:val="Hyperlink"/>
                <w:noProof/>
              </w:rPr>
              <w:fldChar w:fldCharType="end"/>
            </w:r>
          </w:ins>
        </w:p>
        <w:p w14:paraId="337D2264" w14:textId="275C299D" w:rsidR="00B7319B" w:rsidRDefault="00B7319B">
          <w:pPr>
            <w:pStyle w:val="TOC2"/>
            <w:tabs>
              <w:tab w:val="left" w:pos="880"/>
              <w:tab w:val="right" w:leader="dot" w:pos="9062"/>
            </w:tabs>
            <w:rPr>
              <w:ins w:id="159" w:author="lợi đoàn" w:date="2024-11-30T02:14:00Z"/>
              <w:rFonts w:asciiTheme="minorHAnsi" w:eastAsiaTheme="minorEastAsia" w:hAnsiTheme="minorHAnsi" w:cstheme="minorBidi"/>
              <w:noProof/>
              <w:sz w:val="22"/>
              <w:szCs w:val="22"/>
            </w:rPr>
          </w:pPr>
          <w:ins w:id="160" w:author="lợi đoàn" w:date="2024-11-30T02:14:00Z">
            <w:r w:rsidRPr="005412C1">
              <w:rPr>
                <w:rStyle w:val="Hyperlink"/>
                <w:noProof/>
              </w:rPr>
              <w:lastRenderedPageBreak/>
              <w:fldChar w:fldCharType="begin"/>
            </w:r>
            <w:r w:rsidRPr="005412C1">
              <w:rPr>
                <w:rStyle w:val="Hyperlink"/>
                <w:noProof/>
              </w:rPr>
              <w:instrText xml:space="preserve"> </w:instrText>
            </w:r>
            <w:r>
              <w:rPr>
                <w:noProof/>
              </w:rPr>
              <w:instrText>HYPERLINK \l "_Toc183825445"</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noProof/>
              </w:rPr>
              <w:t>2.3.</w:t>
            </w:r>
            <w:r>
              <w:rPr>
                <w:rFonts w:asciiTheme="minorHAnsi" w:eastAsiaTheme="minorEastAsia" w:hAnsiTheme="minorHAnsi" w:cstheme="minorBidi"/>
                <w:noProof/>
                <w:sz w:val="22"/>
                <w:szCs w:val="22"/>
              </w:rPr>
              <w:tab/>
            </w:r>
            <w:r w:rsidRPr="005412C1">
              <w:rPr>
                <w:rStyle w:val="Hyperlink"/>
                <w:rFonts w:ascii="Times New Roman" w:hAnsi="Times New Roman"/>
                <w:b/>
                <w:bCs/>
                <w:noProof/>
              </w:rPr>
              <w:t>Giới thiệu về framework ReactJS</w:t>
            </w:r>
            <w:r>
              <w:rPr>
                <w:noProof/>
                <w:webHidden/>
              </w:rPr>
              <w:tab/>
            </w:r>
            <w:r>
              <w:rPr>
                <w:noProof/>
                <w:webHidden/>
              </w:rPr>
              <w:fldChar w:fldCharType="begin"/>
            </w:r>
            <w:r>
              <w:rPr>
                <w:noProof/>
                <w:webHidden/>
              </w:rPr>
              <w:instrText xml:space="preserve"> PAGEREF _Toc183825445 \h </w:instrText>
            </w:r>
          </w:ins>
          <w:r>
            <w:rPr>
              <w:noProof/>
              <w:webHidden/>
            </w:rPr>
          </w:r>
          <w:r>
            <w:rPr>
              <w:noProof/>
              <w:webHidden/>
            </w:rPr>
            <w:fldChar w:fldCharType="separate"/>
          </w:r>
          <w:ins w:id="161" w:author="lợi đoàn" w:date="2024-11-30T09:11:00Z">
            <w:r w:rsidR="007B4A50">
              <w:rPr>
                <w:noProof/>
                <w:webHidden/>
              </w:rPr>
              <w:t>9</w:t>
            </w:r>
          </w:ins>
          <w:ins w:id="162" w:author="lợi đoàn" w:date="2024-11-30T02:14:00Z">
            <w:r>
              <w:rPr>
                <w:noProof/>
                <w:webHidden/>
              </w:rPr>
              <w:fldChar w:fldCharType="end"/>
            </w:r>
            <w:r w:rsidRPr="005412C1">
              <w:rPr>
                <w:rStyle w:val="Hyperlink"/>
                <w:noProof/>
              </w:rPr>
              <w:fldChar w:fldCharType="end"/>
            </w:r>
          </w:ins>
        </w:p>
        <w:p w14:paraId="629D224E" w14:textId="61D9E700" w:rsidR="00B7319B" w:rsidRDefault="00B7319B">
          <w:pPr>
            <w:pStyle w:val="TOC3"/>
            <w:tabs>
              <w:tab w:val="left" w:pos="1320"/>
              <w:tab w:val="right" w:leader="dot" w:pos="9062"/>
            </w:tabs>
            <w:rPr>
              <w:ins w:id="163" w:author="lợi đoàn" w:date="2024-11-30T02:14:00Z"/>
              <w:rFonts w:asciiTheme="minorHAnsi" w:eastAsiaTheme="minorEastAsia" w:hAnsiTheme="minorHAnsi" w:cstheme="minorBidi"/>
              <w:noProof/>
              <w:sz w:val="22"/>
              <w:szCs w:val="22"/>
            </w:rPr>
          </w:pPr>
          <w:ins w:id="164"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"_Toc183825446"</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2.3.1.</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Khái niệm</w:t>
            </w:r>
            <w:r>
              <w:rPr>
                <w:noProof/>
                <w:webHidden/>
              </w:rPr>
              <w:tab/>
            </w:r>
            <w:r>
              <w:rPr>
                <w:noProof/>
                <w:webHidden/>
              </w:rPr>
              <w:fldChar w:fldCharType="begin"/>
            </w:r>
            <w:r>
              <w:rPr>
                <w:noProof/>
                <w:webHidden/>
              </w:rPr>
              <w:instrText xml:space="preserve"> PAGEREF _Toc183825446 \h </w:instrText>
            </w:r>
          </w:ins>
          <w:r>
            <w:rPr>
              <w:noProof/>
              <w:webHidden/>
            </w:rPr>
          </w:r>
          <w:r>
            <w:rPr>
              <w:noProof/>
              <w:webHidden/>
            </w:rPr>
            <w:fldChar w:fldCharType="separate"/>
          </w:r>
          <w:ins w:id="165" w:author="lợi đoàn" w:date="2024-11-30T09:11:00Z">
            <w:r w:rsidR="007B4A50">
              <w:rPr>
                <w:noProof/>
                <w:webHidden/>
              </w:rPr>
              <w:t>9</w:t>
            </w:r>
          </w:ins>
          <w:ins w:id="166" w:author="lợi đoàn" w:date="2024-11-30T02:14:00Z">
            <w:r>
              <w:rPr>
                <w:noProof/>
                <w:webHidden/>
              </w:rPr>
              <w:fldChar w:fldCharType="end"/>
            </w:r>
            <w:r w:rsidRPr="005412C1">
              <w:rPr>
                <w:rStyle w:val="Hyperlink"/>
                <w:noProof/>
              </w:rPr>
              <w:fldChar w:fldCharType="end"/>
            </w:r>
          </w:ins>
        </w:p>
        <w:p w14:paraId="4139EB38" w14:textId="657B2915" w:rsidR="00B7319B" w:rsidRDefault="00B7319B">
          <w:pPr>
            <w:pStyle w:val="TOC3"/>
            <w:tabs>
              <w:tab w:val="left" w:pos="1320"/>
              <w:tab w:val="right" w:leader="dot" w:pos="9062"/>
            </w:tabs>
            <w:rPr>
              <w:ins w:id="167" w:author="lợi đoàn" w:date="2024-11-30T02:14:00Z"/>
              <w:rFonts w:asciiTheme="minorHAnsi" w:eastAsiaTheme="minorEastAsia" w:hAnsiTheme="minorHAnsi" w:cstheme="minorBidi"/>
              <w:noProof/>
              <w:sz w:val="22"/>
              <w:szCs w:val="22"/>
            </w:rPr>
          </w:pPr>
          <w:ins w:id="168"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"_Toc183825447"</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2.3.2.</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Ưu điểm</w:t>
            </w:r>
            <w:r>
              <w:rPr>
                <w:noProof/>
                <w:webHidden/>
              </w:rPr>
              <w:tab/>
            </w:r>
            <w:r>
              <w:rPr>
                <w:noProof/>
                <w:webHidden/>
              </w:rPr>
              <w:fldChar w:fldCharType="begin"/>
            </w:r>
            <w:r>
              <w:rPr>
                <w:noProof/>
                <w:webHidden/>
              </w:rPr>
              <w:instrText xml:space="preserve"> PAGEREF _Toc183825447 \h </w:instrText>
            </w:r>
          </w:ins>
          <w:r>
            <w:rPr>
              <w:noProof/>
              <w:webHidden/>
            </w:rPr>
          </w:r>
          <w:r>
            <w:rPr>
              <w:noProof/>
              <w:webHidden/>
            </w:rPr>
            <w:fldChar w:fldCharType="separate"/>
          </w:r>
          <w:ins w:id="169" w:author="lợi đoàn" w:date="2024-11-30T09:11:00Z">
            <w:r w:rsidR="007B4A50">
              <w:rPr>
                <w:noProof/>
                <w:webHidden/>
              </w:rPr>
              <w:t>9</w:t>
            </w:r>
          </w:ins>
          <w:ins w:id="170" w:author="lợi đoàn" w:date="2024-11-30T02:14:00Z">
            <w:r>
              <w:rPr>
                <w:noProof/>
                <w:webHidden/>
              </w:rPr>
              <w:fldChar w:fldCharType="end"/>
            </w:r>
            <w:r w:rsidRPr="005412C1">
              <w:rPr>
                <w:rStyle w:val="Hyperlink"/>
                <w:noProof/>
              </w:rPr>
              <w:fldChar w:fldCharType="end"/>
            </w:r>
          </w:ins>
        </w:p>
        <w:p w14:paraId="660197DC" w14:textId="0660EBFD" w:rsidR="00B7319B" w:rsidRDefault="00B7319B">
          <w:pPr>
            <w:pStyle w:val="TOC3"/>
            <w:tabs>
              <w:tab w:val="left" w:pos="1320"/>
              <w:tab w:val="right" w:leader="dot" w:pos="9062"/>
            </w:tabs>
            <w:rPr>
              <w:ins w:id="171" w:author="lợi đoàn" w:date="2024-11-30T02:14:00Z"/>
              <w:rFonts w:asciiTheme="minorHAnsi" w:eastAsiaTheme="minorEastAsia" w:hAnsiTheme="minorHAnsi" w:cstheme="minorBidi"/>
              <w:noProof/>
              <w:sz w:val="22"/>
              <w:szCs w:val="22"/>
            </w:rPr>
          </w:pPr>
          <w:ins w:id="172"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"_Toc183825448"</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2.3.3.</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Nhược điểm</w:t>
            </w:r>
            <w:r>
              <w:rPr>
                <w:noProof/>
                <w:webHidden/>
              </w:rPr>
              <w:tab/>
            </w:r>
            <w:r>
              <w:rPr>
                <w:noProof/>
                <w:webHidden/>
              </w:rPr>
              <w:fldChar w:fldCharType="begin"/>
            </w:r>
            <w:r>
              <w:rPr>
                <w:noProof/>
                <w:webHidden/>
              </w:rPr>
              <w:instrText xml:space="preserve"> PAGEREF _Toc183825448 \h </w:instrText>
            </w:r>
          </w:ins>
          <w:r>
            <w:rPr>
              <w:noProof/>
              <w:webHidden/>
            </w:rPr>
          </w:r>
          <w:r>
            <w:rPr>
              <w:noProof/>
              <w:webHidden/>
            </w:rPr>
            <w:fldChar w:fldCharType="separate"/>
          </w:r>
          <w:ins w:id="173" w:author="lợi đoàn" w:date="2024-11-30T09:11:00Z">
            <w:r w:rsidR="007B4A50">
              <w:rPr>
                <w:noProof/>
                <w:webHidden/>
              </w:rPr>
              <w:t>10</w:t>
            </w:r>
          </w:ins>
          <w:ins w:id="174" w:author="lợi đoàn" w:date="2024-11-30T02:14:00Z">
            <w:r>
              <w:rPr>
                <w:noProof/>
                <w:webHidden/>
              </w:rPr>
              <w:fldChar w:fldCharType="end"/>
            </w:r>
            <w:r w:rsidRPr="005412C1">
              <w:rPr>
                <w:rStyle w:val="Hyperlink"/>
                <w:noProof/>
              </w:rPr>
              <w:fldChar w:fldCharType="end"/>
            </w:r>
          </w:ins>
        </w:p>
        <w:p w14:paraId="662BCEED" w14:textId="62D7857B" w:rsidR="00B7319B" w:rsidRDefault="00B7319B">
          <w:pPr>
            <w:pStyle w:val="TOC2"/>
            <w:tabs>
              <w:tab w:val="left" w:pos="880"/>
              <w:tab w:val="right" w:leader="dot" w:pos="9062"/>
            </w:tabs>
            <w:rPr>
              <w:ins w:id="175" w:author="lợi đoàn" w:date="2024-11-30T02:14:00Z"/>
              <w:rFonts w:asciiTheme="minorHAnsi" w:eastAsiaTheme="minorEastAsia" w:hAnsiTheme="minorHAnsi" w:cstheme="minorBidi"/>
              <w:noProof/>
              <w:sz w:val="22"/>
              <w:szCs w:val="22"/>
            </w:rPr>
          </w:pPr>
          <w:ins w:id="176"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"_Toc183825449"</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noProof/>
              </w:rPr>
              <w:t>2.4.</w:t>
            </w:r>
            <w:r>
              <w:rPr>
                <w:rFonts w:asciiTheme="minorHAnsi" w:eastAsiaTheme="minorEastAsia" w:hAnsiTheme="minorHAnsi" w:cstheme="minorBidi"/>
                <w:noProof/>
                <w:sz w:val="22"/>
                <w:szCs w:val="22"/>
              </w:rPr>
              <w:tab/>
            </w:r>
            <w:r w:rsidRPr="005412C1">
              <w:rPr>
                <w:rStyle w:val="Hyperlink"/>
                <w:rFonts w:ascii="Times New Roman" w:hAnsi="Times New Roman"/>
                <w:b/>
                <w:bCs/>
                <w:noProof/>
              </w:rPr>
              <w:t>Giới thiệu về Uvicorn</w:t>
            </w:r>
            <w:r>
              <w:rPr>
                <w:noProof/>
                <w:webHidden/>
              </w:rPr>
              <w:tab/>
            </w:r>
            <w:r>
              <w:rPr>
                <w:noProof/>
                <w:webHidden/>
              </w:rPr>
              <w:fldChar w:fldCharType="begin"/>
            </w:r>
            <w:r>
              <w:rPr>
                <w:noProof/>
                <w:webHidden/>
              </w:rPr>
              <w:instrText xml:space="preserve"> PAGEREF _Toc183825449 \h </w:instrText>
            </w:r>
          </w:ins>
          <w:r>
            <w:rPr>
              <w:noProof/>
              <w:webHidden/>
            </w:rPr>
          </w:r>
          <w:r>
            <w:rPr>
              <w:noProof/>
              <w:webHidden/>
            </w:rPr>
            <w:fldChar w:fldCharType="separate"/>
          </w:r>
          <w:ins w:id="177" w:author="lợi đoàn" w:date="2024-11-30T09:11:00Z">
            <w:r w:rsidR="007B4A50">
              <w:rPr>
                <w:noProof/>
                <w:webHidden/>
              </w:rPr>
              <w:t>10</w:t>
            </w:r>
          </w:ins>
          <w:ins w:id="178" w:author="lợi đoàn" w:date="2024-11-30T02:14:00Z">
            <w:r>
              <w:rPr>
                <w:noProof/>
                <w:webHidden/>
              </w:rPr>
              <w:fldChar w:fldCharType="end"/>
            </w:r>
            <w:r w:rsidRPr="005412C1">
              <w:rPr>
                <w:rStyle w:val="Hyperlink"/>
                <w:noProof/>
              </w:rPr>
              <w:fldChar w:fldCharType="end"/>
            </w:r>
          </w:ins>
        </w:p>
        <w:p w14:paraId="39AE4B8A" w14:textId="1242458E" w:rsidR="00B7319B" w:rsidRDefault="00B7319B">
          <w:pPr>
            <w:pStyle w:val="TOC3"/>
            <w:tabs>
              <w:tab w:val="left" w:pos="1320"/>
              <w:tab w:val="right" w:leader="dot" w:pos="9062"/>
            </w:tabs>
            <w:rPr>
              <w:ins w:id="179" w:author="lợi đoàn" w:date="2024-11-30T02:14:00Z"/>
              <w:rFonts w:asciiTheme="minorHAnsi" w:eastAsiaTheme="minorEastAsia" w:hAnsiTheme="minorHAnsi" w:cstheme="minorBidi"/>
              <w:noProof/>
              <w:sz w:val="22"/>
              <w:szCs w:val="22"/>
            </w:rPr>
          </w:pPr>
          <w:ins w:id="180"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"_Toc183825450"</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2.4.1.</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Khái niệm</w:t>
            </w:r>
            <w:r>
              <w:rPr>
                <w:noProof/>
                <w:webHidden/>
              </w:rPr>
              <w:tab/>
            </w:r>
            <w:r>
              <w:rPr>
                <w:noProof/>
                <w:webHidden/>
              </w:rPr>
              <w:fldChar w:fldCharType="begin"/>
            </w:r>
            <w:r>
              <w:rPr>
                <w:noProof/>
                <w:webHidden/>
              </w:rPr>
              <w:instrText xml:space="preserve"> PAGEREF _Toc183825450 \h </w:instrText>
            </w:r>
          </w:ins>
          <w:r>
            <w:rPr>
              <w:noProof/>
              <w:webHidden/>
            </w:rPr>
          </w:r>
          <w:r>
            <w:rPr>
              <w:noProof/>
              <w:webHidden/>
            </w:rPr>
            <w:fldChar w:fldCharType="separate"/>
          </w:r>
          <w:ins w:id="181" w:author="lợi đoàn" w:date="2024-11-30T09:11:00Z">
            <w:r w:rsidR="007B4A50">
              <w:rPr>
                <w:noProof/>
                <w:webHidden/>
              </w:rPr>
              <w:t>10</w:t>
            </w:r>
          </w:ins>
          <w:ins w:id="182" w:author="lợi đoàn" w:date="2024-11-30T02:14:00Z">
            <w:r>
              <w:rPr>
                <w:noProof/>
                <w:webHidden/>
              </w:rPr>
              <w:fldChar w:fldCharType="end"/>
            </w:r>
            <w:r w:rsidRPr="005412C1">
              <w:rPr>
                <w:rStyle w:val="Hyperlink"/>
                <w:noProof/>
              </w:rPr>
              <w:fldChar w:fldCharType="end"/>
            </w:r>
          </w:ins>
        </w:p>
        <w:p w14:paraId="6E94C71F" w14:textId="415D4B12" w:rsidR="00B7319B" w:rsidRDefault="00B7319B">
          <w:pPr>
            <w:pStyle w:val="TOC3"/>
            <w:tabs>
              <w:tab w:val="left" w:pos="1320"/>
              <w:tab w:val="right" w:leader="dot" w:pos="9062"/>
            </w:tabs>
            <w:rPr>
              <w:ins w:id="183" w:author="lợi đoàn" w:date="2024-11-30T02:14:00Z"/>
              <w:rFonts w:asciiTheme="minorHAnsi" w:eastAsiaTheme="minorEastAsia" w:hAnsiTheme="minorHAnsi" w:cstheme="minorBidi"/>
              <w:noProof/>
              <w:sz w:val="22"/>
              <w:szCs w:val="22"/>
            </w:rPr>
          </w:pPr>
          <w:ins w:id="184"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"_Toc183825451"</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2.4.2.</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Ưu điểm</w:t>
            </w:r>
            <w:r>
              <w:rPr>
                <w:noProof/>
                <w:webHidden/>
              </w:rPr>
              <w:tab/>
            </w:r>
            <w:r>
              <w:rPr>
                <w:noProof/>
                <w:webHidden/>
              </w:rPr>
              <w:fldChar w:fldCharType="begin"/>
            </w:r>
            <w:r>
              <w:rPr>
                <w:noProof/>
                <w:webHidden/>
              </w:rPr>
              <w:instrText xml:space="preserve"> PAGEREF _Toc183825451 \h </w:instrText>
            </w:r>
          </w:ins>
          <w:r>
            <w:rPr>
              <w:noProof/>
              <w:webHidden/>
            </w:rPr>
          </w:r>
          <w:r>
            <w:rPr>
              <w:noProof/>
              <w:webHidden/>
            </w:rPr>
            <w:fldChar w:fldCharType="separate"/>
          </w:r>
          <w:ins w:id="185" w:author="lợi đoàn" w:date="2024-11-30T09:11:00Z">
            <w:r w:rsidR="007B4A50">
              <w:rPr>
                <w:noProof/>
                <w:webHidden/>
              </w:rPr>
              <w:t>11</w:t>
            </w:r>
          </w:ins>
          <w:ins w:id="186" w:author="lợi đoàn" w:date="2024-11-30T02:14:00Z">
            <w:r>
              <w:rPr>
                <w:noProof/>
                <w:webHidden/>
              </w:rPr>
              <w:fldChar w:fldCharType="end"/>
            </w:r>
            <w:r w:rsidRPr="005412C1">
              <w:rPr>
                <w:rStyle w:val="Hyperlink"/>
                <w:noProof/>
              </w:rPr>
              <w:fldChar w:fldCharType="end"/>
            </w:r>
          </w:ins>
        </w:p>
        <w:p w14:paraId="5CA7CFDE" w14:textId="6529B564" w:rsidR="00B7319B" w:rsidRDefault="00B7319B">
          <w:pPr>
            <w:pStyle w:val="TOC3"/>
            <w:tabs>
              <w:tab w:val="left" w:pos="1320"/>
              <w:tab w:val="right" w:leader="dot" w:pos="9062"/>
            </w:tabs>
            <w:rPr>
              <w:ins w:id="187" w:author="lợi đoàn" w:date="2024-11-30T02:14:00Z"/>
              <w:rFonts w:asciiTheme="minorHAnsi" w:eastAsiaTheme="minorEastAsia" w:hAnsiTheme="minorHAnsi" w:cstheme="minorBidi"/>
              <w:noProof/>
              <w:sz w:val="22"/>
              <w:szCs w:val="22"/>
            </w:rPr>
          </w:pPr>
          <w:ins w:id="188"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"_Toc183825452"</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2.4.3.</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Nhược điểm</w:t>
            </w:r>
            <w:r>
              <w:rPr>
                <w:noProof/>
                <w:webHidden/>
              </w:rPr>
              <w:tab/>
            </w:r>
            <w:r>
              <w:rPr>
                <w:noProof/>
                <w:webHidden/>
              </w:rPr>
              <w:fldChar w:fldCharType="begin"/>
            </w:r>
            <w:r>
              <w:rPr>
                <w:noProof/>
                <w:webHidden/>
              </w:rPr>
              <w:instrText xml:space="preserve"> PAGEREF _Toc183825452 \h </w:instrText>
            </w:r>
          </w:ins>
          <w:r>
            <w:rPr>
              <w:noProof/>
              <w:webHidden/>
            </w:rPr>
          </w:r>
          <w:r>
            <w:rPr>
              <w:noProof/>
              <w:webHidden/>
            </w:rPr>
            <w:fldChar w:fldCharType="separate"/>
          </w:r>
          <w:ins w:id="189" w:author="lợi đoàn" w:date="2024-11-30T09:11:00Z">
            <w:r w:rsidR="007B4A50">
              <w:rPr>
                <w:noProof/>
                <w:webHidden/>
              </w:rPr>
              <w:t>11</w:t>
            </w:r>
          </w:ins>
          <w:ins w:id="190" w:author="lợi đoàn" w:date="2024-11-30T02:14:00Z">
            <w:r>
              <w:rPr>
                <w:noProof/>
                <w:webHidden/>
              </w:rPr>
              <w:fldChar w:fldCharType="end"/>
            </w:r>
            <w:r w:rsidRPr="005412C1">
              <w:rPr>
                <w:rStyle w:val="Hyperlink"/>
                <w:noProof/>
              </w:rPr>
              <w:fldChar w:fldCharType="end"/>
            </w:r>
          </w:ins>
        </w:p>
        <w:p w14:paraId="2CDE6F29" w14:textId="5CB2777E" w:rsidR="00B7319B" w:rsidRDefault="00B7319B">
          <w:pPr>
            <w:pStyle w:val="TOC2"/>
            <w:tabs>
              <w:tab w:val="left" w:pos="880"/>
              <w:tab w:val="right" w:leader="dot" w:pos="9062"/>
            </w:tabs>
            <w:rPr>
              <w:ins w:id="191" w:author="lợi đoàn" w:date="2024-11-30T02:14:00Z"/>
              <w:rFonts w:asciiTheme="minorHAnsi" w:eastAsiaTheme="minorEastAsia" w:hAnsiTheme="minorHAnsi" w:cstheme="minorBidi"/>
              <w:noProof/>
              <w:sz w:val="22"/>
              <w:szCs w:val="22"/>
            </w:rPr>
          </w:pPr>
          <w:ins w:id="192"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"_Toc183825453"</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noProof/>
              </w:rPr>
              <w:t>2.5.</w:t>
            </w:r>
            <w:r>
              <w:rPr>
                <w:rFonts w:asciiTheme="minorHAnsi" w:eastAsiaTheme="minorEastAsia" w:hAnsiTheme="minorHAnsi" w:cstheme="minorBidi"/>
                <w:noProof/>
                <w:sz w:val="22"/>
                <w:szCs w:val="22"/>
              </w:rPr>
              <w:tab/>
            </w:r>
            <w:r w:rsidRPr="005412C1">
              <w:rPr>
                <w:rStyle w:val="Hyperlink"/>
                <w:rFonts w:ascii="Times New Roman" w:hAnsi="Times New Roman"/>
                <w:b/>
                <w:bCs/>
                <w:noProof/>
              </w:rPr>
              <w:t>Giới thiệu về Docker</w:t>
            </w:r>
            <w:r>
              <w:rPr>
                <w:noProof/>
                <w:webHidden/>
              </w:rPr>
              <w:tab/>
            </w:r>
            <w:r>
              <w:rPr>
                <w:noProof/>
                <w:webHidden/>
              </w:rPr>
              <w:fldChar w:fldCharType="begin"/>
            </w:r>
            <w:r>
              <w:rPr>
                <w:noProof/>
                <w:webHidden/>
              </w:rPr>
              <w:instrText xml:space="preserve"> PAGEREF _Toc183825453 \h </w:instrText>
            </w:r>
          </w:ins>
          <w:r>
            <w:rPr>
              <w:noProof/>
              <w:webHidden/>
            </w:rPr>
          </w:r>
          <w:r>
            <w:rPr>
              <w:noProof/>
              <w:webHidden/>
            </w:rPr>
            <w:fldChar w:fldCharType="separate"/>
          </w:r>
          <w:ins w:id="193" w:author="lợi đoàn" w:date="2024-11-30T09:11:00Z">
            <w:r w:rsidR="007B4A50">
              <w:rPr>
                <w:noProof/>
                <w:webHidden/>
              </w:rPr>
              <w:t>12</w:t>
            </w:r>
          </w:ins>
          <w:ins w:id="194" w:author="lợi đoàn" w:date="2024-11-30T02:14:00Z">
            <w:r>
              <w:rPr>
                <w:noProof/>
                <w:webHidden/>
              </w:rPr>
              <w:fldChar w:fldCharType="end"/>
            </w:r>
            <w:r w:rsidRPr="005412C1">
              <w:rPr>
                <w:rStyle w:val="Hyperlink"/>
                <w:noProof/>
              </w:rPr>
              <w:fldChar w:fldCharType="end"/>
            </w:r>
          </w:ins>
        </w:p>
        <w:p w14:paraId="6C5B46DE" w14:textId="02C8C446" w:rsidR="00B7319B" w:rsidRDefault="00B7319B">
          <w:pPr>
            <w:pStyle w:val="TOC3"/>
            <w:tabs>
              <w:tab w:val="left" w:pos="1320"/>
              <w:tab w:val="right" w:leader="dot" w:pos="9062"/>
            </w:tabs>
            <w:rPr>
              <w:ins w:id="195" w:author="lợi đoàn" w:date="2024-11-30T02:14:00Z"/>
              <w:rFonts w:asciiTheme="minorHAnsi" w:eastAsiaTheme="minorEastAsia" w:hAnsiTheme="minorHAnsi" w:cstheme="minorBidi"/>
              <w:noProof/>
              <w:sz w:val="22"/>
              <w:szCs w:val="22"/>
            </w:rPr>
          </w:pPr>
          <w:ins w:id="196"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"_Toc183825454"</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2.5.1.</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Khái niệm</w:t>
            </w:r>
            <w:r>
              <w:rPr>
                <w:noProof/>
                <w:webHidden/>
              </w:rPr>
              <w:tab/>
            </w:r>
            <w:r>
              <w:rPr>
                <w:noProof/>
                <w:webHidden/>
              </w:rPr>
              <w:fldChar w:fldCharType="begin"/>
            </w:r>
            <w:r>
              <w:rPr>
                <w:noProof/>
                <w:webHidden/>
              </w:rPr>
              <w:instrText xml:space="preserve"> PAGEREF _Toc183825454 \h </w:instrText>
            </w:r>
          </w:ins>
          <w:r>
            <w:rPr>
              <w:noProof/>
              <w:webHidden/>
            </w:rPr>
          </w:r>
          <w:r>
            <w:rPr>
              <w:noProof/>
              <w:webHidden/>
            </w:rPr>
            <w:fldChar w:fldCharType="separate"/>
          </w:r>
          <w:ins w:id="197" w:author="lợi đoàn" w:date="2024-11-30T09:11:00Z">
            <w:r w:rsidR="007B4A50">
              <w:rPr>
                <w:noProof/>
                <w:webHidden/>
              </w:rPr>
              <w:t>12</w:t>
            </w:r>
          </w:ins>
          <w:ins w:id="198" w:author="lợi đoàn" w:date="2024-11-30T02:14:00Z">
            <w:r>
              <w:rPr>
                <w:noProof/>
                <w:webHidden/>
              </w:rPr>
              <w:fldChar w:fldCharType="end"/>
            </w:r>
            <w:r w:rsidRPr="005412C1">
              <w:rPr>
                <w:rStyle w:val="Hyperlink"/>
                <w:noProof/>
              </w:rPr>
              <w:fldChar w:fldCharType="end"/>
            </w:r>
          </w:ins>
        </w:p>
        <w:p w14:paraId="04BA9DBA" w14:textId="089BE3C0" w:rsidR="00B7319B" w:rsidRDefault="00B7319B">
          <w:pPr>
            <w:pStyle w:val="TOC3"/>
            <w:tabs>
              <w:tab w:val="left" w:pos="1320"/>
              <w:tab w:val="right" w:leader="dot" w:pos="9062"/>
            </w:tabs>
            <w:rPr>
              <w:ins w:id="199" w:author="lợi đoàn" w:date="2024-11-30T02:14:00Z"/>
              <w:rFonts w:asciiTheme="minorHAnsi" w:eastAsiaTheme="minorEastAsia" w:hAnsiTheme="minorHAnsi" w:cstheme="minorBidi"/>
              <w:noProof/>
              <w:sz w:val="22"/>
              <w:szCs w:val="22"/>
            </w:rPr>
          </w:pPr>
          <w:ins w:id="200"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"_Toc183825455"</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2.5.2.</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Ưu điểm</w:t>
            </w:r>
            <w:r>
              <w:rPr>
                <w:noProof/>
                <w:webHidden/>
              </w:rPr>
              <w:tab/>
            </w:r>
            <w:r>
              <w:rPr>
                <w:noProof/>
                <w:webHidden/>
              </w:rPr>
              <w:fldChar w:fldCharType="begin"/>
            </w:r>
            <w:r>
              <w:rPr>
                <w:noProof/>
                <w:webHidden/>
              </w:rPr>
              <w:instrText xml:space="preserve"> PAGEREF _Toc183825455 \h </w:instrText>
            </w:r>
          </w:ins>
          <w:r>
            <w:rPr>
              <w:noProof/>
              <w:webHidden/>
            </w:rPr>
          </w:r>
          <w:r>
            <w:rPr>
              <w:noProof/>
              <w:webHidden/>
            </w:rPr>
            <w:fldChar w:fldCharType="separate"/>
          </w:r>
          <w:ins w:id="201" w:author="lợi đoàn" w:date="2024-11-30T09:11:00Z">
            <w:r w:rsidR="007B4A50">
              <w:rPr>
                <w:noProof/>
                <w:webHidden/>
              </w:rPr>
              <w:t>12</w:t>
            </w:r>
          </w:ins>
          <w:ins w:id="202" w:author="lợi đoàn" w:date="2024-11-30T02:14:00Z">
            <w:r>
              <w:rPr>
                <w:noProof/>
                <w:webHidden/>
              </w:rPr>
              <w:fldChar w:fldCharType="end"/>
            </w:r>
            <w:r w:rsidRPr="005412C1">
              <w:rPr>
                <w:rStyle w:val="Hyperlink"/>
                <w:noProof/>
              </w:rPr>
              <w:fldChar w:fldCharType="end"/>
            </w:r>
          </w:ins>
        </w:p>
        <w:p w14:paraId="06418B6A" w14:textId="5996D608" w:rsidR="00B7319B" w:rsidRDefault="00B7319B">
          <w:pPr>
            <w:pStyle w:val="TOC3"/>
            <w:tabs>
              <w:tab w:val="left" w:pos="1320"/>
              <w:tab w:val="right" w:leader="dot" w:pos="9062"/>
            </w:tabs>
            <w:rPr>
              <w:ins w:id="203" w:author="lợi đoàn" w:date="2024-11-30T02:14:00Z"/>
              <w:rFonts w:asciiTheme="minorHAnsi" w:eastAsiaTheme="minorEastAsia" w:hAnsiTheme="minorHAnsi" w:cstheme="minorBidi"/>
              <w:noProof/>
              <w:sz w:val="22"/>
              <w:szCs w:val="22"/>
            </w:rPr>
          </w:pPr>
          <w:ins w:id="204"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"_Toc183825456"</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2.5.3.</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Nhược điểm</w:t>
            </w:r>
            <w:r>
              <w:rPr>
                <w:noProof/>
                <w:webHidden/>
              </w:rPr>
              <w:tab/>
            </w:r>
            <w:r>
              <w:rPr>
                <w:noProof/>
                <w:webHidden/>
              </w:rPr>
              <w:fldChar w:fldCharType="begin"/>
            </w:r>
            <w:r>
              <w:rPr>
                <w:noProof/>
                <w:webHidden/>
              </w:rPr>
              <w:instrText xml:space="preserve"> PAGEREF _Toc183825456 \h </w:instrText>
            </w:r>
          </w:ins>
          <w:r>
            <w:rPr>
              <w:noProof/>
              <w:webHidden/>
            </w:rPr>
          </w:r>
          <w:r>
            <w:rPr>
              <w:noProof/>
              <w:webHidden/>
            </w:rPr>
            <w:fldChar w:fldCharType="separate"/>
          </w:r>
          <w:ins w:id="205" w:author="lợi đoàn" w:date="2024-11-30T09:11:00Z">
            <w:r w:rsidR="007B4A50">
              <w:rPr>
                <w:noProof/>
                <w:webHidden/>
              </w:rPr>
              <w:t>13</w:t>
            </w:r>
          </w:ins>
          <w:ins w:id="206" w:author="lợi đoàn" w:date="2024-11-30T02:14:00Z">
            <w:r>
              <w:rPr>
                <w:noProof/>
                <w:webHidden/>
              </w:rPr>
              <w:fldChar w:fldCharType="end"/>
            </w:r>
            <w:r w:rsidRPr="005412C1">
              <w:rPr>
                <w:rStyle w:val="Hyperlink"/>
                <w:noProof/>
              </w:rPr>
              <w:fldChar w:fldCharType="end"/>
            </w:r>
          </w:ins>
        </w:p>
        <w:p w14:paraId="1B8E26BE" w14:textId="6346C9BF" w:rsidR="00B7319B" w:rsidRDefault="00B7319B">
          <w:pPr>
            <w:pStyle w:val="TOC2"/>
            <w:tabs>
              <w:tab w:val="left" w:pos="880"/>
              <w:tab w:val="right" w:leader="dot" w:pos="9062"/>
            </w:tabs>
            <w:rPr>
              <w:ins w:id="207" w:author="lợi đoàn" w:date="2024-11-30T02:14:00Z"/>
              <w:rFonts w:asciiTheme="minorHAnsi" w:eastAsiaTheme="minorEastAsia" w:hAnsiTheme="minorHAnsi" w:cstheme="minorBidi"/>
              <w:noProof/>
              <w:sz w:val="22"/>
              <w:szCs w:val="22"/>
            </w:rPr>
          </w:pPr>
          <w:ins w:id="208"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"_Toc183825457"</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noProof/>
              </w:rPr>
              <w:t>2.6.</w:t>
            </w:r>
            <w:r>
              <w:rPr>
                <w:rFonts w:asciiTheme="minorHAnsi" w:eastAsiaTheme="minorEastAsia" w:hAnsiTheme="minorHAnsi" w:cstheme="minorBidi"/>
                <w:noProof/>
                <w:sz w:val="22"/>
                <w:szCs w:val="22"/>
              </w:rPr>
              <w:tab/>
            </w:r>
            <w:r w:rsidRPr="005412C1">
              <w:rPr>
                <w:rStyle w:val="Hyperlink"/>
                <w:rFonts w:ascii="Times New Roman" w:hAnsi="Times New Roman"/>
                <w:b/>
                <w:bCs/>
                <w:noProof/>
              </w:rPr>
              <w:t>Giới thiệu về Github</w:t>
            </w:r>
            <w:r>
              <w:rPr>
                <w:noProof/>
                <w:webHidden/>
              </w:rPr>
              <w:tab/>
            </w:r>
            <w:r>
              <w:rPr>
                <w:noProof/>
                <w:webHidden/>
              </w:rPr>
              <w:fldChar w:fldCharType="begin"/>
            </w:r>
            <w:r>
              <w:rPr>
                <w:noProof/>
                <w:webHidden/>
              </w:rPr>
              <w:instrText xml:space="preserve"> PAGEREF _Toc183825457 \h </w:instrText>
            </w:r>
          </w:ins>
          <w:r>
            <w:rPr>
              <w:noProof/>
              <w:webHidden/>
            </w:rPr>
          </w:r>
          <w:r>
            <w:rPr>
              <w:noProof/>
              <w:webHidden/>
            </w:rPr>
            <w:fldChar w:fldCharType="separate"/>
          </w:r>
          <w:ins w:id="209" w:author="lợi đoàn" w:date="2024-11-30T09:11:00Z">
            <w:r w:rsidR="007B4A50">
              <w:rPr>
                <w:noProof/>
                <w:webHidden/>
              </w:rPr>
              <w:t>13</w:t>
            </w:r>
          </w:ins>
          <w:ins w:id="210" w:author="lợi đoàn" w:date="2024-11-30T02:14:00Z">
            <w:r>
              <w:rPr>
                <w:noProof/>
                <w:webHidden/>
              </w:rPr>
              <w:fldChar w:fldCharType="end"/>
            </w:r>
            <w:r w:rsidRPr="005412C1">
              <w:rPr>
                <w:rStyle w:val="Hyperlink"/>
                <w:noProof/>
              </w:rPr>
              <w:fldChar w:fldCharType="end"/>
            </w:r>
          </w:ins>
        </w:p>
        <w:p w14:paraId="37711A92" w14:textId="4E8AF7EE" w:rsidR="00B7319B" w:rsidRDefault="00B7319B">
          <w:pPr>
            <w:pStyle w:val="TOC3"/>
            <w:tabs>
              <w:tab w:val="left" w:pos="1320"/>
              <w:tab w:val="right" w:leader="dot" w:pos="9062"/>
            </w:tabs>
            <w:rPr>
              <w:ins w:id="211" w:author="lợi đoàn" w:date="2024-11-30T02:14:00Z"/>
              <w:rFonts w:asciiTheme="minorHAnsi" w:eastAsiaTheme="minorEastAsia" w:hAnsiTheme="minorHAnsi" w:cstheme="minorBidi"/>
              <w:noProof/>
              <w:sz w:val="22"/>
              <w:szCs w:val="22"/>
            </w:rPr>
          </w:pPr>
          <w:ins w:id="212"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"_Toc183825458"</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2.6.1.</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Khái niệm</w:t>
            </w:r>
            <w:r>
              <w:rPr>
                <w:noProof/>
                <w:webHidden/>
              </w:rPr>
              <w:tab/>
            </w:r>
            <w:r>
              <w:rPr>
                <w:noProof/>
                <w:webHidden/>
              </w:rPr>
              <w:fldChar w:fldCharType="begin"/>
            </w:r>
            <w:r>
              <w:rPr>
                <w:noProof/>
                <w:webHidden/>
              </w:rPr>
              <w:instrText xml:space="preserve"> PAGEREF _Toc183825458 \h </w:instrText>
            </w:r>
          </w:ins>
          <w:r>
            <w:rPr>
              <w:noProof/>
              <w:webHidden/>
            </w:rPr>
          </w:r>
          <w:r>
            <w:rPr>
              <w:noProof/>
              <w:webHidden/>
            </w:rPr>
            <w:fldChar w:fldCharType="separate"/>
          </w:r>
          <w:ins w:id="213" w:author="lợi đoàn" w:date="2024-11-30T09:11:00Z">
            <w:r w:rsidR="007B4A50">
              <w:rPr>
                <w:noProof/>
                <w:webHidden/>
              </w:rPr>
              <w:t>13</w:t>
            </w:r>
          </w:ins>
          <w:ins w:id="214" w:author="lợi đoàn" w:date="2024-11-30T02:14:00Z">
            <w:r>
              <w:rPr>
                <w:noProof/>
                <w:webHidden/>
              </w:rPr>
              <w:fldChar w:fldCharType="end"/>
            </w:r>
            <w:r w:rsidRPr="005412C1">
              <w:rPr>
                <w:rStyle w:val="Hyperlink"/>
                <w:noProof/>
              </w:rPr>
              <w:fldChar w:fldCharType="end"/>
            </w:r>
          </w:ins>
        </w:p>
        <w:p w14:paraId="09151AD3" w14:textId="3BE9BD18" w:rsidR="00B7319B" w:rsidRDefault="00B7319B">
          <w:pPr>
            <w:pStyle w:val="TOC1"/>
            <w:rPr>
              <w:ins w:id="215" w:author="lợi đoàn" w:date="2024-11-30T02:14:00Z"/>
              <w:rFonts w:asciiTheme="minorHAnsi" w:eastAsiaTheme="minorEastAsia" w:hAnsiTheme="minorHAnsi" w:cstheme="minorBidi"/>
              <w:b w:val="0"/>
              <w:sz w:val="22"/>
              <w:szCs w:val="22"/>
            </w:rPr>
          </w:pPr>
          <w:ins w:id="216" w:author="lợi đoàn" w:date="2024-11-30T02:14:00Z">
            <w:r w:rsidRPr="005412C1">
              <w:rPr>
                <w:rStyle w:val="Hyperlink"/>
              </w:rPr>
              <w:fldChar w:fldCharType="begin"/>
            </w:r>
            <w:r w:rsidRPr="005412C1">
              <w:rPr>
                <w:rStyle w:val="Hyperlink"/>
              </w:rPr>
              <w:instrText xml:space="preserve"> </w:instrText>
            </w:r>
            <w:r>
              <w:instrText>HYPERLINK \l "_Toc183825459"</w:instrText>
            </w:r>
            <w:r w:rsidRPr="005412C1">
              <w:rPr>
                <w:rStyle w:val="Hyperlink"/>
              </w:rPr>
              <w:instrText xml:space="preserve"> </w:instrText>
            </w:r>
            <w:r w:rsidRPr="005412C1">
              <w:rPr>
                <w:rStyle w:val="Hyperlink"/>
              </w:rPr>
              <w:fldChar w:fldCharType="separate"/>
            </w:r>
            <w:r w:rsidRPr="005412C1">
              <w:rPr>
                <w:rStyle w:val="Hyperlink"/>
              </w:rPr>
              <w:t>Hình 2. 4: Logo GitHub</w:t>
            </w:r>
            <w:r>
              <w:rPr>
                <w:webHidden/>
              </w:rPr>
              <w:tab/>
            </w:r>
            <w:r>
              <w:rPr>
                <w:webHidden/>
              </w:rPr>
              <w:fldChar w:fldCharType="begin"/>
            </w:r>
            <w:r>
              <w:rPr>
                <w:webHidden/>
              </w:rPr>
              <w:instrText xml:space="preserve"> PAGEREF _Toc183825459 \h </w:instrText>
            </w:r>
          </w:ins>
          <w:r>
            <w:rPr>
              <w:webHidden/>
            </w:rPr>
          </w:r>
          <w:r>
            <w:rPr>
              <w:webHidden/>
            </w:rPr>
            <w:fldChar w:fldCharType="separate"/>
          </w:r>
          <w:ins w:id="217" w:author="lợi đoàn" w:date="2024-11-30T09:11:00Z">
            <w:r w:rsidR="007B4A50">
              <w:rPr>
                <w:webHidden/>
              </w:rPr>
              <w:t>14</w:t>
            </w:r>
          </w:ins>
          <w:ins w:id="218" w:author="lợi đoàn" w:date="2024-11-30T02:14:00Z">
            <w:r>
              <w:rPr>
                <w:webHidden/>
              </w:rPr>
              <w:fldChar w:fldCharType="end"/>
            </w:r>
            <w:r w:rsidRPr="005412C1">
              <w:rPr>
                <w:rStyle w:val="Hyperlink"/>
              </w:rPr>
              <w:fldChar w:fldCharType="end"/>
            </w:r>
          </w:ins>
        </w:p>
        <w:p w14:paraId="09B2C495" w14:textId="7D5B6289" w:rsidR="00B7319B" w:rsidRDefault="00B7319B">
          <w:pPr>
            <w:pStyle w:val="TOC3"/>
            <w:tabs>
              <w:tab w:val="left" w:pos="1320"/>
              <w:tab w:val="right" w:leader="dot" w:pos="9062"/>
            </w:tabs>
            <w:rPr>
              <w:ins w:id="219" w:author="lợi đoàn" w:date="2024-11-30T02:14:00Z"/>
              <w:rFonts w:asciiTheme="minorHAnsi" w:eastAsiaTheme="minorEastAsia" w:hAnsiTheme="minorHAnsi" w:cstheme="minorBidi"/>
              <w:noProof/>
              <w:sz w:val="22"/>
              <w:szCs w:val="22"/>
            </w:rPr>
          </w:pPr>
          <w:ins w:id="220"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"_Toc183825460"</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2.6.2.</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Ưu điểm</w:t>
            </w:r>
            <w:r>
              <w:rPr>
                <w:noProof/>
                <w:webHidden/>
              </w:rPr>
              <w:tab/>
            </w:r>
            <w:r>
              <w:rPr>
                <w:noProof/>
                <w:webHidden/>
              </w:rPr>
              <w:fldChar w:fldCharType="begin"/>
            </w:r>
            <w:r>
              <w:rPr>
                <w:noProof/>
                <w:webHidden/>
              </w:rPr>
              <w:instrText xml:space="preserve"> PAGEREF _Toc183825460 \h </w:instrText>
            </w:r>
          </w:ins>
          <w:r>
            <w:rPr>
              <w:noProof/>
              <w:webHidden/>
            </w:rPr>
          </w:r>
          <w:r>
            <w:rPr>
              <w:noProof/>
              <w:webHidden/>
            </w:rPr>
            <w:fldChar w:fldCharType="separate"/>
          </w:r>
          <w:ins w:id="221" w:author="lợi đoàn" w:date="2024-11-30T09:11:00Z">
            <w:r w:rsidR="007B4A50">
              <w:rPr>
                <w:noProof/>
                <w:webHidden/>
              </w:rPr>
              <w:t>14</w:t>
            </w:r>
          </w:ins>
          <w:ins w:id="222" w:author="lợi đoàn" w:date="2024-11-30T02:14:00Z">
            <w:r>
              <w:rPr>
                <w:noProof/>
                <w:webHidden/>
              </w:rPr>
              <w:fldChar w:fldCharType="end"/>
            </w:r>
            <w:r w:rsidRPr="005412C1">
              <w:rPr>
                <w:rStyle w:val="Hyperlink"/>
                <w:noProof/>
              </w:rPr>
              <w:fldChar w:fldCharType="end"/>
            </w:r>
          </w:ins>
        </w:p>
        <w:p w14:paraId="2A2C36E3" w14:textId="6FD23E3D" w:rsidR="00B7319B" w:rsidRDefault="00B7319B">
          <w:pPr>
            <w:pStyle w:val="TOC3"/>
            <w:tabs>
              <w:tab w:val="left" w:pos="1320"/>
              <w:tab w:val="right" w:leader="dot" w:pos="9062"/>
            </w:tabs>
            <w:rPr>
              <w:ins w:id="223" w:author="lợi đoàn" w:date="2024-11-30T02:14:00Z"/>
              <w:rFonts w:asciiTheme="minorHAnsi" w:eastAsiaTheme="minorEastAsia" w:hAnsiTheme="minorHAnsi" w:cstheme="minorBidi"/>
              <w:noProof/>
              <w:sz w:val="22"/>
              <w:szCs w:val="22"/>
            </w:rPr>
          </w:pPr>
          <w:ins w:id="224"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"_Toc183825461"</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2.6.3.</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Nhược điểm</w:t>
            </w:r>
            <w:r>
              <w:rPr>
                <w:noProof/>
                <w:webHidden/>
              </w:rPr>
              <w:tab/>
            </w:r>
            <w:r>
              <w:rPr>
                <w:noProof/>
                <w:webHidden/>
              </w:rPr>
              <w:fldChar w:fldCharType="begin"/>
            </w:r>
            <w:r>
              <w:rPr>
                <w:noProof/>
                <w:webHidden/>
              </w:rPr>
              <w:instrText xml:space="preserve"> PAGEREF _Toc183825461 \h </w:instrText>
            </w:r>
          </w:ins>
          <w:r>
            <w:rPr>
              <w:noProof/>
              <w:webHidden/>
            </w:rPr>
          </w:r>
          <w:r>
            <w:rPr>
              <w:noProof/>
              <w:webHidden/>
            </w:rPr>
            <w:fldChar w:fldCharType="separate"/>
          </w:r>
          <w:ins w:id="225" w:author="lợi đoàn" w:date="2024-11-30T09:11:00Z">
            <w:r w:rsidR="007B4A50">
              <w:rPr>
                <w:noProof/>
                <w:webHidden/>
              </w:rPr>
              <w:t>15</w:t>
            </w:r>
          </w:ins>
          <w:ins w:id="226" w:author="lợi đoàn" w:date="2024-11-30T02:14:00Z">
            <w:r>
              <w:rPr>
                <w:noProof/>
                <w:webHidden/>
              </w:rPr>
              <w:fldChar w:fldCharType="end"/>
            </w:r>
            <w:r w:rsidRPr="005412C1">
              <w:rPr>
                <w:rStyle w:val="Hyperlink"/>
                <w:noProof/>
              </w:rPr>
              <w:fldChar w:fldCharType="end"/>
            </w:r>
          </w:ins>
        </w:p>
        <w:p w14:paraId="7D426320" w14:textId="010EA6D8" w:rsidR="00B7319B" w:rsidRDefault="00B7319B">
          <w:pPr>
            <w:pStyle w:val="TOC2"/>
            <w:tabs>
              <w:tab w:val="left" w:pos="880"/>
              <w:tab w:val="right" w:leader="dot" w:pos="9062"/>
            </w:tabs>
            <w:rPr>
              <w:ins w:id="227" w:author="lợi đoàn" w:date="2024-11-30T02:14:00Z"/>
              <w:rFonts w:asciiTheme="minorHAnsi" w:eastAsiaTheme="minorEastAsia" w:hAnsiTheme="minorHAnsi" w:cstheme="minorBidi"/>
              <w:noProof/>
              <w:sz w:val="22"/>
              <w:szCs w:val="22"/>
            </w:rPr>
          </w:pPr>
          <w:ins w:id="228"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"_Toc183825462"</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noProof/>
              </w:rPr>
              <w:t>2.7.</w:t>
            </w:r>
            <w:r>
              <w:rPr>
                <w:rFonts w:asciiTheme="minorHAnsi" w:eastAsiaTheme="minorEastAsia" w:hAnsiTheme="minorHAnsi" w:cstheme="minorBidi"/>
                <w:noProof/>
                <w:sz w:val="22"/>
                <w:szCs w:val="22"/>
              </w:rPr>
              <w:tab/>
            </w:r>
            <w:r w:rsidRPr="005412C1">
              <w:rPr>
                <w:rStyle w:val="Hyperlink"/>
                <w:rFonts w:ascii="Times New Roman" w:hAnsi="Times New Roman"/>
                <w:b/>
                <w:bCs/>
                <w:noProof/>
              </w:rPr>
              <w:t>Giới thiệu về Celery</w:t>
            </w:r>
            <w:r>
              <w:rPr>
                <w:noProof/>
                <w:webHidden/>
              </w:rPr>
              <w:tab/>
            </w:r>
            <w:r>
              <w:rPr>
                <w:noProof/>
                <w:webHidden/>
              </w:rPr>
              <w:fldChar w:fldCharType="begin"/>
            </w:r>
            <w:r>
              <w:rPr>
                <w:noProof/>
                <w:webHidden/>
              </w:rPr>
              <w:instrText xml:space="preserve"> PAGEREF _Toc183825462 \h </w:instrText>
            </w:r>
          </w:ins>
          <w:r>
            <w:rPr>
              <w:noProof/>
              <w:webHidden/>
            </w:rPr>
          </w:r>
          <w:r>
            <w:rPr>
              <w:noProof/>
              <w:webHidden/>
            </w:rPr>
            <w:fldChar w:fldCharType="separate"/>
          </w:r>
          <w:ins w:id="229" w:author="lợi đoàn" w:date="2024-11-30T09:11:00Z">
            <w:r w:rsidR="007B4A50">
              <w:rPr>
                <w:noProof/>
                <w:webHidden/>
              </w:rPr>
              <w:t>15</w:t>
            </w:r>
          </w:ins>
          <w:ins w:id="230" w:author="lợi đoàn" w:date="2024-11-30T02:14:00Z">
            <w:r>
              <w:rPr>
                <w:noProof/>
                <w:webHidden/>
              </w:rPr>
              <w:fldChar w:fldCharType="end"/>
            </w:r>
            <w:r w:rsidRPr="005412C1">
              <w:rPr>
                <w:rStyle w:val="Hyperlink"/>
                <w:noProof/>
              </w:rPr>
              <w:fldChar w:fldCharType="end"/>
            </w:r>
          </w:ins>
        </w:p>
        <w:p w14:paraId="76E1B975" w14:textId="2A5E1601" w:rsidR="00B7319B" w:rsidRDefault="00B7319B">
          <w:pPr>
            <w:pStyle w:val="TOC3"/>
            <w:tabs>
              <w:tab w:val="left" w:pos="1320"/>
              <w:tab w:val="right" w:leader="dot" w:pos="9062"/>
            </w:tabs>
            <w:rPr>
              <w:ins w:id="231" w:author="lợi đoàn" w:date="2024-11-30T02:14:00Z"/>
              <w:rFonts w:asciiTheme="minorHAnsi" w:eastAsiaTheme="minorEastAsia" w:hAnsiTheme="minorHAnsi" w:cstheme="minorBidi"/>
              <w:noProof/>
              <w:sz w:val="22"/>
              <w:szCs w:val="22"/>
            </w:rPr>
          </w:pPr>
          <w:ins w:id="232"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"_Toc183825463"</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2.7.1.</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Khái niệm</w:t>
            </w:r>
            <w:r>
              <w:rPr>
                <w:noProof/>
                <w:webHidden/>
              </w:rPr>
              <w:tab/>
            </w:r>
            <w:r>
              <w:rPr>
                <w:noProof/>
                <w:webHidden/>
              </w:rPr>
              <w:fldChar w:fldCharType="begin"/>
            </w:r>
            <w:r>
              <w:rPr>
                <w:noProof/>
                <w:webHidden/>
              </w:rPr>
              <w:instrText xml:space="preserve"> PAGEREF _Toc183825463 \h </w:instrText>
            </w:r>
          </w:ins>
          <w:r>
            <w:rPr>
              <w:noProof/>
              <w:webHidden/>
            </w:rPr>
          </w:r>
          <w:r>
            <w:rPr>
              <w:noProof/>
              <w:webHidden/>
            </w:rPr>
            <w:fldChar w:fldCharType="separate"/>
          </w:r>
          <w:ins w:id="233" w:author="lợi đoàn" w:date="2024-11-30T09:11:00Z">
            <w:r w:rsidR="007B4A50">
              <w:rPr>
                <w:noProof/>
                <w:webHidden/>
              </w:rPr>
              <w:t>15</w:t>
            </w:r>
          </w:ins>
          <w:ins w:id="234" w:author="lợi đoàn" w:date="2024-11-30T02:14:00Z">
            <w:r>
              <w:rPr>
                <w:noProof/>
                <w:webHidden/>
              </w:rPr>
              <w:fldChar w:fldCharType="end"/>
            </w:r>
            <w:r w:rsidRPr="005412C1">
              <w:rPr>
                <w:rStyle w:val="Hyperlink"/>
                <w:noProof/>
              </w:rPr>
              <w:fldChar w:fldCharType="end"/>
            </w:r>
          </w:ins>
        </w:p>
        <w:p w14:paraId="4C94C101" w14:textId="7BF8AB87" w:rsidR="00B7319B" w:rsidRDefault="00B7319B">
          <w:pPr>
            <w:pStyle w:val="TOC1"/>
            <w:rPr>
              <w:ins w:id="235" w:author="lợi đoàn" w:date="2024-11-30T02:14:00Z"/>
              <w:rFonts w:asciiTheme="minorHAnsi" w:eastAsiaTheme="minorEastAsia" w:hAnsiTheme="minorHAnsi" w:cstheme="minorBidi"/>
              <w:b w:val="0"/>
              <w:sz w:val="22"/>
              <w:szCs w:val="22"/>
            </w:rPr>
          </w:pPr>
          <w:ins w:id="236" w:author="lợi đoàn" w:date="2024-11-30T02:14:00Z">
            <w:r w:rsidRPr="005412C1">
              <w:rPr>
                <w:rStyle w:val="Hyperlink"/>
              </w:rPr>
              <w:fldChar w:fldCharType="begin"/>
            </w:r>
            <w:r w:rsidRPr="005412C1">
              <w:rPr>
                <w:rStyle w:val="Hyperlink"/>
              </w:rPr>
              <w:instrText xml:space="preserve"> </w:instrText>
            </w:r>
            <w:r>
              <w:instrText>HYPERLINK \l "_Toc183825464"</w:instrText>
            </w:r>
            <w:r w:rsidRPr="005412C1">
              <w:rPr>
                <w:rStyle w:val="Hyperlink"/>
              </w:rPr>
              <w:instrText xml:space="preserve"> </w:instrText>
            </w:r>
            <w:r w:rsidRPr="005412C1">
              <w:rPr>
                <w:rStyle w:val="Hyperlink"/>
              </w:rPr>
              <w:fldChar w:fldCharType="separate"/>
            </w:r>
            <w:r w:rsidRPr="005412C1">
              <w:rPr>
                <w:rStyle w:val="Hyperlink"/>
              </w:rPr>
              <w:t>Hình 2. 5: Logo Celery</w:t>
            </w:r>
            <w:r>
              <w:rPr>
                <w:webHidden/>
              </w:rPr>
              <w:tab/>
            </w:r>
            <w:r>
              <w:rPr>
                <w:webHidden/>
              </w:rPr>
              <w:fldChar w:fldCharType="begin"/>
            </w:r>
            <w:r>
              <w:rPr>
                <w:webHidden/>
              </w:rPr>
              <w:instrText xml:space="preserve"> PAGEREF _Toc183825464 \h </w:instrText>
            </w:r>
          </w:ins>
          <w:r>
            <w:rPr>
              <w:webHidden/>
            </w:rPr>
          </w:r>
          <w:r>
            <w:rPr>
              <w:webHidden/>
            </w:rPr>
            <w:fldChar w:fldCharType="separate"/>
          </w:r>
          <w:ins w:id="237" w:author="lợi đoàn" w:date="2024-11-30T09:11:00Z">
            <w:r w:rsidR="007B4A50">
              <w:rPr>
                <w:webHidden/>
              </w:rPr>
              <w:t>16</w:t>
            </w:r>
          </w:ins>
          <w:ins w:id="238" w:author="lợi đoàn" w:date="2024-11-30T02:14:00Z">
            <w:r>
              <w:rPr>
                <w:webHidden/>
              </w:rPr>
              <w:fldChar w:fldCharType="end"/>
            </w:r>
            <w:r w:rsidRPr="005412C1">
              <w:rPr>
                <w:rStyle w:val="Hyperlink"/>
              </w:rPr>
              <w:fldChar w:fldCharType="end"/>
            </w:r>
          </w:ins>
        </w:p>
        <w:p w14:paraId="01BD14D1" w14:textId="654E414E" w:rsidR="00B7319B" w:rsidRDefault="00B7319B">
          <w:pPr>
            <w:pStyle w:val="TOC3"/>
            <w:tabs>
              <w:tab w:val="left" w:pos="1320"/>
              <w:tab w:val="right" w:leader="dot" w:pos="9062"/>
            </w:tabs>
            <w:rPr>
              <w:ins w:id="239" w:author="lợi đoàn" w:date="2024-11-30T02:14:00Z"/>
              <w:rFonts w:asciiTheme="minorHAnsi" w:eastAsiaTheme="minorEastAsia" w:hAnsiTheme="minorHAnsi" w:cstheme="minorBidi"/>
              <w:noProof/>
              <w:sz w:val="22"/>
              <w:szCs w:val="22"/>
            </w:rPr>
          </w:pPr>
          <w:ins w:id="240"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"_Toc183825465"</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2.7.2.</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Ưu điểm</w:t>
            </w:r>
            <w:r>
              <w:rPr>
                <w:noProof/>
                <w:webHidden/>
              </w:rPr>
              <w:tab/>
            </w:r>
            <w:r>
              <w:rPr>
                <w:noProof/>
                <w:webHidden/>
              </w:rPr>
              <w:fldChar w:fldCharType="begin"/>
            </w:r>
            <w:r>
              <w:rPr>
                <w:noProof/>
                <w:webHidden/>
              </w:rPr>
              <w:instrText xml:space="preserve"> PAGEREF _Toc183825465 \h </w:instrText>
            </w:r>
          </w:ins>
          <w:r>
            <w:rPr>
              <w:noProof/>
              <w:webHidden/>
            </w:rPr>
          </w:r>
          <w:r>
            <w:rPr>
              <w:noProof/>
              <w:webHidden/>
            </w:rPr>
            <w:fldChar w:fldCharType="separate"/>
          </w:r>
          <w:ins w:id="241" w:author="lợi đoàn" w:date="2024-11-30T09:11:00Z">
            <w:r w:rsidR="007B4A50">
              <w:rPr>
                <w:noProof/>
                <w:webHidden/>
              </w:rPr>
              <w:t>16</w:t>
            </w:r>
          </w:ins>
          <w:ins w:id="242" w:author="lợi đoàn" w:date="2024-11-30T02:14:00Z">
            <w:r>
              <w:rPr>
                <w:noProof/>
                <w:webHidden/>
              </w:rPr>
              <w:fldChar w:fldCharType="end"/>
            </w:r>
            <w:r w:rsidRPr="005412C1">
              <w:rPr>
                <w:rStyle w:val="Hyperlink"/>
                <w:noProof/>
              </w:rPr>
              <w:fldChar w:fldCharType="end"/>
            </w:r>
          </w:ins>
        </w:p>
        <w:p w14:paraId="4DD4340C" w14:textId="6AE9ECD9" w:rsidR="00B7319B" w:rsidRDefault="00B7319B">
          <w:pPr>
            <w:pStyle w:val="TOC3"/>
            <w:tabs>
              <w:tab w:val="left" w:pos="1320"/>
              <w:tab w:val="right" w:leader="dot" w:pos="9062"/>
            </w:tabs>
            <w:rPr>
              <w:ins w:id="243" w:author="lợi đoàn" w:date="2024-11-30T02:14:00Z"/>
              <w:rFonts w:asciiTheme="minorHAnsi" w:eastAsiaTheme="minorEastAsia" w:hAnsiTheme="minorHAnsi" w:cstheme="minorBidi"/>
              <w:noProof/>
              <w:sz w:val="22"/>
              <w:szCs w:val="22"/>
            </w:rPr>
          </w:pPr>
          <w:ins w:id="244"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"_Toc183825466"</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2.7.3.</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Nhược điểm</w:t>
            </w:r>
            <w:r>
              <w:rPr>
                <w:noProof/>
                <w:webHidden/>
              </w:rPr>
              <w:tab/>
            </w:r>
            <w:r>
              <w:rPr>
                <w:noProof/>
                <w:webHidden/>
              </w:rPr>
              <w:fldChar w:fldCharType="begin"/>
            </w:r>
            <w:r>
              <w:rPr>
                <w:noProof/>
                <w:webHidden/>
              </w:rPr>
              <w:instrText xml:space="preserve"> PAGEREF _Toc183825466 \h </w:instrText>
            </w:r>
          </w:ins>
          <w:r>
            <w:rPr>
              <w:noProof/>
              <w:webHidden/>
            </w:rPr>
          </w:r>
          <w:r>
            <w:rPr>
              <w:noProof/>
              <w:webHidden/>
            </w:rPr>
            <w:fldChar w:fldCharType="separate"/>
          </w:r>
          <w:ins w:id="245" w:author="lợi đoàn" w:date="2024-11-30T09:11:00Z">
            <w:r w:rsidR="007B4A50">
              <w:rPr>
                <w:noProof/>
                <w:webHidden/>
              </w:rPr>
              <w:t>16</w:t>
            </w:r>
          </w:ins>
          <w:ins w:id="246" w:author="lợi đoàn" w:date="2024-11-30T02:14:00Z">
            <w:r>
              <w:rPr>
                <w:noProof/>
                <w:webHidden/>
              </w:rPr>
              <w:fldChar w:fldCharType="end"/>
            </w:r>
            <w:r w:rsidRPr="005412C1">
              <w:rPr>
                <w:rStyle w:val="Hyperlink"/>
                <w:noProof/>
              </w:rPr>
              <w:fldChar w:fldCharType="end"/>
            </w:r>
          </w:ins>
        </w:p>
        <w:p w14:paraId="60DD8AF3" w14:textId="73280004" w:rsidR="00B7319B" w:rsidRDefault="00B7319B">
          <w:pPr>
            <w:pStyle w:val="TOC2"/>
            <w:tabs>
              <w:tab w:val="left" w:pos="880"/>
              <w:tab w:val="right" w:leader="dot" w:pos="9062"/>
            </w:tabs>
            <w:rPr>
              <w:ins w:id="247" w:author="lợi đoàn" w:date="2024-11-30T02:14:00Z"/>
              <w:rFonts w:asciiTheme="minorHAnsi" w:eastAsiaTheme="minorEastAsia" w:hAnsiTheme="minorHAnsi" w:cstheme="minorBidi"/>
              <w:noProof/>
              <w:sz w:val="22"/>
              <w:szCs w:val="22"/>
            </w:rPr>
          </w:pPr>
          <w:ins w:id="248"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"_Toc183825467"</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noProof/>
              </w:rPr>
              <w:t>2.8.</w:t>
            </w:r>
            <w:r>
              <w:rPr>
                <w:rFonts w:asciiTheme="minorHAnsi" w:eastAsiaTheme="minorEastAsia" w:hAnsiTheme="minorHAnsi" w:cstheme="minorBidi"/>
                <w:noProof/>
                <w:sz w:val="22"/>
                <w:szCs w:val="22"/>
              </w:rPr>
              <w:tab/>
            </w:r>
            <w:r w:rsidRPr="005412C1">
              <w:rPr>
                <w:rStyle w:val="Hyperlink"/>
                <w:rFonts w:ascii="Times New Roman" w:hAnsi="Times New Roman"/>
                <w:b/>
                <w:bCs/>
                <w:noProof/>
              </w:rPr>
              <w:t>Giới thiệu về Pusher</w:t>
            </w:r>
            <w:r>
              <w:rPr>
                <w:noProof/>
                <w:webHidden/>
              </w:rPr>
              <w:tab/>
            </w:r>
            <w:r>
              <w:rPr>
                <w:noProof/>
                <w:webHidden/>
              </w:rPr>
              <w:fldChar w:fldCharType="begin"/>
            </w:r>
            <w:r>
              <w:rPr>
                <w:noProof/>
                <w:webHidden/>
              </w:rPr>
              <w:instrText xml:space="preserve"> PAGEREF _Toc183825467 \h </w:instrText>
            </w:r>
          </w:ins>
          <w:r>
            <w:rPr>
              <w:noProof/>
              <w:webHidden/>
            </w:rPr>
          </w:r>
          <w:r>
            <w:rPr>
              <w:noProof/>
              <w:webHidden/>
            </w:rPr>
            <w:fldChar w:fldCharType="separate"/>
          </w:r>
          <w:ins w:id="249" w:author="lợi đoàn" w:date="2024-11-30T09:11:00Z">
            <w:r w:rsidR="007B4A50">
              <w:rPr>
                <w:noProof/>
                <w:webHidden/>
              </w:rPr>
              <w:t>17</w:t>
            </w:r>
          </w:ins>
          <w:ins w:id="250" w:author="lợi đoàn" w:date="2024-11-30T02:14:00Z">
            <w:r>
              <w:rPr>
                <w:noProof/>
                <w:webHidden/>
              </w:rPr>
              <w:fldChar w:fldCharType="end"/>
            </w:r>
            <w:r w:rsidRPr="005412C1">
              <w:rPr>
                <w:rStyle w:val="Hyperlink"/>
                <w:noProof/>
              </w:rPr>
              <w:fldChar w:fldCharType="end"/>
            </w:r>
          </w:ins>
        </w:p>
        <w:p w14:paraId="2E286DE9" w14:textId="61BF6732" w:rsidR="00B7319B" w:rsidRDefault="00B7319B">
          <w:pPr>
            <w:pStyle w:val="TOC3"/>
            <w:tabs>
              <w:tab w:val="left" w:pos="1320"/>
              <w:tab w:val="right" w:leader="dot" w:pos="9062"/>
            </w:tabs>
            <w:rPr>
              <w:ins w:id="251" w:author="lợi đoàn" w:date="2024-11-30T02:14:00Z"/>
              <w:rFonts w:asciiTheme="minorHAnsi" w:eastAsiaTheme="minorEastAsia" w:hAnsiTheme="minorHAnsi" w:cstheme="minorBidi"/>
              <w:noProof/>
              <w:sz w:val="22"/>
              <w:szCs w:val="22"/>
            </w:rPr>
          </w:pPr>
          <w:ins w:id="252"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"_Toc183825468"</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2.8.1.</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Khái niệm</w:t>
            </w:r>
            <w:r>
              <w:rPr>
                <w:noProof/>
                <w:webHidden/>
              </w:rPr>
              <w:tab/>
            </w:r>
            <w:r>
              <w:rPr>
                <w:noProof/>
                <w:webHidden/>
              </w:rPr>
              <w:fldChar w:fldCharType="begin"/>
            </w:r>
            <w:r>
              <w:rPr>
                <w:noProof/>
                <w:webHidden/>
              </w:rPr>
              <w:instrText xml:space="preserve"> PAGEREF _Toc183825468 \h </w:instrText>
            </w:r>
          </w:ins>
          <w:r>
            <w:rPr>
              <w:noProof/>
              <w:webHidden/>
            </w:rPr>
          </w:r>
          <w:r>
            <w:rPr>
              <w:noProof/>
              <w:webHidden/>
            </w:rPr>
            <w:fldChar w:fldCharType="separate"/>
          </w:r>
          <w:ins w:id="253" w:author="lợi đoàn" w:date="2024-11-30T09:11:00Z">
            <w:r w:rsidR="007B4A50">
              <w:rPr>
                <w:noProof/>
                <w:webHidden/>
              </w:rPr>
              <w:t>17</w:t>
            </w:r>
          </w:ins>
          <w:ins w:id="254" w:author="lợi đoàn" w:date="2024-11-30T02:14:00Z">
            <w:r>
              <w:rPr>
                <w:noProof/>
                <w:webHidden/>
              </w:rPr>
              <w:fldChar w:fldCharType="end"/>
            </w:r>
            <w:r w:rsidRPr="005412C1">
              <w:rPr>
                <w:rStyle w:val="Hyperlink"/>
                <w:noProof/>
              </w:rPr>
              <w:fldChar w:fldCharType="end"/>
            </w:r>
          </w:ins>
        </w:p>
        <w:p w14:paraId="600D511E" w14:textId="5DD0EF2A" w:rsidR="00B7319B" w:rsidRDefault="00B7319B">
          <w:pPr>
            <w:pStyle w:val="TOC3"/>
            <w:tabs>
              <w:tab w:val="left" w:pos="1320"/>
              <w:tab w:val="right" w:leader="dot" w:pos="9062"/>
            </w:tabs>
            <w:rPr>
              <w:ins w:id="255" w:author="lợi đoàn" w:date="2024-11-30T02:14:00Z"/>
              <w:rFonts w:asciiTheme="minorHAnsi" w:eastAsiaTheme="minorEastAsia" w:hAnsiTheme="minorHAnsi" w:cstheme="minorBidi"/>
              <w:noProof/>
              <w:sz w:val="22"/>
              <w:szCs w:val="22"/>
            </w:rPr>
          </w:pPr>
          <w:ins w:id="256"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"_Toc183825469"</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2.8.2.</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Ưu điểm</w:t>
            </w:r>
            <w:r>
              <w:rPr>
                <w:noProof/>
                <w:webHidden/>
              </w:rPr>
              <w:tab/>
            </w:r>
            <w:r>
              <w:rPr>
                <w:noProof/>
                <w:webHidden/>
              </w:rPr>
              <w:fldChar w:fldCharType="begin"/>
            </w:r>
            <w:r>
              <w:rPr>
                <w:noProof/>
                <w:webHidden/>
              </w:rPr>
              <w:instrText xml:space="preserve"> PAGEREF _Toc183825469 \h </w:instrText>
            </w:r>
          </w:ins>
          <w:r>
            <w:rPr>
              <w:noProof/>
              <w:webHidden/>
            </w:rPr>
          </w:r>
          <w:r>
            <w:rPr>
              <w:noProof/>
              <w:webHidden/>
            </w:rPr>
            <w:fldChar w:fldCharType="separate"/>
          </w:r>
          <w:ins w:id="257" w:author="lợi đoàn" w:date="2024-11-30T09:11:00Z">
            <w:r w:rsidR="007B4A50">
              <w:rPr>
                <w:noProof/>
                <w:webHidden/>
              </w:rPr>
              <w:t>17</w:t>
            </w:r>
          </w:ins>
          <w:ins w:id="258" w:author="lợi đoàn" w:date="2024-11-30T02:14:00Z">
            <w:r>
              <w:rPr>
                <w:noProof/>
                <w:webHidden/>
              </w:rPr>
              <w:fldChar w:fldCharType="end"/>
            </w:r>
            <w:r w:rsidRPr="005412C1">
              <w:rPr>
                <w:rStyle w:val="Hyperlink"/>
                <w:noProof/>
              </w:rPr>
              <w:fldChar w:fldCharType="end"/>
            </w:r>
          </w:ins>
        </w:p>
        <w:p w14:paraId="79EDE50E" w14:textId="038E826C" w:rsidR="00B7319B" w:rsidRDefault="00B7319B">
          <w:pPr>
            <w:pStyle w:val="TOC3"/>
            <w:tabs>
              <w:tab w:val="left" w:pos="1320"/>
              <w:tab w:val="right" w:leader="dot" w:pos="9062"/>
            </w:tabs>
            <w:rPr>
              <w:ins w:id="259" w:author="lợi đoàn" w:date="2024-11-30T02:14:00Z"/>
              <w:rFonts w:asciiTheme="minorHAnsi" w:eastAsiaTheme="minorEastAsia" w:hAnsiTheme="minorHAnsi" w:cstheme="minorBidi"/>
              <w:noProof/>
              <w:sz w:val="22"/>
              <w:szCs w:val="22"/>
            </w:rPr>
          </w:pPr>
          <w:ins w:id="260"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"_Toc183825470"</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2.8.3.</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Nhược điểm</w:t>
            </w:r>
            <w:r>
              <w:rPr>
                <w:noProof/>
                <w:webHidden/>
              </w:rPr>
              <w:tab/>
            </w:r>
            <w:r>
              <w:rPr>
                <w:noProof/>
                <w:webHidden/>
              </w:rPr>
              <w:fldChar w:fldCharType="begin"/>
            </w:r>
            <w:r>
              <w:rPr>
                <w:noProof/>
                <w:webHidden/>
              </w:rPr>
              <w:instrText xml:space="preserve"> PAGEREF _Toc183825470 \h </w:instrText>
            </w:r>
          </w:ins>
          <w:r>
            <w:rPr>
              <w:noProof/>
              <w:webHidden/>
            </w:rPr>
          </w:r>
          <w:r>
            <w:rPr>
              <w:noProof/>
              <w:webHidden/>
            </w:rPr>
            <w:fldChar w:fldCharType="separate"/>
          </w:r>
          <w:ins w:id="261" w:author="lợi đoàn" w:date="2024-11-30T09:11:00Z">
            <w:r w:rsidR="007B4A50">
              <w:rPr>
                <w:noProof/>
                <w:webHidden/>
              </w:rPr>
              <w:t>18</w:t>
            </w:r>
          </w:ins>
          <w:ins w:id="262" w:author="lợi đoàn" w:date="2024-11-30T02:14:00Z">
            <w:r>
              <w:rPr>
                <w:noProof/>
                <w:webHidden/>
              </w:rPr>
              <w:fldChar w:fldCharType="end"/>
            </w:r>
            <w:r w:rsidRPr="005412C1">
              <w:rPr>
                <w:rStyle w:val="Hyperlink"/>
                <w:noProof/>
              </w:rPr>
              <w:fldChar w:fldCharType="end"/>
            </w:r>
          </w:ins>
        </w:p>
        <w:p w14:paraId="36793F46" w14:textId="3B7AF606" w:rsidR="00B7319B" w:rsidRDefault="00B7319B">
          <w:pPr>
            <w:pStyle w:val="TOC2"/>
            <w:tabs>
              <w:tab w:val="left" w:pos="880"/>
              <w:tab w:val="right" w:leader="dot" w:pos="9062"/>
            </w:tabs>
            <w:rPr>
              <w:ins w:id="263" w:author="lợi đoàn" w:date="2024-11-30T02:14:00Z"/>
              <w:rFonts w:asciiTheme="minorHAnsi" w:eastAsiaTheme="minorEastAsia" w:hAnsiTheme="minorHAnsi" w:cstheme="minorBidi"/>
              <w:noProof/>
              <w:sz w:val="22"/>
              <w:szCs w:val="22"/>
            </w:rPr>
          </w:pPr>
          <w:ins w:id="264"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"_Toc183825471"</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noProof/>
              </w:rPr>
              <w:t>2.9.</w:t>
            </w:r>
            <w:r>
              <w:rPr>
                <w:rFonts w:asciiTheme="minorHAnsi" w:eastAsiaTheme="minorEastAsia" w:hAnsiTheme="minorHAnsi" w:cstheme="minorBidi"/>
                <w:noProof/>
                <w:sz w:val="22"/>
                <w:szCs w:val="22"/>
              </w:rPr>
              <w:tab/>
            </w:r>
            <w:r w:rsidRPr="005412C1">
              <w:rPr>
                <w:rStyle w:val="Hyperlink"/>
                <w:rFonts w:ascii="Times New Roman" w:hAnsi="Times New Roman"/>
                <w:b/>
                <w:bCs/>
                <w:noProof/>
              </w:rPr>
              <w:t>Giới thiệu về Open Policy Agent</w:t>
            </w:r>
            <w:r>
              <w:rPr>
                <w:noProof/>
                <w:webHidden/>
              </w:rPr>
              <w:tab/>
            </w:r>
            <w:r>
              <w:rPr>
                <w:noProof/>
                <w:webHidden/>
              </w:rPr>
              <w:fldChar w:fldCharType="begin"/>
            </w:r>
            <w:r>
              <w:rPr>
                <w:noProof/>
                <w:webHidden/>
              </w:rPr>
              <w:instrText xml:space="preserve"> PAGEREF _Toc183825471 \h </w:instrText>
            </w:r>
          </w:ins>
          <w:r>
            <w:rPr>
              <w:noProof/>
              <w:webHidden/>
            </w:rPr>
          </w:r>
          <w:r>
            <w:rPr>
              <w:noProof/>
              <w:webHidden/>
            </w:rPr>
            <w:fldChar w:fldCharType="separate"/>
          </w:r>
          <w:ins w:id="265" w:author="lợi đoàn" w:date="2024-11-30T09:11:00Z">
            <w:r w:rsidR="007B4A50">
              <w:rPr>
                <w:noProof/>
                <w:webHidden/>
              </w:rPr>
              <w:t>19</w:t>
            </w:r>
          </w:ins>
          <w:ins w:id="266" w:author="lợi đoàn" w:date="2024-11-30T02:14:00Z">
            <w:r>
              <w:rPr>
                <w:noProof/>
                <w:webHidden/>
              </w:rPr>
              <w:fldChar w:fldCharType="end"/>
            </w:r>
            <w:r w:rsidRPr="005412C1">
              <w:rPr>
                <w:rStyle w:val="Hyperlink"/>
                <w:noProof/>
              </w:rPr>
              <w:fldChar w:fldCharType="end"/>
            </w:r>
          </w:ins>
        </w:p>
        <w:p w14:paraId="647D3D90" w14:textId="7F7BCE90" w:rsidR="00B7319B" w:rsidRDefault="00B7319B">
          <w:pPr>
            <w:pStyle w:val="TOC3"/>
            <w:tabs>
              <w:tab w:val="left" w:pos="1320"/>
              <w:tab w:val="right" w:leader="dot" w:pos="9062"/>
            </w:tabs>
            <w:rPr>
              <w:ins w:id="267" w:author="lợi đoàn" w:date="2024-11-30T02:14:00Z"/>
              <w:rFonts w:asciiTheme="minorHAnsi" w:eastAsiaTheme="minorEastAsia" w:hAnsiTheme="minorHAnsi" w:cstheme="minorBidi"/>
              <w:noProof/>
              <w:sz w:val="22"/>
              <w:szCs w:val="22"/>
            </w:rPr>
          </w:pPr>
          <w:ins w:id="268" w:author="lợi đoàn" w:date="2024-11-30T02:14:00Z">
            <w:r w:rsidRPr="005412C1">
              <w:rPr>
                <w:rStyle w:val="Hyperlink"/>
                <w:noProof/>
              </w:rPr>
              <w:lastRenderedPageBreak/>
              <w:fldChar w:fldCharType="begin"/>
            </w:r>
            <w:r w:rsidRPr="005412C1">
              <w:rPr>
                <w:rStyle w:val="Hyperlink"/>
                <w:noProof/>
              </w:rPr>
              <w:instrText xml:space="preserve"> </w:instrText>
            </w:r>
            <w:r>
              <w:rPr>
                <w:noProof/>
              </w:rPr>
              <w:instrText>HYPERLINK \l "_Toc183825472"</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noProof/>
              </w:rPr>
              <w:t>2.9.1.</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Khái niệm</w:t>
            </w:r>
            <w:r>
              <w:rPr>
                <w:noProof/>
                <w:webHidden/>
              </w:rPr>
              <w:tab/>
            </w:r>
            <w:r>
              <w:rPr>
                <w:noProof/>
                <w:webHidden/>
              </w:rPr>
              <w:fldChar w:fldCharType="begin"/>
            </w:r>
            <w:r>
              <w:rPr>
                <w:noProof/>
                <w:webHidden/>
              </w:rPr>
              <w:instrText xml:space="preserve"> PAGEREF _Toc183825472 \h </w:instrText>
            </w:r>
          </w:ins>
          <w:r>
            <w:rPr>
              <w:noProof/>
              <w:webHidden/>
            </w:rPr>
          </w:r>
          <w:r>
            <w:rPr>
              <w:noProof/>
              <w:webHidden/>
            </w:rPr>
            <w:fldChar w:fldCharType="separate"/>
          </w:r>
          <w:ins w:id="269" w:author="lợi đoàn" w:date="2024-11-30T09:11:00Z">
            <w:r w:rsidR="007B4A50">
              <w:rPr>
                <w:noProof/>
                <w:webHidden/>
              </w:rPr>
              <w:t>19</w:t>
            </w:r>
          </w:ins>
          <w:ins w:id="270" w:author="lợi đoàn" w:date="2024-11-30T02:14:00Z">
            <w:r>
              <w:rPr>
                <w:noProof/>
                <w:webHidden/>
              </w:rPr>
              <w:fldChar w:fldCharType="end"/>
            </w:r>
            <w:r w:rsidRPr="005412C1">
              <w:rPr>
                <w:rStyle w:val="Hyperlink"/>
                <w:noProof/>
              </w:rPr>
              <w:fldChar w:fldCharType="end"/>
            </w:r>
          </w:ins>
        </w:p>
        <w:p w14:paraId="33AFB50D" w14:textId="478637A2" w:rsidR="00B7319B" w:rsidRDefault="00B7319B">
          <w:pPr>
            <w:pStyle w:val="TOC1"/>
            <w:rPr>
              <w:ins w:id="271" w:author="lợi đoàn" w:date="2024-11-30T02:14:00Z"/>
              <w:rFonts w:asciiTheme="minorHAnsi" w:eastAsiaTheme="minorEastAsia" w:hAnsiTheme="minorHAnsi" w:cstheme="minorBidi"/>
              <w:b w:val="0"/>
              <w:sz w:val="22"/>
              <w:szCs w:val="22"/>
            </w:rPr>
          </w:pPr>
          <w:ins w:id="272" w:author="lợi đoàn" w:date="2024-11-30T02:14:00Z">
            <w:r w:rsidRPr="005412C1">
              <w:rPr>
                <w:rStyle w:val="Hyperlink"/>
              </w:rPr>
              <w:fldChar w:fldCharType="begin"/>
            </w:r>
            <w:r w:rsidRPr="005412C1">
              <w:rPr>
                <w:rStyle w:val="Hyperlink"/>
              </w:rPr>
              <w:instrText xml:space="preserve"> </w:instrText>
            </w:r>
            <w:r>
              <w:instrText>HYPERLINK \l "_Toc183825473"</w:instrText>
            </w:r>
            <w:r w:rsidRPr="005412C1">
              <w:rPr>
                <w:rStyle w:val="Hyperlink"/>
              </w:rPr>
              <w:instrText xml:space="preserve"> </w:instrText>
            </w:r>
            <w:r w:rsidRPr="005412C1">
              <w:rPr>
                <w:rStyle w:val="Hyperlink"/>
              </w:rPr>
              <w:fldChar w:fldCharType="separate"/>
            </w:r>
            <w:r w:rsidRPr="005412C1">
              <w:rPr>
                <w:rStyle w:val="Hyperlink"/>
              </w:rPr>
              <w:t>Hình 2. 6: Logo Open Policy Agent</w:t>
            </w:r>
            <w:r>
              <w:rPr>
                <w:webHidden/>
              </w:rPr>
              <w:tab/>
            </w:r>
            <w:r>
              <w:rPr>
                <w:webHidden/>
              </w:rPr>
              <w:fldChar w:fldCharType="begin"/>
            </w:r>
            <w:r>
              <w:rPr>
                <w:webHidden/>
              </w:rPr>
              <w:instrText xml:space="preserve"> PAGEREF _Toc183825473 \h </w:instrText>
            </w:r>
          </w:ins>
          <w:r>
            <w:rPr>
              <w:webHidden/>
            </w:rPr>
          </w:r>
          <w:r>
            <w:rPr>
              <w:webHidden/>
            </w:rPr>
            <w:fldChar w:fldCharType="separate"/>
          </w:r>
          <w:ins w:id="273" w:author="lợi đoàn" w:date="2024-11-30T09:11:00Z">
            <w:r w:rsidR="007B4A50">
              <w:rPr>
                <w:webHidden/>
              </w:rPr>
              <w:t>19</w:t>
            </w:r>
          </w:ins>
          <w:ins w:id="274" w:author="lợi đoàn" w:date="2024-11-30T02:14:00Z">
            <w:r>
              <w:rPr>
                <w:webHidden/>
              </w:rPr>
              <w:fldChar w:fldCharType="end"/>
            </w:r>
            <w:r w:rsidRPr="005412C1">
              <w:rPr>
                <w:rStyle w:val="Hyperlink"/>
              </w:rPr>
              <w:fldChar w:fldCharType="end"/>
            </w:r>
          </w:ins>
        </w:p>
        <w:p w14:paraId="76C1713C" w14:textId="44852E45" w:rsidR="00B7319B" w:rsidRDefault="00B7319B">
          <w:pPr>
            <w:pStyle w:val="TOC3"/>
            <w:tabs>
              <w:tab w:val="left" w:pos="1320"/>
              <w:tab w:val="right" w:leader="dot" w:pos="9062"/>
            </w:tabs>
            <w:rPr>
              <w:ins w:id="275" w:author="lợi đoàn" w:date="2024-11-30T02:14:00Z"/>
              <w:rFonts w:asciiTheme="minorHAnsi" w:eastAsiaTheme="minorEastAsia" w:hAnsiTheme="minorHAnsi" w:cstheme="minorBidi"/>
              <w:noProof/>
              <w:sz w:val="22"/>
              <w:szCs w:val="22"/>
            </w:rPr>
          </w:pPr>
          <w:ins w:id="276"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"_Toc183825474"</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2.9.2.</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Ưu điểm</w:t>
            </w:r>
            <w:r>
              <w:rPr>
                <w:noProof/>
                <w:webHidden/>
              </w:rPr>
              <w:tab/>
            </w:r>
            <w:r>
              <w:rPr>
                <w:noProof/>
                <w:webHidden/>
              </w:rPr>
              <w:fldChar w:fldCharType="begin"/>
            </w:r>
            <w:r>
              <w:rPr>
                <w:noProof/>
                <w:webHidden/>
              </w:rPr>
              <w:instrText xml:space="preserve"> PAGEREF _Toc183825474 \h </w:instrText>
            </w:r>
          </w:ins>
          <w:r>
            <w:rPr>
              <w:noProof/>
              <w:webHidden/>
            </w:rPr>
          </w:r>
          <w:r>
            <w:rPr>
              <w:noProof/>
              <w:webHidden/>
            </w:rPr>
            <w:fldChar w:fldCharType="separate"/>
          </w:r>
          <w:ins w:id="277" w:author="lợi đoàn" w:date="2024-11-30T09:11:00Z">
            <w:r w:rsidR="007B4A50">
              <w:rPr>
                <w:noProof/>
                <w:webHidden/>
              </w:rPr>
              <w:t>19</w:t>
            </w:r>
          </w:ins>
          <w:ins w:id="278" w:author="lợi đoàn" w:date="2024-11-30T02:14:00Z">
            <w:r>
              <w:rPr>
                <w:noProof/>
                <w:webHidden/>
              </w:rPr>
              <w:fldChar w:fldCharType="end"/>
            </w:r>
            <w:r w:rsidRPr="005412C1">
              <w:rPr>
                <w:rStyle w:val="Hyperlink"/>
                <w:noProof/>
              </w:rPr>
              <w:fldChar w:fldCharType="end"/>
            </w:r>
          </w:ins>
        </w:p>
        <w:p w14:paraId="76220FDE" w14:textId="57F7FBCA" w:rsidR="00B7319B" w:rsidRDefault="00B7319B">
          <w:pPr>
            <w:pStyle w:val="TOC3"/>
            <w:tabs>
              <w:tab w:val="left" w:pos="1320"/>
              <w:tab w:val="right" w:leader="dot" w:pos="9062"/>
            </w:tabs>
            <w:rPr>
              <w:ins w:id="279" w:author="lợi đoàn" w:date="2024-11-30T02:14:00Z"/>
              <w:rFonts w:asciiTheme="minorHAnsi" w:eastAsiaTheme="minorEastAsia" w:hAnsiTheme="minorHAnsi" w:cstheme="minorBidi"/>
              <w:noProof/>
              <w:sz w:val="22"/>
              <w:szCs w:val="22"/>
            </w:rPr>
          </w:pPr>
          <w:ins w:id="280"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"_Toc183825475"</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2.9.3.</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Nhược điểm</w:t>
            </w:r>
            <w:r>
              <w:rPr>
                <w:noProof/>
                <w:webHidden/>
              </w:rPr>
              <w:tab/>
            </w:r>
            <w:r>
              <w:rPr>
                <w:noProof/>
                <w:webHidden/>
              </w:rPr>
              <w:fldChar w:fldCharType="begin"/>
            </w:r>
            <w:r>
              <w:rPr>
                <w:noProof/>
                <w:webHidden/>
              </w:rPr>
              <w:instrText xml:space="preserve"> PAGEREF _Toc183825475 \h </w:instrText>
            </w:r>
          </w:ins>
          <w:r>
            <w:rPr>
              <w:noProof/>
              <w:webHidden/>
            </w:rPr>
          </w:r>
          <w:r>
            <w:rPr>
              <w:noProof/>
              <w:webHidden/>
            </w:rPr>
            <w:fldChar w:fldCharType="separate"/>
          </w:r>
          <w:ins w:id="281" w:author="lợi đoàn" w:date="2024-11-30T09:11:00Z">
            <w:r w:rsidR="007B4A50">
              <w:rPr>
                <w:noProof/>
                <w:webHidden/>
              </w:rPr>
              <w:t>19</w:t>
            </w:r>
          </w:ins>
          <w:ins w:id="282" w:author="lợi đoàn" w:date="2024-11-30T02:14:00Z">
            <w:r>
              <w:rPr>
                <w:noProof/>
                <w:webHidden/>
              </w:rPr>
              <w:fldChar w:fldCharType="end"/>
            </w:r>
            <w:r w:rsidRPr="005412C1">
              <w:rPr>
                <w:rStyle w:val="Hyperlink"/>
                <w:noProof/>
              </w:rPr>
              <w:fldChar w:fldCharType="end"/>
            </w:r>
          </w:ins>
        </w:p>
        <w:p w14:paraId="13C7A845" w14:textId="4A937B6E" w:rsidR="00B7319B" w:rsidRDefault="00B7319B">
          <w:pPr>
            <w:pStyle w:val="TOC2"/>
            <w:tabs>
              <w:tab w:val="left" w:pos="1100"/>
              <w:tab w:val="right" w:leader="dot" w:pos="9062"/>
            </w:tabs>
            <w:rPr>
              <w:ins w:id="283" w:author="lợi đoàn" w:date="2024-11-30T02:14:00Z"/>
              <w:rFonts w:asciiTheme="minorHAnsi" w:eastAsiaTheme="minorEastAsia" w:hAnsiTheme="minorHAnsi" w:cstheme="minorBidi"/>
              <w:noProof/>
              <w:sz w:val="22"/>
              <w:szCs w:val="22"/>
            </w:rPr>
          </w:pPr>
          <w:ins w:id="284"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"_Toc183825476"</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noProof/>
              </w:rPr>
              <w:t>2.10.</w:t>
            </w:r>
            <w:r>
              <w:rPr>
                <w:rFonts w:asciiTheme="minorHAnsi" w:eastAsiaTheme="minorEastAsia" w:hAnsiTheme="minorHAnsi" w:cstheme="minorBidi"/>
                <w:noProof/>
                <w:sz w:val="22"/>
                <w:szCs w:val="22"/>
              </w:rPr>
              <w:tab/>
            </w:r>
            <w:r w:rsidRPr="005412C1">
              <w:rPr>
                <w:rStyle w:val="Hyperlink"/>
                <w:rFonts w:ascii="Times New Roman" w:hAnsi="Times New Roman"/>
                <w:b/>
                <w:bCs/>
                <w:noProof/>
              </w:rPr>
              <w:t>Giới thiệu về Json Web Token</w:t>
            </w:r>
            <w:r>
              <w:rPr>
                <w:noProof/>
                <w:webHidden/>
              </w:rPr>
              <w:tab/>
            </w:r>
            <w:r>
              <w:rPr>
                <w:noProof/>
                <w:webHidden/>
              </w:rPr>
              <w:fldChar w:fldCharType="begin"/>
            </w:r>
            <w:r>
              <w:rPr>
                <w:noProof/>
                <w:webHidden/>
              </w:rPr>
              <w:instrText xml:space="preserve"> PAGEREF _Toc183825476 \h </w:instrText>
            </w:r>
          </w:ins>
          <w:r>
            <w:rPr>
              <w:noProof/>
              <w:webHidden/>
            </w:rPr>
          </w:r>
          <w:r>
            <w:rPr>
              <w:noProof/>
              <w:webHidden/>
            </w:rPr>
            <w:fldChar w:fldCharType="separate"/>
          </w:r>
          <w:ins w:id="285" w:author="lợi đoàn" w:date="2024-11-30T09:11:00Z">
            <w:r w:rsidR="007B4A50">
              <w:rPr>
                <w:noProof/>
                <w:webHidden/>
              </w:rPr>
              <w:t>20</w:t>
            </w:r>
          </w:ins>
          <w:ins w:id="286" w:author="lợi đoàn" w:date="2024-11-30T02:14:00Z">
            <w:r>
              <w:rPr>
                <w:noProof/>
                <w:webHidden/>
              </w:rPr>
              <w:fldChar w:fldCharType="end"/>
            </w:r>
            <w:r w:rsidRPr="005412C1">
              <w:rPr>
                <w:rStyle w:val="Hyperlink"/>
                <w:noProof/>
              </w:rPr>
              <w:fldChar w:fldCharType="end"/>
            </w:r>
          </w:ins>
        </w:p>
        <w:p w14:paraId="6D8F12D7" w14:textId="06F75C86" w:rsidR="00B7319B" w:rsidRDefault="00B7319B">
          <w:pPr>
            <w:pStyle w:val="TOC3"/>
            <w:tabs>
              <w:tab w:val="left" w:pos="1540"/>
              <w:tab w:val="right" w:leader="dot" w:pos="9062"/>
            </w:tabs>
            <w:rPr>
              <w:ins w:id="287" w:author="lợi đoàn" w:date="2024-11-30T02:14:00Z"/>
              <w:rFonts w:asciiTheme="minorHAnsi" w:eastAsiaTheme="minorEastAsia" w:hAnsiTheme="minorHAnsi" w:cstheme="minorBidi"/>
              <w:noProof/>
              <w:sz w:val="22"/>
              <w:szCs w:val="22"/>
            </w:rPr>
          </w:pPr>
          <w:ins w:id="288"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"_Toc183825477"</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2.10.1.</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Khái niệm</w:t>
            </w:r>
            <w:r>
              <w:rPr>
                <w:noProof/>
                <w:webHidden/>
              </w:rPr>
              <w:tab/>
            </w:r>
            <w:r>
              <w:rPr>
                <w:noProof/>
                <w:webHidden/>
              </w:rPr>
              <w:fldChar w:fldCharType="begin"/>
            </w:r>
            <w:r>
              <w:rPr>
                <w:noProof/>
                <w:webHidden/>
              </w:rPr>
              <w:instrText xml:space="preserve"> PAGEREF _Toc183825477 \h </w:instrText>
            </w:r>
          </w:ins>
          <w:r>
            <w:rPr>
              <w:noProof/>
              <w:webHidden/>
            </w:rPr>
          </w:r>
          <w:r>
            <w:rPr>
              <w:noProof/>
              <w:webHidden/>
            </w:rPr>
            <w:fldChar w:fldCharType="separate"/>
          </w:r>
          <w:ins w:id="289" w:author="lợi đoàn" w:date="2024-11-30T09:11:00Z">
            <w:r w:rsidR="007B4A50">
              <w:rPr>
                <w:noProof/>
                <w:webHidden/>
              </w:rPr>
              <w:t>20</w:t>
            </w:r>
          </w:ins>
          <w:ins w:id="290" w:author="lợi đoàn" w:date="2024-11-30T02:14:00Z">
            <w:r>
              <w:rPr>
                <w:noProof/>
                <w:webHidden/>
              </w:rPr>
              <w:fldChar w:fldCharType="end"/>
            </w:r>
            <w:r w:rsidRPr="005412C1">
              <w:rPr>
                <w:rStyle w:val="Hyperlink"/>
                <w:noProof/>
              </w:rPr>
              <w:fldChar w:fldCharType="end"/>
            </w:r>
          </w:ins>
        </w:p>
        <w:p w14:paraId="24D2AFA7" w14:textId="0F24F054" w:rsidR="00B7319B" w:rsidRDefault="00B7319B">
          <w:pPr>
            <w:pStyle w:val="TOC3"/>
            <w:tabs>
              <w:tab w:val="left" w:pos="1540"/>
              <w:tab w:val="right" w:leader="dot" w:pos="9062"/>
            </w:tabs>
            <w:rPr>
              <w:ins w:id="291" w:author="lợi đoàn" w:date="2024-11-30T02:14:00Z"/>
              <w:rFonts w:asciiTheme="minorHAnsi" w:eastAsiaTheme="minorEastAsia" w:hAnsiTheme="minorHAnsi" w:cstheme="minorBidi"/>
              <w:noProof/>
              <w:sz w:val="22"/>
              <w:szCs w:val="22"/>
            </w:rPr>
          </w:pPr>
          <w:ins w:id="292"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"_Toc183825478"</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2.10.2.</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Ưu điểm</w:t>
            </w:r>
            <w:r>
              <w:rPr>
                <w:noProof/>
                <w:webHidden/>
              </w:rPr>
              <w:tab/>
            </w:r>
            <w:r>
              <w:rPr>
                <w:noProof/>
                <w:webHidden/>
              </w:rPr>
              <w:fldChar w:fldCharType="begin"/>
            </w:r>
            <w:r>
              <w:rPr>
                <w:noProof/>
                <w:webHidden/>
              </w:rPr>
              <w:instrText xml:space="preserve"> PAGEREF _Toc183825478 \h </w:instrText>
            </w:r>
          </w:ins>
          <w:r>
            <w:rPr>
              <w:noProof/>
              <w:webHidden/>
            </w:rPr>
          </w:r>
          <w:r>
            <w:rPr>
              <w:noProof/>
              <w:webHidden/>
            </w:rPr>
            <w:fldChar w:fldCharType="separate"/>
          </w:r>
          <w:ins w:id="293" w:author="lợi đoàn" w:date="2024-11-30T09:11:00Z">
            <w:r w:rsidR="007B4A50">
              <w:rPr>
                <w:noProof/>
                <w:webHidden/>
              </w:rPr>
              <w:t>20</w:t>
            </w:r>
          </w:ins>
          <w:ins w:id="294" w:author="lợi đoàn" w:date="2024-11-30T02:14:00Z">
            <w:r>
              <w:rPr>
                <w:noProof/>
                <w:webHidden/>
              </w:rPr>
              <w:fldChar w:fldCharType="end"/>
            </w:r>
            <w:r w:rsidRPr="005412C1">
              <w:rPr>
                <w:rStyle w:val="Hyperlink"/>
                <w:noProof/>
              </w:rPr>
              <w:fldChar w:fldCharType="end"/>
            </w:r>
          </w:ins>
        </w:p>
        <w:p w14:paraId="41A962B9" w14:textId="6C0FE676" w:rsidR="00B7319B" w:rsidRDefault="00B7319B">
          <w:pPr>
            <w:pStyle w:val="TOC3"/>
            <w:tabs>
              <w:tab w:val="left" w:pos="1540"/>
              <w:tab w:val="right" w:leader="dot" w:pos="9062"/>
            </w:tabs>
            <w:rPr>
              <w:ins w:id="295" w:author="lợi đoàn" w:date="2024-11-30T02:14:00Z"/>
              <w:rFonts w:asciiTheme="minorHAnsi" w:eastAsiaTheme="minorEastAsia" w:hAnsiTheme="minorHAnsi" w:cstheme="minorBidi"/>
              <w:noProof/>
              <w:sz w:val="22"/>
              <w:szCs w:val="22"/>
            </w:rPr>
          </w:pPr>
          <w:ins w:id="296"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"_Toc183825479"</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2.10.3.</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Nhược điểm</w:t>
            </w:r>
            <w:r>
              <w:rPr>
                <w:noProof/>
                <w:webHidden/>
              </w:rPr>
              <w:tab/>
            </w:r>
            <w:r>
              <w:rPr>
                <w:noProof/>
                <w:webHidden/>
              </w:rPr>
              <w:fldChar w:fldCharType="begin"/>
            </w:r>
            <w:r>
              <w:rPr>
                <w:noProof/>
                <w:webHidden/>
              </w:rPr>
              <w:instrText xml:space="preserve"> PAGEREF _Toc183825479 \h </w:instrText>
            </w:r>
          </w:ins>
          <w:r>
            <w:rPr>
              <w:noProof/>
              <w:webHidden/>
            </w:rPr>
          </w:r>
          <w:r>
            <w:rPr>
              <w:noProof/>
              <w:webHidden/>
            </w:rPr>
            <w:fldChar w:fldCharType="separate"/>
          </w:r>
          <w:ins w:id="297" w:author="lợi đoàn" w:date="2024-11-30T09:11:00Z">
            <w:r w:rsidR="007B4A50">
              <w:rPr>
                <w:noProof/>
                <w:webHidden/>
              </w:rPr>
              <w:t>21</w:t>
            </w:r>
          </w:ins>
          <w:ins w:id="298" w:author="lợi đoàn" w:date="2024-11-30T02:14:00Z">
            <w:r>
              <w:rPr>
                <w:noProof/>
                <w:webHidden/>
              </w:rPr>
              <w:fldChar w:fldCharType="end"/>
            </w:r>
            <w:r w:rsidRPr="005412C1">
              <w:rPr>
                <w:rStyle w:val="Hyperlink"/>
                <w:noProof/>
              </w:rPr>
              <w:fldChar w:fldCharType="end"/>
            </w:r>
          </w:ins>
        </w:p>
        <w:p w14:paraId="1A3D30DF" w14:textId="31C6754E" w:rsidR="00B7319B" w:rsidRDefault="00B7319B">
          <w:pPr>
            <w:pStyle w:val="TOC1"/>
            <w:rPr>
              <w:ins w:id="299" w:author="lợi đoàn" w:date="2024-11-30T02:14:00Z"/>
              <w:rFonts w:asciiTheme="minorHAnsi" w:eastAsiaTheme="minorEastAsia" w:hAnsiTheme="minorHAnsi" w:cstheme="minorBidi"/>
              <w:b w:val="0"/>
              <w:sz w:val="22"/>
              <w:szCs w:val="22"/>
            </w:rPr>
          </w:pPr>
          <w:ins w:id="300" w:author="lợi đoàn" w:date="2024-11-30T02:14:00Z">
            <w:r w:rsidRPr="005412C1">
              <w:rPr>
                <w:rStyle w:val="Hyperlink"/>
              </w:rPr>
              <w:fldChar w:fldCharType="begin"/>
            </w:r>
            <w:r w:rsidRPr="005412C1">
              <w:rPr>
                <w:rStyle w:val="Hyperlink"/>
              </w:rPr>
              <w:instrText xml:space="preserve"> </w:instrText>
            </w:r>
            <w:r>
              <w:instrText>HYPERLINK \l "_Toc183825480"</w:instrText>
            </w:r>
            <w:r w:rsidRPr="005412C1">
              <w:rPr>
                <w:rStyle w:val="Hyperlink"/>
              </w:rPr>
              <w:instrText xml:space="preserve"> </w:instrText>
            </w:r>
            <w:r w:rsidRPr="005412C1">
              <w:rPr>
                <w:rStyle w:val="Hyperlink"/>
              </w:rPr>
              <w:fldChar w:fldCharType="separate"/>
            </w:r>
            <w:r w:rsidRPr="005412C1">
              <w:rPr>
                <w:rStyle w:val="Hyperlink"/>
              </w:rPr>
              <w:t>Chương 3: PHÂN TÍCH THIẾT KẾ HỆ THỐNG</w:t>
            </w:r>
            <w:r>
              <w:rPr>
                <w:webHidden/>
              </w:rPr>
              <w:tab/>
            </w:r>
            <w:r>
              <w:rPr>
                <w:webHidden/>
              </w:rPr>
              <w:fldChar w:fldCharType="begin"/>
            </w:r>
            <w:r>
              <w:rPr>
                <w:webHidden/>
              </w:rPr>
              <w:instrText xml:space="preserve"> PAGEREF _Toc183825480 \h </w:instrText>
            </w:r>
          </w:ins>
          <w:r>
            <w:rPr>
              <w:webHidden/>
            </w:rPr>
          </w:r>
          <w:r>
            <w:rPr>
              <w:webHidden/>
            </w:rPr>
            <w:fldChar w:fldCharType="separate"/>
          </w:r>
          <w:ins w:id="301" w:author="lợi đoàn" w:date="2024-11-30T09:11:00Z">
            <w:r w:rsidR="007B4A50">
              <w:rPr>
                <w:webHidden/>
              </w:rPr>
              <w:t>22</w:t>
            </w:r>
          </w:ins>
          <w:ins w:id="302" w:author="lợi đoàn" w:date="2024-11-30T02:14:00Z">
            <w:r>
              <w:rPr>
                <w:webHidden/>
              </w:rPr>
              <w:fldChar w:fldCharType="end"/>
            </w:r>
            <w:r w:rsidRPr="005412C1">
              <w:rPr>
                <w:rStyle w:val="Hyperlink"/>
              </w:rPr>
              <w:fldChar w:fldCharType="end"/>
            </w:r>
          </w:ins>
        </w:p>
        <w:p w14:paraId="38889070" w14:textId="7AB27A45" w:rsidR="00B7319B" w:rsidRDefault="00B7319B">
          <w:pPr>
            <w:pStyle w:val="TOC2"/>
            <w:tabs>
              <w:tab w:val="right" w:leader="dot" w:pos="9062"/>
            </w:tabs>
            <w:rPr>
              <w:ins w:id="303" w:author="lợi đoàn" w:date="2024-11-30T02:14:00Z"/>
              <w:rFonts w:asciiTheme="minorHAnsi" w:eastAsiaTheme="minorEastAsia" w:hAnsiTheme="minorHAnsi" w:cstheme="minorBidi"/>
              <w:noProof/>
              <w:sz w:val="22"/>
              <w:szCs w:val="22"/>
            </w:rPr>
          </w:pPr>
          <w:ins w:id="304"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"_Toc183825481"</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noProof/>
              </w:rPr>
              <w:t>3.1. Xác định yêu cầu</w:t>
            </w:r>
            <w:r>
              <w:rPr>
                <w:noProof/>
                <w:webHidden/>
              </w:rPr>
              <w:tab/>
            </w:r>
            <w:r>
              <w:rPr>
                <w:noProof/>
                <w:webHidden/>
              </w:rPr>
              <w:fldChar w:fldCharType="begin"/>
            </w:r>
            <w:r>
              <w:rPr>
                <w:noProof/>
                <w:webHidden/>
              </w:rPr>
              <w:instrText xml:space="preserve"> PAGEREF _Toc183825481 \h </w:instrText>
            </w:r>
          </w:ins>
          <w:r>
            <w:rPr>
              <w:noProof/>
              <w:webHidden/>
            </w:rPr>
          </w:r>
          <w:r>
            <w:rPr>
              <w:noProof/>
              <w:webHidden/>
            </w:rPr>
            <w:fldChar w:fldCharType="separate"/>
          </w:r>
          <w:ins w:id="305" w:author="lợi đoàn" w:date="2024-11-30T09:11:00Z">
            <w:r w:rsidR="007B4A50">
              <w:rPr>
                <w:noProof/>
                <w:webHidden/>
              </w:rPr>
              <w:t>22</w:t>
            </w:r>
          </w:ins>
          <w:ins w:id="306" w:author="lợi đoàn" w:date="2024-11-30T02:14:00Z">
            <w:r>
              <w:rPr>
                <w:noProof/>
                <w:webHidden/>
              </w:rPr>
              <w:fldChar w:fldCharType="end"/>
            </w:r>
            <w:r w:rsidRPr="005412C1">
              <w:rPr>
                <w:rStyle w:val="Hyperlink"/>
                <w:noProof/>
              </w:rPr>
              <w:fldChar w:fldCharType="end"/>
            </w:r>
          </w:ins>
        </w:p>
        <w:p w14:paraId="6A19DFB8" w14:textId="05DB59FE" w:rsidR="00B7319B" w:rsidRDefault="00B7319B">
          <w:pPr>
            <w:pStyle w:val="TOC2"/>
            <w:tabs>
              <w:tab w:val="right" w:leader="dot" w:pos="9062"/>
            </w:tabs>
            <w:rPr>
              <w:ins w:id="307" w:author="lợi đoàn" w:date="2024-11-30T02:14:00Z"/>
              <w:rFonts w:asciiTheme="minorHAnsi" w:eastAsiaTheme="minorEastAsia" w:hAnsiTheme="minorHAnsi" w:cstheme="minorBidi"/>
              <w:noProof/>
              <w:sz w:val="22"/>
              <w:szCs w:val="22"/>
            </w:rPr>
          </w:pPr>
          <w:ins w:id="308"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"_Toc183825482"</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noProof/>
              </w:rPr>
              <w:t>3.2. Phân tích yêu cầu</w:t>
            </w:r>
            <w:r>
              <w:rPr>
                <w:noProof/>
                <w:webHidden/>
              </w:rPr>
              <w:tab/>
            </w:r>
            <w:r>
              <w:rPr>
                <w:noProof/>
                <w:webHidden/>
              </w:rPr>
              <w:fldChar w:fldCharType="begin"/>
            </w:r>
            <w:r>
              <w:rPr>
                <w:noProof/>
                <w:webHidden/>
              </w:rPr>
              <w:instrText xml:space="preserve"> PAGEREF _Toc183825482 \h </w:instrText>
            </w:r>
          </w:ins>
          <w:r>
            <w:rPr>
              <w:noProof/>
              <w:webHidden/>
            </w:rPr>
          </w:r>
          <w:r>
            <w:rPr>
              <w:noProof/>
              <w:webHidden/>
            </w:rPr>
            <w:fldChar w:fldCharType="separate"/>
          </w:r>
          <w:ins w:id="309" w:author="lợi đoàn" w:date="2024-11-30T09:11:00Z">
            <w:r w:rsidR="007B4A50">
              <w:rPr>
                <w:noProof/>
                <w:webHidden/>
              </w:rPr>
              <w:t>22</w:t>
            </w:r>
          </w:ins>
          <w:ins w:id="310" w:author="lợi đoàn" w:date="2024-11-30T02:14:00Z">
            <w:r>
              <w:rPr>
                <w:noProof/>
                <w:webHidden/>
              </w:rPr>
              <w:fldChar w:fldCharType="end"/>
            </w:r>
            <w:r w:rsidRPr="005412C1">
              <w:rPr>
                <w:rStyle w:val="Hyperlink"/>
                <w:noProof/>
              </w:rPr>
              <w:fldChar w:fldCharType="end"/>
            </w:r>
          </w:ins>
        </w:p>
        <w:p w14:paraId="7DA8772C" w14:textId="76607095" w:rsidR="00B7319B" w:rsidRDefault="00B7319B">
          <w:pPr>
            <w:pStyle w:val="TOC3"/>
            <w:tabs>
              <w:tab w:val="left" w:pos="1320"/>
              <w:tab w:val="right" w:leader="dot" w:pos="9062"/>
            </w:tabs>
            <w:rPr>
              <w:ins w:id="311" w:author="lợi đoàn" w:date="2024-11-30T02:14:00Z"/>
              <w:rFonts w:asciiTheme="minorHAnsi" w:eastAsiaTheme="minorEastAsia" w:hAnsiTheme="minorHAnsi" w:cstheme="minorBidi"/>
              <w:noProof/>
              <w:sz w:val="22"/>
              <w:szCs w:val="22"/>
            </w:rPr>
          </w:pPr>
          <w:ins w:id="312"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"_Toc183825483"</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3.2.1.</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Chức năng Đăng ký( 3 role)</w:t>
            </w:r>
            <w:r>
              <w:rPr>
                <w:noProof/>
                <w:webHidden/>
              </w:rPr>
              <w:tab/>
            </w:r>
            <w:r>
              <w:rPr>
                <w:noProof/>
                <w:webHidden/>
              </w:rPr>
              <w:fldChar w:fldCharType="begin"/>
            </w:r>
            <w:r>
              <w:rPr>
                <w:noProof/>
                <w:webHidden/>
              </w:rPr>
              <w:instrText xml:space="preserve"> PAGEREF _Toc183825483 \h </w:instrText>
            </w:r>
          </w:ins>
          <w:r>
            <w:rPr>
              <w:noProof/>
              <w:webHidden/>
            </w:rPr>
          </w:r>
          <w:r>
            <w:rPr>
              <w:noProof/>
              <w:webHidden/>
            </w:rPr>
            <w:fldChar w:fldCharType="separate"/>
          </w:r>
          <w:ins w:id="313" w:author="lợi đoàn" w:date="2024-11-30T09:11:00Z">
            <w:r w:rsidR="007B4A50">
              <w:rPr>
                <w:noProof/>
                <w:webHidden/>
              </w:rPr>
              <w:t>22</w:t>
            </w:r>
          </w:ins>
          <w:ins w:id="314" w:author="lợi đoàn" w:date="2024-11-30T02:14:00Z">
            <w:r>
              <w:rPr>
                <w:noProof/>
                <w:webHidden/>
              </w:rPr>
              <w:fldChar w:fldCharType="end"/>
            </w:r>
            <w:r w:rsidRPr="005412C1">
              <w:rPr>
                <w:rStyle w:val="Hyperlink"/>
                <w:noProof/>
              </w:rPr>
              <w:fldChar w:fldCharType="end"/>
            </w:r>
          </w:ins>
        </w:p>
        <w:p w14:paraId="42F0D150" w14:textId="698CE586" w:rsidR="00B7319B" w:rsidRDefault="00B7319B">
          <w:pPr>
            <w:pStyle w:val="TOC3"/>
            <w:tabs>
              <w:tab w:val="left" w:pos="1320"/>
              <w:tab w:val="right" w:leader="dot" w:pos="9062"/>
            </w:tabs>
            <w:rPr>
              <w:ins w:id="315" w:author="lợi đoàn" w:date="2024-11-30T02:14:00Z"/>
              <w:rFonts w:asciiTheme="minorHAnsi" w:eastAsiaTheme="minorEastAsia" w:hAnsiTheme="minorHAnsi" w:cstheme="minorBidi"/>
              <w:noProof/>
              <w:sz w:val="22"/>
              <w:szCs w:val="22"/>
            </w:rPr>
          </w:pPr>
          <w:ins w:id="316"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"_Toc183825484"</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3.2.2.</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Chức năng Đăng nhập(3 role)</w:t>
            </w:r>
            <w:r>
              <w:rPr>
                <w:noProof/>
                <w:webHidden/>
              </w:rPr>
              <w:tab/>
            </w:r>
            <w:r>
              <w:rPr>
                <w:noProof/>
                <w:webHidden/>
              </w:rPr>
              <w:fldChar w:fldCharType="begin"/>
            </w:r>
            <w:r>
              <w:rPr>
                <w:noProof/>
                <w:webHidden/>
              </w:rPr>
              <w:instrText xml:space="preserve"> PAGEREF _Toc183825484 \h </w:instrText>
            </w:r>
          </w:ins>
          <w:r>
            <w:rPr>
              <w:noProof/>
              <w:webHidden/>
            </w:rPr>
          </w:r>
          <w:r>
            <w:rPr>
              <w:noProof/>
              <w:webHidden/>
            </w:rPr>
            <w:fldChar w:fldCharType="separate"/>
          </w:r>
          <w:ins w:id="317" w:author="lợi đoàn" w:date="2024-11-30T09:11:00Z">
            <w:r w:rsidR="007B4A50">
              <w:rPr>
                <w:noProof/>
                <w:webHidden/>
              </w:rPr>
              <w:t>22</w:t>
            </w:r>
          </w:ins>
          <w:ins w:id="318" w:author="lợi đoàn" w:date="2024-11-30T02:14:00Z">
            <w:r>
              <w:rPr>
                <w:noProof/>
                <w:webHidden/>
              </w:rPr>
              <w:fldChar w:fldCharType="end"/>
            </w:r>
            <w:r w:rsidRPr="005412C1">
              <w:rPr>
                <w:rStyle w:val="Hyperlink"/>
                <w:noProof/>
              </w:rPr>
              <w:fldChar w:fldCharType="end"/>
            </w:r>
          </w:ins>
        </w:p>
        <w:p w14:paraId="2B9ACD7E" w14:textId="1BC26478" w:rsidR="00B7319B" w:rsidRDefault="00B7319B">
          <w:pPr>
            <w:pStyle w:val="TOC3"/>
            <w:tabs>
              <w:tab w:val="left" w:pos="1320"/>
              <w:tab w:val="right" w:leader="dot" w:pos="9062"/>
            </w:tabs>
            <w:rPr>
              <w:ins w:id="319" w:author="lợi đoàn" w:date="2024-11-30T02:14:00Z"/>
              <w:rFonts w:asciiTheme="minorHAnsi" w:eastAsiaTheme="minorEastAsia" w:hAnsiTheme="minorHAnsi" w:cstheme="minorBidi"/>
              <w:noProof/>
              <w:sz w:val="22"/>
              <w:szCs w:val="22"/>
            </w:rPr>
          </w:pPr>
          <w:ins w:id="320"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"_Toc183825489"</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3.2.3.</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Chức năng Đặt lịch đến lễ tân (role bệnh nhân)</w:t>
            </w:r>
            <w:r>
              <w:rPr>
                <w:noProof/>
                <w:webHidden/>
              </w:rPr>
              <w:tab/>
            </w:r>
            <w:r>
              <w:rPr>
                <w:noProof/>
                <w:webHidden/>
              </w:rPr>
              <w:fldChar w:fldCharType="begin"/>
            </w:r>
            <w:r>
              <w:rPr>
                <w:noProof/>
                <w:webHidden/>
              </w:rPr>
              <w:instrText xml:space="preserve"> PAGEREF _Toc183825489 \h </w:instrText>
            </w:r>
          </w:ins>
          <w:r>
            <w:rPr>
              <w:noProof/>
              <w:webHidden/>
            </w:rPr>
          </w:r>
          <w:r>
            <w:rPr>
              <w:noProof/>
              <w:webHidden/>
            </w:rPr>
            <w:fldChar w:fldCharType="separate"/>
          </w:r>
          <w:ins w:id="321" w:author="lợi đoàn" w:date="2024-11-30T09:11:00Z">
            <w:r w:rsidR="007B4A50">
              <w:rPr>
                <w:noProof/>
                <w:webHidden/>
              </w:rPr>
              <w:t>23</w:t>
            </w:r>
          </w:ins>
          <w:ins w:id="322" w:author="lợi đoàn" w:date="2024-11-30T02:14:00Z">
            <w:r>
              <w:rPr>
                <w:noProof/>
                <w:webHidden/>
              </w:rPr>
              <w:fldChar w:fldCharType="end"/>
            </w:r>
            <w:r w:rsidRPr="005412C1">
              <w:rPr>
                <w:rStyle w:val="Hyperlink"/>
                <w:noProof/>
              </w:rPr>
              <w:fldChar w:fldCharType="end"/>
            </w:r>
          </w:ins>
        </w:p>
        <w:p w14:paraId="6CCA3609" w14:textId="724CB10C" w:rsidR="00B7319B" w:rsidRDefault="00B7319B">
          <w:pPr>
            <w:pStyle w:val="TOC3"/>
            <w:tabs>
              <w:tab w:val="left" w:pos="1320"/>
              <w:tab w:val="right" w:leader="dot" w:pos="9062"/>
            </w:tabs>
            <w:rPr>
              <w:ins w:id="323" w:author="lợi đoàn" w:date="2024-11-30T02:14:00Z"/>
              <w:rFonts w:asciiTheme="minorHAnsi" w:eastAsiaTheme="minorEastAsia" w:hAnsiTheme="minorHAnsi" w:cstheme="minorBidi"/>
              <w:noProof/>
              <w:sz w:val="22"/>
              <w:szCs w:val="22"/>
            </w:rPr>
          </w:pPr>
          <w:ins w:id="324"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"_Toc183825490"</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3.2.4.</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Chức năng Xem lịch của bản thân (role bệnh nhân)</w:t>
            </w:r>
            <w:r>
              <w:rPr>
                <w:noProof/>
                <w:webHidden/>
              </w:rPr>
              <w:tab/>
            </w:r>
            <w:r>
              <w:rPr>
                <w:noProof/>
                <w:webHidden/>
              </w:rPr>
              <w:fldChar w:fldCharType="begin"/>
            </w:r>
            <w:r>
              <w:rPr>
                <w:noProof/>
                <w:webHidden/>
              </w:rPr>
              <w:instrText xml:space="preserve"> PAGEREF _Toc183825490 \h </w:instrText>
            </w:r>
          </w:ins>
          <w:r>
            <w:rPr>
              <w:noProof/>
              <w:webHidden/>
            </w:rPr>
          </w:r>
          <w:r>
            <w:rPr>
              <w:noProof/>
              <w:webHidden/>
            </w:rPr>
            <w:fldChar w:fldCharType="separate"/>
          </w:r>
          <w:ins w:id="325" w:author="lợi đoàn" w:date="2024-11-30T09:11:00Z">
            <w:r w:rsidR="007B4A50">
              <w:rPr>
                <w:noProof/>
                <w:webHidden/>
              </w:rPr>
              <w:t>23</w:t>
            </w:r>
          </w:ins>
          <w:ins w:id="326" w:author="lợi đoàn" w:date="2024-11-30T02:14:00Z">
            <w:r>
              <w:rPr>
                <w:noProof/>
                <w:webHidden/>
              </w:rPr>
              <w:fldChar w:fldCharType="end"/>
            </w:r>
            <w:r w:rsidRPr="005412C1">
              <w:rPr>
                <w:rStyle w:val="Hyperlink"/>
                <w:noProof/>
              </w:rPr>
              <w:fldChar w:fldCharType="end"/>
            </w:r>
          </w:ins>
        </w:p>
        <w:p w14:paraId="2487DA40" w14:textId="0D807D22" w:rsidR="00B7319B" w:rsidRDefault="00B7319B">
          <w:pPr>
            <w:pStyle w:val="TOC3"/>
            <w:tabs>
              <w:tab w:val="left" w:pos="1320"/>
              <w:tab w:val="right" w:leader="dot" w:pos="9062"/>
            </w:tabs>
            <w:rPr>
              <w:ins w:id="327" w:author="lợi đoàn" w:date="2024-11-30T02:14:00Z"/>
              <w:rFonts w:asciiTheme="minorHAnsi" w:eastAsiaTheme="minorEastAsia" w:hAnsiTheme="minorHAnsi" w:cstheme="minorBidi"/>
              <w:noProof/>
              <w:sz w:val="22"/>
              <w:szCs w:val="22"/>
            </w:rPr>
          </w:pPr>
          <w:ins w:id="328"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"_Toc183825491"</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3.2.5.</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Chức năng Quản lý thanh toán của bản thân (role bệnh nhân)</w:t>
            </w:r>
            <w:r>
              <w:rPr>
                <w:noProof/>
                <w:webHidden/>
              </w:rPr>
              <w:tab/>
            </w:r>
            <w:r>
              <w:rPr>
                <w:noProof/>
                <w:webHidden/>
              </w:rPr>
              <w:fldChar w:fldCharType="begin"/>
            </w:r>
            <w:r>
              <w:rPr>
                <w:noProof/>
                <w:webHidden/>
              </w:rPr>
              <w:instrText xml:space="preserve"> PAGEREF _Toc183825491 \h </w:instrText>
            </w:r>
          </w:ins>
          <w:r>
            <w:rPr>
              <w:noProof/>
              <w:webHidden/>
            </w:rPr>
          </w:r>
          <w:r>
            <w:rPr>
              <w:noProof/>
              <w:webHidden/>
            </w:rPr>
            <w:fldChar w:fldCharType="separate"/>
          </w:r>
          <w:ins w:id="329" w:author="lợi đoàn" w:date="2024-11-30T09:11:00Z">
            <w:r w:rsidR="007B4A50">
              <w:rPr>
                <w:noProof/>
                <w:webHidden/>
              </w:rPr>
              <w:t>23</w:t>
            </w:r>
          </w:ins>
          <w:ins w:id="330" w:author="lợi đoàn" w:date="2024-11-30T02:14:00Z">
            <w:r>
              <w:rPr>
                <w:noProof/>
                <w:webHidden/>
              </w:rPr>
              <w:fldChar w:fldCharType="end"/>
            </w:r>
            <w:r w:rsidRPr="005412C1">
              <w:rPr>
                <w:rStyle w:val="Hyperlink"/>
                <w:noProof/>
              </w:rPr>
              <w:fldChar w:fldCharType="end"/>
            </w:r>
          </w:ins>
        </w:p>
        <w:p w14:paraId="0ACCA125" w14:textId="4D4CB910" w:rsidR="00B7319B" w:rsidRDefault="00B7319B">
          <w:pPr>
            <w:pStyle w:val="TOC3"/>
            <w:tabs>
              <w:tab w:val="left" w:pos="1320"/>
              <w:tab w:val="right" w:leader="dot" w:pos="9062"/>
            </w:tabs>
            <w:rPr>
              <w:ins w:id="331" w:author="lợi đoàn" w:date="2024-11-30T02:14:00Z"/>
              <w:rFonts w:asciiTheme="minorHAnsi" w:eastAsiaTheme="minorEastAsia" w:hAnsiTheme="minorHAnsi" w:cstheme="minorBidi"/>
              <w:noProof/>
              <w:sz w:val="22"/>
              <w:szCs w:val="22"/>
            </w:rPr>
          </w:pPr>
          <w:ins w:id="332"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"_Toc183825492"</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3.2.6.</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Chức năng Thanh toán online (role bệnh nhân)</w:t>
            </w:r>
            <w:r>
              <w:rPr>
                <w:noProof/>
                <w:webHidden/>
              </w:rPr>
              <w:tab/>
            </w:r>
            <w:r>
              <w:rPr>
                <w:noProof/>
                <w:webHidden/>
              </w:rPr>
              <w:fldChar w:fldCharType="begin"/>
            </w:r>
            <w:r>
              <w:rPr>
                <w:noProof/>
                <w:webHidden/>
              </w:rPr>
              <w:instrText xml:space="preserve"> PAGEREF _Toc183825492 \h </w:instrText>
            </w:r>
          </w:ins>
          <w:r>
            <w:rPr>
              <w:noProof/>
              <w:webHidden/>
            </w:rPr>
          </w:r>
          <w:r>
            <w:rPr>
              <w:noProof/>
              <w:webHidden/>
            </w:rPr>
            <w:fldChar w:fldCharType="separate"/>
          </w:r>
          <w:ins w:id="333" w:author="lợi đoàn" w:date="2024-11-30T09:11:00Z">
            <w:r w:rsidR="007B4A50">
              <w:rPr>
                <w:noProof/>
                <w:webHidden/>
              </w:rPr>
              <w:t>23</w:t>
            </w:r>
          </w:ins>
          <w:ins w:id="334" w:author="lợi đoàn" w:date="2024-11-30T02:14:00Z">
            <w:r>
              <w:rPr>
                <w:noProof/>
                <w:webHidden/>
              </w:rPr>
              <w:fldChar w:fldCharType="end"/>
            </w:r>
            <w:r w:rsidRPr="005412C1">
              <w:rPr>
                <w:rStyle w:val="Hyperlink"/>
                <w:noProof/>
              </w:rPr>
              <w:fldChar w:fldCharType="end"/>
            </w:r>
          </w:ins>
        </w:p>
        <w:p w14:paraId="674EBE63" w14:textId="0F24049F" w:rsidR="00B7319B" w:rsidRDefault="00B7319B">
          <w:pPr>
            <w:pStyle w:val="TOC3"/>
            <w:tabs>
              <w:tab w:val="left" w:pos="1320"/>
              <w:tab w:val="right" w:leader="dot" w:pos="9062"/>
            </w:tabs>
            <w:rPr>
              <w:ins w:id="335" w:author="lợi đoàn" w:date="2024-11-30T02:14:00Z"/>
              <w:rFonts w:asciiTheme="minorHAnsi" w:eastAsiaTheme="minorEastAsia" w:hAnsiTheme="minorHAnsi" w:cstheme="minorBidi"/>
              <w:noProof/>
              <w:sz w:val="22"/>
              <w:szCs w:val="22"/>
            </w:rPr>
          </w:pPr>
          <w:ins w:id="336"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"_Toc183825493"</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3.2.7.</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Chức năng Đặt lịch đến bác sĩ (role lễ tân)</w:t>
            </w:r>
            <w:r>
              <w:rPr>
                <w:noProof/>
                <w:webHidden/>
              </w:rPr>
              <w:tab/>
            </w:r>
            <w:r>
              <w:rPr>
                <w:noProof/>
                <w:webHidden/>
              </w:rPr>
              <w:fldChar w:fldCharType="begin"/>
            </w:r>
            <w:r>
              <w:rPr>
                <w:noProof/>
                <w:webHidden/>
              </w:rPr>
              <w:instrText xml:space="preserve"> PAGEREF _Toc183825493 \h </w:instrText>
            </w:r>
          </w:ins>
          <w:r>
            <w:rPr>
              <w:noProof/>
              <w:webHidden/>
            </w:rPr>
          </w:r>
          <w:r>
            <w:rPr>
              <w:noProof/>
              <w:webHidden/>
            </w:rPr>
            <w:fldChar w:fldCharType="separate"/>
          </w:r>
          <w:ins w:id="337" w:author="lợi đoàn" w:date="2024-11-30T09:11:00Z">
            <w:r w:rsidR="007B4A50">
              <w:rPr>
                <w:noProof/>
                <w:webHidden/>
              </w:rPr>
              <w:t>23</w:t>
            </w:r>
          </w:ins>
          <w:ins w:id="338" w:author="lợi đoàn" w:date="2024-11-30T02:14:00Z">
            <w:r>
              <w:rPr>
                <w:noProof/>
                <w:webHidden/>
              </w:rPr>
              <w:fldChar w:fldCharType="end"/>
            </w:r>
            <w:r w:rsidRPr="005412C1">
              <w:rPr>
                <w:rStyle w:val="Hyperlink"/>
                <w:noProof/>
              </w:rPr>
              <w:fldChar w:fldCharType="end"/>
            </w:r>
          </w:ins>
        </w:p>
        <w:p w14:paraId="52EAD3C6" w14:textId="58D6EDE2" w:rsidR="00B7319B" w:rsidRDefault="00B7319B">
          <w:pPr>
            <w:pStyle w:val="TOC3"/>
            <w:tabs>
              <w:tab w:val="left" w:pos="1320"/>
              <w:tab w:val="right" w:leader="dot" w:pos="9062"/>
            </w:tabs>
            <w:rPr>
              <w:ins w:id="339" w:author="lợi đoàn" w:date="2024-11-30T02:14:00Z"/>
              <w:rFonts w:asciiTheme="minorHAnsi" w:eastAsiaTheme="minorEastAsia" w:hAnsiTheme="minorHAnsi" w:cstheme="minorBidi"/>
              <w:noProof/>
              <w:sz w:val="22"/>
              <w:szCs w:val="22"/>
            </w:rPr>
          </w:pPr>
          <w:ins w:id="340"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"_Toc183825494"</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3.2.8.</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Chức năng Quản lý thanh toán lễ tân (role lễ tân)</w:t>
            </w:r>
            <w:r>
              <w:rPr>
                <w:noProof/>
                <w:webHidden/>
              </w:rPr>
              <w:tab/>
            </w:r>
            <w:r>
              <w:rPr>
                <w:noProof/>
                <w:webHidden/>
              </w:rPr>
              <w:fldChar w:fldCharType="begin"/>
            </w:r>
            <w:r>
              <w:rPr>
                <w:noProof/>
                <w:webHidden/>
              </w:rPr>
              <w:instrText xml:space="preserve"> PAGEREF _Toc183825494 \h </w:instrText>
            </w:r>
          </w:ins>
          <w:r>
            <w:rPr>
              <w:noProof/>
              <w:webHidden/>
            </w:rPr>
          </w:r>
          <w:r>
            <w:rPr>
              <w:noProof/>
              <w:webHidden/>
            </w:rPr>
            <w:fldChar w:fldCharType="separate"/>
          </w:r>
          <w:ins w:id="341" w:author="lợi đoàn" w:date="2024-11-30T09:11:00Z">
            <w:r w:rsidR="007B4A50">
              <w:rPr>
                <w:noProof/>
                <w:webHidden/>
              </w:rPr>
              <w:t>24</w:t>
            </w:r>
          </w:ins>
          <w:ins w:id="342" w:author="lợi đoàn" w:date="2024-11-30T02:14:00Z">
            <w:r>
              <w:rPr>
                <w:noProof/>
                <w:webHidden/>
              </w:rPr>
              <w:fldChar w:fldCharType="end"/>
            </w:r>
            <w:r w:rsidRPr="005412C1">
              <w:rPr>
                <w:rStyle w:val="Hyperlink"/>
                <w:noProof/>
              </w:rPr>
              <w:fldChar w:fldCharType="end"/>
            </w:r>
          </w:ins>
        </w:p>
        <w:p w14:paraId="15CB3DC8" w14:textId="2DF7DD99" w:rsidR="00B7319B" w:rsidRDefault="00B7319B">
          <w:pPr>
            <w:pStyle w:val="TOC3"/>
            <w:tabs>
              <w:tab w:val="left" w:pos="1320"/>
              <w:tab w:val="right" w:leader="dot" w:pos="9062"/>
            </w:tabs>
            <w:rPr>
              <w:ins w:id="343" w:author="lợi đoàn" w:date="2024-11-30T02:14:00Z"/>
              <w:rFonts w:asciiTheme="minorHAnsi" w:eastAsiaTheme="minorEastAsia" w:hAnsiTheme="minorHAnsi" w:cstheme="minorBidi"/>
              <w:noProof/>
              <w:sz w:val="22"/>
              <w:szCs w:val="22"/>
            </w:rPr>
          </w:pPr>
          <w:ins w:id="344"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"_Toc183825495"</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3.2.9.</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Chức năng Thanh Toán cho bệnh nhân (role lễ tân)</w:t>
            </w:r>
            <w:r>
              <w:rPr>
                <w:noProof/>
                <w:webHidden/>
              </w:rPr>
              <w:tab/>
            </w:r>
            <w:r>
              <w:rPr>
                <w:noProof/>
                <w:webHidden/>
              </w:rPr>
              <w:fldChar w:fldCharType="begin"/>
            </w:r>
            <w:r>
              <w:rPr>
                <w:noProof/>
                <w:webHidden/>
              </w:rPr>
              <w:instrText xml:space="preserve"> PAGEREF _Toc183825495 \h </w:instrText>
            </w:r>
          </w:ins>
          <w:r>
            <w:rPr>
              <w:noProof/>
              <w:webHidden/>
            </w:rPr>
          </w:r>
          <w:r>
            <w:rPr>
              <w:noProof/>
              <w:webHidden/>
            </w:rPr>
            <w:fldChar w:fldCharType="separate"/>
          </w:r>
          <w:ins w:id="345" w:author="lợi đoàn" w:date="2024-11-30T09:11:00Z">
            <w:r w:rsidR="007B4A50">
              <w:rPr>
                <w:noProof/>
                <w:webHidden/>
              </w:rPr>
              <w:t>24</w:t>
            </w:r>
          </w:ins>
          <w:ins w:id="346" w:author="lợi đoàn" w:date="2024-11-30T02:14:00Z">
            <w:r>
              <w:rPr>
                <w:noProof/>
                <w:webHidden/>
              </w:rPr>
              <w:fldChar w:fldCharType="end"/>
            </w:r>
            <w:r w:rsidRPr="005412C1">
              <w:rPr>
                <w:rStyle w:val="Hyperlink"/>
                <w:noProof/>
              </w:rPr>
              <w:fldChar w:fldCharType="end"/>
            </w:r>
          </w:ins>
        </w:p>
        <w:p w14:paraId="310DD5E2" w14:textId="3FC20D07" w:rsidR="00B7319B" w:rsidRDefault="00B7319B">
          <w:pPr>
            <w:pStyle w:val="TOC3"/>
            <w:tabs>
              <w:tab w:val="left" w:pos="1540"/>
              <w:tab w:val="right" w:leader="dot" w:pos="9062"/>
            </w:tabs>
            <w:rPr>
              <w:ins w:id="347" w:author="lợi đoàn" w:date="2024-11-30T02:14:00Z"/>
              <w:rFonts w:asciiTheme="minorHAnsi" w:eastAsiaTheme="minorEastAsia" w:hAnsiTheme="minorHAnsi" w:cstheme="minorBidi"/>
              <w:noProof/>
              <w:sz w:val="22"/>
              <w:szCs w:val="22"/>
            </w:rPr>
          </w:pPr>
          <w:ins w:id="348"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"_Toc183825496"</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3.2.10.</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Chức năng Quản lý lịch hẹn của bệnh nhân (role lễ tân)</w:t>
            </w:r>
            <w:r>
              <w:rPr>
                <w:noProof/>
                <w:webHidden/>
              </w:rPr>
              <w:tab/>
            </w:r>
            <w:r>
              <w:rPr>
                <w:noProof/>
                <w:webHidden/>
              </w:rPr>
              <w:fldChar w:fldCharType="begin"/>
            </w:r>
            <w:r>
              <w:rPr>
                <w:noProof/>
                <w:webHidden/>
              </w:rPr>
              <w:instrText xml:space="preserve"> PAGEREF _Toc183825496 \h </w:instrText>
            </w:r>
          </w:ins>
          <w:r>
            <w:rPr>
              <w:noProof/>
              <w:webHidden/>
            </w:rPr>
          </w:r>
          <w:r>
            <w:rPr>
              <w:noProof/>
              <w:webHidden/>
            </w:rPr>
            <w:fldChar w:fldCharType="separate"/>
          </w:r>
          <w:ins w:id="349" w:author="lợi đoàn" w:date="2024-11-30T09:11:00Z">
            <w:r w:rsidR="007B4A50">
              <w:rPr>
                <w:noProof/>
                <w:webHidden/>
              </w:rPr>
              <w:t>24</w:t>
            </w:r>
          </w:ins>
          <w:ins w:id="350" w:author="lợi đoàn" w:date="2024-11-30T02:14:00Z">
            <w:r>
              <w:rPr>
                <w:noProof/>
                <w:webHidden/>
              </w:rPr>
              <w:fldChar w:fldCharType="end"/>
            </w:r>
            <w:r w:rsidRPr="005412C1">
              <w:rPr>
                <w:rStyle w:val="Hyperlink"/>
                <w:noProof/>
              </w:rPr>
              <w:fldChar w:fldCharType="end"/>
            </w:r>
          </w:ins>
        </w:p>
        <w:p w14:paraId="7AD309BA" w14:textId="03E853CC" w:rsidR="00B7319B" w:rsidRDefault="00B7319B">
          <w:pPr>
            <w:pStyle w:val="TOC3"/>
            <w:tabs>
              <w:tab w:val="left" w:pos="1540"/>
              <w:tab w:val="right" w:leader="dot" w:pos="9062"/>
            </w:tabs>
            <w:rPr>
              <w:ins w:id="351" w:author="lợi đoàn" w:date="2024-11-30T02:14:00Z"/>
              <w:rFonts w:asciiTheme="minorHAnsi" w:eastAsiaTheme="minorEastAsia" w:hAnsiTheme="minorHAnsi" w:cstheme="minorBidi"/>
              <w:noProof/>
              <w:sz w:val="22"/>
              <w:szCs w:val="22"/>
            </w:rPr>
          </w:pPr>
          <w:ins w:id="352"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"_Toc183825497"</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3.2.11.</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Chức năng Quản lý lịch hẹn (role bác sĩ)</w:t>
            </w:r>
            <w:r>
              <w:rPr>
                <w:noProof/>
                <w:webHidden/>
              </w:rPr>
              <w:tab/>
            </w:r>
            <w:r>
              <w:rPr>
                <w:noProof/>
                <w:webHidden/>
              </w:rPr>
              <w:fldChar w:fldCharType="begin"/>
            </w:r>
            <w:r>
              <w:rPr>
                <w:noProof/>
                <w:webHidden/>
              </w:rPr>
              <w:instrText xml:space="preserve"> PAGEREF _Toc183825497 \h </w:instrText>
            </w:r>
          </w:ins>
          <w:r>
            <w:rPr>
              <w:noProof/>
              <w:webHidden/>
            </w:rPr>
          </w:r>
          <w:r>
            <w:rPr>
              <w:noProof/>
              <w:webHidden/>
            </w:rPr>
            <w:fldChar w:fldCharType="separate"/>
          </w:r>
          <w:ins w:id="353" w:author="lợi đoàn" w:date="2024-11-30T09:11:00Z">
            <w:r w:rsidR="007B4A50">
              <w:rPr>
                <w:noProof/>
                <w:webHidden/>
              </w:rPr>
              <w:t>24</w:t>
            </w:r>
          </w:ins>
          <w:ins w:id="354" w:author="lợi đoàn" w:date="2024-11-30T02:14:00Z">
            <w:r>
              <w:rPr>
                <w:noProof/>
                <w:webHidden/>
              </w:rPr>
              <w:fldChar w:fldCharType="end"/>
            </w:r>
            <w:r w:rsidRPr="005412C1">
              <w:rPr>
                <w:rStyle w:val="Hyperlink"/>
                <w:noProof/>
              </w:rPr>
              <w:fldChar w:fldCharType="end"/>
            </w:r>
          </w:ins>
        </w:p>
        <w:p w14:paraId="0D29217B" w14:textId="6917502E" w:rsidR="00B7319B" w:rsidRDefault="00B7319B">
          <w:pPr>
            <w:pStyle w:val="TOC3"/>
            <w:tabs>
              <w:tab w:val="left" w:pos="1540"/>
              <w:tab w:val="right" w:leader="dot" w:pos="9062"/>
            </w:tabs>
            <w:rPr>
              <w:ins w:id="355" w:author="lợi đoàn" w:date="2024-11-30T02:14:00Z"/>
              <w:rFonts w:asciiTheme="minorHAnsi" w:eastAsiaTheme="minorEastAsia" w:hAnsiTheme="minorHAnsi" w:cstheme="minorBidi"/>
              <w:noProof/>
              <w:sz w:val="22"/>
              <w:szCs w:val="22"/>
            </w:rPr>
          </w:pPr>
          <w:ins w:id="356"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"_Toc183825498"</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3.2.12.</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Chức năng Đặt lịch đến bác sĩ (role bác sĩ)</w:t>
            </w:r>
            <w:r>
              <w:rPr>
                <w:noProof/>
                <w:webHidden/>
              </w:rPr>
              <w:tab/>
            </w:r>
            <w:r>
              <w:rPr>
                <w:noProof/>
                <w:webHidden/>
              </w:rPr>
              <w:fldChar w:fldCharType="begin"/>
            </w:r>
            <w:r>
              <w:rPr>
                <w:noProof/>
                <w:webHidden/>
              </w:rPr>
              <w:instrText xml:space="preserve"> PAGEREF _Toc183825498 \h </w:instrText>
            </w:r>
          </w:ins>
          <w:r>
            <w:rPr>
              <w:noProof/>
              <w:webHidden/>
            </w:rPr>
          </w:r>
          <w:r>
            <w:rPr>
              <w:noProof/>
              <w:webHidden/>
            </w:rPr>
            <w:fldChar w:fldCharType="separate"/>
          </w:r>
          <w:ins w:id="357" w:author="lợi đoàn" w:date="2024-11-30T09:11:00Z">
            <w:r w:rsidR="007B4A50">
              <w:rPr>
                <w:noProof/>
                <w:webHidden/>
              </w:rPr>
              <w:t>24</w:t>
            </w:r>
          </w:ins>
          <w:ins w:id="358" w:author="lợi đoàn" w:date="2024-11-30T02:14:00Z">
            <w:r>
              <w:rPr>
                <w:noProof/>
                <w:webHidden/>
              </w:rPr>
              <w:fldChar w:fldCharType="end"/>
            </w:r>
            <w:r w:rsidRPr="005412C1">
              <w:rPr>
                <w:rStyle w:val="Hyperlink"/>
                <w:noProof/>
              </w:rPr>
              <w:fldChar w:fldCharType="end"/>
            </w:r>
          </w:ins>
        </w:p>
        <w:p w14:paraId="7DF6175D" w14:textId="4C9A34F6" w:rsidR="00B7319B" w:rsidRDefault="00B7319B">
          <w:pPr>
            <w:pStyle w:val="TOC3"/>
            <w:tabs>
              <w:tab w:val="left" w:pos="1540"/>
              <w:tab w:val="right" w:leader="dot" w:pos="9062"/>
            </w:tabs>
            <w:rPr>
              <w:ins w:id="359" w:author="lợi đoàn" w:date="2024-11-30T02:14:00Z"/>
              <w:rFonts w:asciiTheme="minorHAnsi" w:eastAsiaTheme="minorEastAsia" w:hAnsiTheme="minorHAnsi" w:cstheme="minorBidi"/>
              <w:noProof/>
              <w:sz w:val="22"/>
              <w:szCs w:val="22"/>
            </w:rPr>
          </w:pPr>
          <w:ins w:id="360"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"_Toc183825499"</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3.2.13.</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Chức năng Tạo hồ sơ bệnh án (role bác sĩ)</w:t>
            </w:r>
            <w:r>
              <w:rPr>
                <w:noProof/>
                <w:webHidden/>
              </w:rPr>
              <w:tab/>
            </w:r>
            <w:r>
              <w:rPr>
                <w:noProof/>
                <w:webHidden/>
              </w:rPr>
              <w:fldChar w:fldCharType="begin"/>
            </w:r>
            <w:r>
              <w:rPr>
                <w:noProof/>
                <w:webHidden/>
              </w:rPr>
              <w:instrText xml:space="preserve"> PAGEREF _Toc183825499 \h </w:instrText>
            </w:r>
          </w:ins>
          <w:r>
            <w:rPr>
              <w:noProof/>
              <w:webHidden/>
            </w:rPr>
          </w:r>
          <w:r>
            <w:rPr>
              <w:noProof/>
              <w:webHidden/>
            </w:rPr>
            <w:fldChar w:fldCharType="separate"/>
          </w:r>
          <w:ins w:id="361" w:author="lợi đoàn" w:date="2024-11-30T09:11:00Z">
            <w:r w:rsidR="007B4A50">
              <w:rPr>
                <w:noProof/>
                <w:webHidden/>
              </w:rPr>
              <w:t>24</w:t>
            </w:r>
          </w:ins>
          <w:ins w:id="362" w:author="lợi đoàn" w:date="2024-11-30T02:14:00Z">
            <w:r>
              <w:rPr>
                <w:noProof/>
                <w:webHidden/>
              </w:rPr>
              <w:fldChar w:fldCharType="end"/>
            </w:r>
            <w:r w:rsidRPr="005412C1">
              <w:rPr>
                <w:rStyle w:val="Hyperlink"/>
                <w:noProof/>
              </w:rPr>
              <w:fldChar w:fldCharType="end"/>
            </w:r>
          </w:ins>
        </w:p>
        <w:p w14:paraId="64EB4704" w14:textId="27466C1C" w:rsidR="00B7319B" w:rsidRDefault="00B7319B">
          <w:pPr>
            <w:pStyle w:val="TOC3"/>
            <w:tabs>
              <w:tab w:val="left" w:pos="1540"/>
              <w:tab w:val="right" w:leader="dot" w:pos="9062"/>
            </w:tabs>
            <w:rPr>
              <w:ins w:id="363" w:author="lợi đoàn" w:date="2024-11-30T02:14:00Z"/>
              <w:rFonts w:asciiTheme="minorHAnsi" w:eastAsiaTheme="minorEastAsia" w:hAnsiTheme="minorHAnsi" w:cstheme="minorBidi"/>
              <w:noProof/>
              <w:sz w:val="22"/>
              <w:szCs w:val="22"/>
            </w:rPr>
          </w:pPr>
          <w:ins w:id="364"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"_Toc183825500"</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3.2.14.</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Chức năng Nhận thông báo gửi cho bản thân (3 role)</w:t>
            </w:r>
            <w:r>
              <w:rPr>
                <w:noProof/>
                <w:webHidden/>
              </w:rPr>
              <w:tab/>
            </w:r>
            <w:r>
              <w:rPr>
                <w:noProof/>
                <w:webHidden/>
              </w:rPr>
              <w:fldChar w:fldCharType="begin"/>
            </w:r>
            <w:r>
              <w:rPr>
                <w:noProof/>
                <w:webHidden/>
              </w:rPr>
              <w:instrText xml:space="preserve"> PAGEREF _Toc183825500 \h </w:instrText>
            </w:r>
          </w:ins>
          <w:r>
            <w:rPr>
              <w:noProof/>
              <w:webHidden/>
            </w:rPr>
          </w:r>
          <w:r>
            <w:rPr>
              <w:noProof/>
              <w:webHidden/>
            </w:rPr>
            <w:fldChar w:fldCharType="separate"/>
          </w:r>
          <w:ins w:id="365" w:author="lợi đoàn" w:date="2024-11-30T09:11:00Z">
            <w:r w:rsidR="007B4A50">
              <w:rPr>
                <w:noProof/>
                <w:webHidden/>
              </w:rPr>
              <w:t>24</w:t>
            </w:r>
          </w:ins>
          <w:ins w:id="366" w:author="lợi đoàn" w:date="2024-11-30T02:14:00Z">
            <w:r>
              <w:rPr>
                <w:noProof/>
                <w:webHidden/>
              </w:rPr>
              <w:fldChar w:fldCharType="end"/>
            </w:r>
            <w:r w:rsidRPr="005412C1">
              <w:rPr>
                <w:rStyle w:val="Hyperlink"/>
                <w:noProof/>
              </w:rPr>
              <w:fldChar w:fldCharType="end"/>
            </w:r>
          </w:ins>
        </w:p>
        <w:p w14:paraId="31104496" w14:textId="5B30C4C2" w:rsidR="00B7319B" w:rsidRDefault="00B7319B">
          <w:pPr>
            <w:pStyle w:val="TOC3"/>
            <w:tabs>
              <w:tab w:val="left" w:pos="1540"/>
              <w:tab w:val="right" w:leader="dot" w:pos="9062"/>
            </w:tabs>
            <w:rPr>
              <w:ins w:id="367" w:author="lợi đoàn" w:date="2024-11-30T02:14:00Z"/>
              <w:rFonts w:asciiTheme="minorHAnsi" w:eastAsiaTheme="minorEastAsia" w:hAnsiTheme="minorHAnsi" w:cstheme="minorBidi"/>
              <w:noProof/>
              <w:sz w:val="22"/>
              <w:szCs w:val="22"/>
            </w:rPr>
          </w:pPr>
          <w:ins w:id="368"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"_Toc183825501"</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3.2.15.</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Chức năng Nhận thông báo thời gian thực từ pusher (3 role)</w:t>
            </w:r>
            <w:r>
              <w:rPr>
                <w:noProof/>
                <w:webHidden/>
              </w:rPr>
              <w:tab/>
            </w:r>
            <w:r>
              <w:rPr>
                <w:noProof/>
                <w:webHidden/>
              </w:rPr>
              <w:fldChar w:fldCharType="begin"/>
            </w:r>
            <w:r>
              <w:rPr>
                <w:noProof/>
                <w:webHidden/>
              </w:rPr>
              <w:instrText xml:space="preserve"> PAGEREF _Toc183825501 \h </w:instrText>
            </w:r>
          </w:ins>
          <w:r>
            <w:rPr>
              <w:noProof/>
              <w:webHidden/>
            </w:rPr>
          </w:r>
          <w:r>
            <w:rPr>
              <w:noProof/>
              <w:webHidden/>
            </w:rPr>
            <w:fldChar w:fldCharType="separate"/>
          </w:r>
          <w:ins w:id="369" w:author="lợi đoàn" w:date="2024-11-30T09:11:00Z">
            <w:r w:rsidR="007B4A50">
              <w:rPr>
                <w:noProof/>
                <w:webHidden/>
              </w:rPr>
              <w:t>24</w:t>
            </w:r>
          </w:ins>
          <w:ins w:id="370" w:author="lợi đoàn" w:date="2024-11-30T02:14:00Z">
            <w:r>
              <w:rPr>
                <w:noProof/>
                <w:webHidden/>
              </w:rPr>
              <w:fldChar w:fldCharType="end"/>
            </w:r>
            <w:r w:rsidRPr="005412C1">
              <w:rPr>
                <w:rStyle w:val="Hyperlink"/>
                <w:noProof/>
              </w:rPr>
              <w:fldChar w:fldCharType="end"/>
            </w:r>
          </w:ins>
        </w:p>
        <w:p w14:paraId="58240A0E" w14:textId="0B3C53DD" w:rsidR="00B7319B" w:rsidRDefault="00B7319B">
          <w:pPr>
            <w:pStyle w:val="TOC3"/>
            <w:tabs>
              <w:tab w:val="left" w:pos="1540"/>
              <w:tab w:val="right" w:leader="dot" w:pos="9062"/>
            </w:tabs>
            <w:rPr>
              <w:ins w:id="371" w:author="lợi đoàn" w:date="2024-11-30T02:14:00Z"/>
              <w:rFonts w:asciiTheme="minorHAnsi" w:eastAsiaTheme="minorEastAsia" w:hAnsiTheme="minorHAnsi" w:cstheme="minorBidi"/>
              <w:noProof/>
              <w:sz w:val="22"/>
              <w:szCs w:val="22"/>
            </w:rPr>
          </w:pPr>
          <w:ins w:id="372"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"_Toc183825502"</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3.2.16.</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Chức năng gửi thông báo (3 role)</w:t>
            </w:r>
            <w:r>
              <w:rPr>
                <w:noProof/>
                <w:webHidden/>
              </w:rPr>
              <w:tab/>
            </w:r>
            <w:r>
              <w:rPr>
                <w:noProof/>
                <w:webHidden/>
              </w:rPr>
              <w:fldChar w:fldCharType="begin"/>
            </w:r>
            <w:r>
              <w:rPr>
                <w:noProof/>
                <w:webHidden/>
              </w:rPr>
              <w:instrText xml:space="preserve"> PAGEREF _Toc183825502 \h </w:instrText>
            </w:r>
          </w:ins>
          <w:r>
            <w:rPr>
              <w:noProof/>
              <w:webHidden/>
            </w:rPr>
          </w:r>
          <w:r>
            <w:rPr>
              <w:noProof/>
              <w:webHidden/>
            </w:rPr>
            <w:fldChar w:fldCharType="separate"/>
          </w:r>
          <w:ins w:id="373" w:author="lợi đoàn" w:date="2024-11-30T09:11:00Z">
            <w:r w:rsidR="007B4A50">
              <w:rPr>
                <w:noProof/>
                <w:webHidden/>
              </w:rPr>
              <w:t>24</w:t>
            </w:r>
          </w:ins>
          <w:ins w:id="374" w:author="lợi đoàn" w:date="2024-11-30T02:14:00Z">
            <w:r>
              <w:rPr>
                <w:noProof/>
                <w:webHidden/>
              </w:rPr>
              <w:fldChar w:fldCharType="end"/>
            </w:r>
            <w:r w:rsidRPr="005412C1">
              <w:rPr>
                <w:rStyle w:val="Hyperlink"/>
                <w:noProof/>
              </w:rPr>
              <w:fldChar w:fldCharType="end"/>
            </w:r>
          </w:ins>
        </w:p>
        <w:p w14:paraId="79A29393" w14:textId="12AC892B" w:rsidR="00B7319B" w:rsidRDefault="00B7319B">
          <w:pPr>
            <w:pStyle w:val="TOC2"/>
            <w:tabs>
              <w:tab w:val="left" w:pos="880"/>
              <w:tab w:val="right" w:leader="dot" w:pos="9062"/>
            </w:tabs>
            <w:rPr>
              <w:ins w:id="375" w:author="lợi đoàn" w:date="2024-11-30T02:14:00Z"/>
              <w:rFonts w:asciiTheme="minorHAnsi" w:eastAsiaTheme="minorEastAsia" w:hAnsiTheme="minorHAnsi" w:cstheme="minorBidi"/>
              <w:noProof/>
              <w:sz w:val="22"/>
              <w:szCs w:val="22"/>
            </w:rPr>
          </w:pPr>
          <w:ins w:id="376" w:author="lợi đoàn" w:date="2024-11-30T02:14:00Z">
            <w:r w:rsidRPr="005412C1">
              <w:rPr>
                <w:rStyle w:val="Hyperlink"/>
                <w:noProof/>
              </w:rPr>
              <w:lastRenderedPageBreak/>
              <w:fldChar w:fldCharType="begin"/>
            </w:r>
            <w:r w:rsidRPr="005412C1">
              <w:rPr>
                <w:rStyle w:val="Hyperlink"/>
                <w:noProof/>
              </w:rPr>
              <w:instrText xml:space="preserve"> </w:instrText>
            </w:r>
            <w:r>
              <w:rPr>
                <w:noProof/>
              </w:rPr>
              <w:instrText>HYPERLINK \l "_Toc183825503"</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noProof/>
              </w:rPr>
              <w:t>3.3.</w:t>
            </w:r>
            <w:r>
              <w:rPr>
                <w:rFonts w:asciiTheme="minorHAnsi" w:eastAsiaTheme="minorEastAsia" w:hAnsiTheme="minorHAnsi" w:cstheme="minorBidi"/>
                <w:noProof/>
                <w:sz w:val="22"/>
                <w:szCs w:val="22"/>
              </w:rPr>
              <w:tab/>
            </w:r>
            <w:r w:rsidRPr="005412C1">
              <w:rPr>
                <w:rStyle w:val="Hyperlink"/>
                <w:rFonts w:ascii="Times New Roman" w:hAnsi="Times New Roman"/>
                <w:b/>
                <w:bCs/>
                <w:noProof/>
              </w:rPr>
              <w:t>Mô hình hóa yêu cầu</w:t>
            </w:r>
            <w:r>
              <w:rPr>
                <w:noProof/>
                <w:webHidden/>
              </w:rPr>
              <w:tab/>
            </w:r>
            <w:r>
              <w:rPr>
                <w:noProof/>
                <w:webHidden/>
              </w:rPr>
              <w:fldChar w:fldCharType="begin"/>
            </w:r>
            <w:r>
              <w:rPr>
                <w:noProof/>
                <w:webHidden/>
              </w:rPr>
              <w:instrText xml:space="preserve"> PAGEREF _Toc183825503 \h </w:instrText>
            </w:r>
          </w:ins>
          <w:r>
            <w:rPr>
              <w:noProof/>
              <w:webHidden/>
            </w:rPr>
          </w:r>
          <w:r>
            <w:rPr>
              <w:noProof/>
              <w:webHidden/>
            </w:rPr>
            <w:fldChar w:fldCharType="separate"/>
          </w:r>
          <w:ins w:id="377" w:author="lợi đoàn" w:date="2024-11-30T09:11:00Z">
            <w:r w:rsidR="007B4A50">
              <w:rPr>
                <w:noProof/>
                <w:webHidden/>
              </w:rPr>
              <w:t>24</w:t>
            </w:r>
          </w:ins>
          <w:ins w:id="378" w:author="lợi đoàn" w:date="2024-11-30T02:14:00Z">
            <w:r>
              <w:rPr>
                <w:noProof/>
                <w:webHidden/>
              </w:rPr>
              <w:fldChar w:fldCharType="end"/>
            </w:r>
            <w:r w:rsidRPr="005412C1">
              <w:rPr>
                <w:rStyle w:val="Hyperlink"/>
                <w:noProof/>
              </w:rPr>
              <w:fldChar w:fldCharType="end"/>
            </w:r>
          </w:ins>
        </w:p>
        <w:p w14:paraId="6D045C18" w14:textId="09BDD728" w:rsidR="00B7319B" w:rsidRDefault="00B7319B">
          <w:pPr>
            <w:pStyle w:val="TOC3"/>
            <w:tabs>
              <w:tab w:val="left" w:pos="1320"/>
              <w:tab w:val="right" w:leader="dot" w:pos="9062"/>
            </w:tabs>
            <w:rPr>
              <w:ins w:id="379" w:author="lợi đoàn" w:date="2024-11-30T02:14:00Z"/>
              <w:rFonts w:asciiTheme="minorHAnsi" w:eastAsiaTheme="minorEastAsia" w:hAnsiTheme="minorHAnsi" w:cstheme="minorBidi"/>
              <w:noProof/>
              <w:sz w:val="22"/>
              <w:szCs w:val="22"/>
            </w:rPr>
          </w:pPr>
          <w:ins w:id="380"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"_Toc183825504"</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3.3.1.</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Chức năng Đăng ký</w:t>
            </w:r>
            <w:r>
              <w:rPr>
                <w:noProof/>
                <w:webHidden/>
              </w:rPr>
              <w:tab/>
            </w:r>
            <w:r>
              <w:rPr>
                <w:noProof/>
                <w:webHidden/>
              </w:rPr>
              <w:fldChar w:fldCharType="begin"/>
            </w:r>
            <w:r>
              <w:rPr>
                <w:noProof/>
                <w:webHidden/>
              </w:rPr>
              <w:instrText xml:space="preserve"> PAGEREF _Toc183825504 \h </w:instrText>
            </w:r>
          </w:ins>
          <w:r>
            <w:rPr>
              <w:noProof/>
              <w:webHidden/>
            </w:rPr>
          </w:r>
          <w:r>
            <w:rPr>
              <w:noProof/>
              <w:webHidden/>
            </w:rPr>
            <w:fldChar w:fldCharType="separate"/>
          </w:r>
          <w:ins w:id="381" w:author="lợi đoàn" w:date="2024-11-30T09:11:00Z">
            <w:r w:rsidR="007B4A50">
              <w:rPr>
                <w:noProof/>
                <w:webHidden/>
              </w:rPr>
              <w:t>24</w:t>
            </w:r>
          </w:ins>
          <w:ins w:id="382" w:author="lợi đoàn" w:date="2024-11-30T02:14:00Z">
            <w:r>
              <w:rPr>
                <w:noProof/>
                <w:webHidden/>
              </w:rPr>
              <w:fldChar w:fldCharType="end"/>
            </w:r>
            <w:r w:rsidRPr="005412C1">
              <w:rPr>
                <w:rStyle w:val="Hyperlink"/>
                <w:noProof/>
              </w:rPr>
              <w:fldChar w:fldCharType="end"/>
            </w:r>
          </w:ins>
        </w:p>
        <w:p w14:paraId="74DAC1DA" w14:textId="6BFBBCD9" w:rsidR="00B7319B" w:rsidRDefault="00B7319B">
          <w:pPr>
            <w:pStyle w:val="TOC3"/>
            <w:tabs>
              <w:tab w:val="left" w:pos="1320"/>
              <w:tab w:val="right" w:leader="dot" w:pos="9062"/>
            </w:tabs>
            <w:rPr>
              <w:ins w:id="383" w:author="lợi đoàn" w:date="2024-11-30T02:14:00Z"/>
              <w:rFonts w:asciiTheme="minorHAnsi" w:eastAsiaTheme="minorEastAsia" w:hAnsiTheme="minorHAnsi" w:cstheme="minorBidi"/>
              <w:noProof/>
              <w:sz w:val="22"/>
              <w:szCs w:val="22"/>
            </w:rPr>
          </w:pPr>
          <w:ins w:id="384"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"_Toc183825513"</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3.3.2.</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Chức năng Đặt lịch khám</w:t>
            </w:r>
            <w:r>
              <w:rPr>
                <w:noProof/>
                <w:webHidden/>
              </w:rPr>
              <w:tab/>
            </w:r>
            <w:r>
              <w:rPr>
                <w:noProof/>
                <w:webHidden/>
              </w:rPr>
              <w:fldChar w:fldCharType="begin"/>
            </w:r>
            <w:r>
              <w:rPr>
                <w:noProof/>
                <w:webHidden/>
              </w:rPr>
              <w:instrText xml:space="preserve"> PAGEREF _Toc183825513 \h </w:instrText>
            </w:r>
          </w:ins>
          <w:r>
            <w:rPr>
              <w:noProof/>
              <w:webHidden/>
            </w:rPr>
          </w:r>
          <w:r>
            <w:rPr>
              <w:noProof/>
              <w:webHidden/>
            </w:rPr>
            <w:fldChar w:fldCharType="separate"/>
          </w:r>
          <w:ins w:id="385" w:author="lợi đoàn" w:date="2024-11-30T09:11:00Z">
            <w:r w:rsidR="007B4A50">
              <w:rPr>
                <w:noProof/>
                <w:webHidden/>
              </w:rPr>
              <w:t>28</w:t>
            </w:r>
          </w:ins>
          <w:ins w:id="386" w:author="lợi đoàn" w:date="2024-11-30T02:14:00Z">
            <w:r>
              <w:rPr>
                <w:noProof/>
                <w:webHidden/>
              </w:rPr>
              <w:fldChar w:fldCharType="end"/>
            </w:r>
            <w:r w:rsidRPr="005412C1">
              <w:rPr>
                <w:rStyle w:val="Hyperlink"/>
                <w:noProof/>
              </w:rPr>
              <w:fldChar w:fldCharType="end"/>
            </w:r>
          </w:ins>
        </w:p>
        <w:p w14:paraId="12A7062D" w14:textId="20865217" w:rsidR="00B7319B" w:rsidRDefault="00B7319B">
          <w:pPr>
            <w:pStyle w:val="TOC3"/>
            <w:tabs>
              <w:tab w:val="left" w:pos="1320"/>
              <w:tab w:val="right" w:leader="dot" w:pos="9062"/>
            </w:tabs>
            <w:rPr>
              <w:ins w:id="387" w:author="lợi đoàn" w:date="2024-11-30T02:14:00Z"/>
              <w:rFonts w:asciiTheme="minorHAnsi" w:eastAsiaTheme="minorEastAsia" w:hAnsiTheme="minorHAnsi" w:cstheme="minorBidi"/>
              <w:noProof/>
              <w:sz w:val="22"/>
              <w:szCs w:val="22"/>
            </w:rPr>
          </w:pPr>
          <w:ins w:id="388"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"_Toc183825518"</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3.3.3.</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Chức năng Thông báo</w:t>
            </w:r>
            <w:r>
              <w:rPr>
                <w:noProof/>
                <w:webHidden/>
              </w:rPr>
              <w:tab/>
            </w:r>
            <w:r>
              <w:rPr>
                <w:noProof/>
                <w:webHidden/>
              </w:rPr>
              <w:fldChar w:fldCharType="begin"/>
            </w:r>
            <w:r>
              <w:rPr>
                <w:noProof/>
                <w:webHidden/>
              </w:rPr>
              <w:instrText xml:space="preserve"> PAGEREF _Toc183825518 \h </w:instrText>
            </w:r>
          </w:ins>
          <w:r>
            <w:rPr>
              <w:noProof/>
              <w:webHidden/>
            </w:rPr>
          </w:r>
          <w:r>
            <w:rPr>
              <w:noProof/>
              <w:webHidden/>
            </w:rPr>
            <w:fldChar w:fldCharType="separate"/>
          </w:r>
          <w:ins w:id="389" w:author="lợi đoàn" w:date="2024-11-30T09:11:00Z">
            <w:r w:rsidR="007B4A50">
              <w:rPr>
                <w:noProof/>
                <w:webHidden/>
              </w:rPr>
              <w:t>32</w:t>
            </w:r>
          </w:ins>
          <w:ins w:id="390" w:author="lợi đoàn" w:date="2024-11-30T02:14:00Z">
            <w:r>
              <w:rPr>
                <w:noProof/>
                <w:webHidden/>
              </w:rPr>
              <w:fldChar w:fldCharType="end"/>
            </w:r>
            <w:r w:rsidRPr="005412C1">
              <w:rPr>
                <w:rStyle w:val="Hyperlink"/>
                <w:noProof/>
              </w:rPr>
              <w:fldChar w:fldCharType="end"/>
            </w:r>
          </w:ins>
        </w:p>
        <w:p w14:paraId="0B1BF892" w14:textId="373533CD" w:rsidR="00B7319B" w:rsidRDefault="00B7319B">
          <w:pPr>
            <w:pStyle w:val="TOC3"/>
            <w:tabs>
              <w:tab w:val="left" w:pos="1320"/>
              <w:tab w:val="right" w:leader="dot" w:pos="9062"/>
            </w:tabs>
            <w:rPr>
              <w:ins w:id="391" w:author="lợi đoàn" w:date="2024-11-30T02:14:00Z"/>
              <w:rFonts w:asciiTheme="minorHAnsi" w:eastAsiaTheme="minorEastAsia" w:hAnsiTheme="minorHAnsi" w:cstheme="minorBidi"/>
              <w:noProof/>
              <w:sz w:val="22"/>
              <w:szCs w:val="22"/>
            </w:rPr>
          </w:pPr>
          <w:ins w:id="392"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"_Toc183825523"</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3.3.4.</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 xml:space="preserve">Chức năng </w:t>
            </w:r>
            <w:r w:rsidRPr="005412C1">
              <w:rPr>
                <w:rStyle w:val="Hyperlink"/>
                <w:rFonts w:ascii="Times New Roman" w:hAnsi="Times New Roman"/>
                <w:b/>
                <w:i/>
                <w:iCs/>
                <w:noProof/>
              </w:rPr>
              <w:t>Quản lý và đặt lịch khám cho bệnh nhân</w:t>
            </w:r>
            <w:r>
              <w:rPr>
                <w:noProof/>
                <w:webHidden/>
              </w:rPr>
              <w:tab/>
            </w:r>
            <w:r>
              <w:rPr>
                <w:noProof/>
                <w:webHidden/>
              </w:rPr>
              <w:fldChar w:fldCharType="begin"/>
            </w:r>
            <w:r>
              <w:rPr>
                <w:noProof/>
                <w:webHidden/>
              </w:rPr>
              <w:instrText xml:space="preserve"> PAGEREF _Toc183825523 \h </w:instrText>
            </w:r>
          </w:ins>
          <w:r>
            <w:rPr>
              <w:noProof/>
              <w:webHidden/>
            </w:rPr>
          </w:r>
          <w:r>
            <w:rPr>
              <w:noProof/>
              <w:webHidden/>
            </w:rPr>
            <w:fldChar w:fldCharType="separate"/>
          </w:r>
          <w:ins w:id="393" w:author="lợi đoàn" w:date="2024-11-30T09:11:00Z">
            <w:r w:rsidR="007B4A50">
              <w:rPr>
                <w:noProof/>
                <w:webHidden/>
              </w:rPr>
              <w:t>34</w:t>
            </w:r>
          </w:ins>
          <w:ins w:id="394" w:author="lợi đoàn" w:date="2024-11-30T02:14:00Z">
            <w:r>
              <w:rPr>
                <w:noProof/>
                <w:webHidden/>
              </w:rPr>
              <w:fldChar w:fldCharType="end"/>
            </w:r>
            <w:r w:rsidRPr="005412C1">
              <w:rPr>
                <w:rStyle w:val="Hyperlink"/>
                <w:noProof/>
              </w:rPr>
              <w:fldChar w:fldCharType="end"/>
            </w:r>
          </w:ins>
        </w:p>
        <w:p w14:paraId="171CFCAE" w14:textId="1E9D3CE2" w:rsidR="00B7319B" w:rsidRDefault="00B7319B">
          <w:pPr>
            <w:pStyle w:val="TOC3"/>
            <w:tabs>
              <w:tab w:val="left" w:pos="1320"/>
              <w:tab w:val="right" w:leader="dot" w:pos="9062"/>
            </w:tabs>
            <w:rPr>
              <w:ins w:id="395" w:author="lợi đoàn" w:date="2024-11-30T02:14:00Z"/>
              <w:rFonts w:asciiTheme="minorHAnsi" w:eastAsiaTheme="minorEastAsia" w:hAnsiTheme="minorHAnsi" w:cstheme="minorBidi"/>
              <w:noProof/>
              <w:sz w:val="22"/>
              <w:szCs w:val="22"/>
            </w:rPr>
          </w:pPr>
          <w:ins w:id="396"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"_Toc183825528"</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i/>
                <w:iCs/>
                <w:noProof/>
              </w:rPr>
              <w:t>3.3.5.</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 xml:space="preserve">Chức năng </w:t>
            </w:r>
            <w:r w:rsidRPr="005412C1">
              <w:rPr>
                <w:rStyle w:val="Hyperlink"/>
                <w:rFonts w:ascii="Times New Roman" w:hAnsi="Times New Roman"/>
                <w:b/>
                <w:i/>
                <w:iCs/>
                <w:noProof/>
              </w:rPr>
              <w:t>Khám bệnh</w:t>
            </w:r>
            <w:r>
              <w:rPr>
                <w:noProof/>
                <w:webHidden/>
              </w:rPr>
              <w:tab/>
            </w:r>
            <w:r>
              <w:rPr>
                <w:noProof/>
                <w:webHidden/>
              </w:rPr>
              <w:fldChar w:fldCharType="begin"/>
            </w:r>
            <w:r>
              <w:rPr>
                <w:noProof/>
                <w:webHidden/>
              </w:rPr>
              <w:instrText xml:space="preserve"> PAGEREF _Toc183825528 \h </w:instrText>
            </w:r>
          </w:ins>
          <w:r>
            <w:rPr>
              <w:noProof/>
              <w:webHidden/>
            </w:rPr>
          </w:r>
          <w:r>
            <w:rPr>
              <w:noProof/>
              <w:webHidden/>
            </w:rPr>
            <w:fldChar w:fldCharType="separate"/>
          </w:r>
          <w:ins w:id="397" w:author="lợi đoàn" w:date="2024-11-30T09:11:00Z">
            <w:r w:rsidR="007B4A50">
              <w:rPr>
                <w:noProof/>
                <w:webHidden/>
              </w:rPr>
              <w:t>36</w:t>
            </w:r>
          </w:ins>
          <w:ins w:id="398" w:author="lợi đoàn" w:date="2024-11-30T02:14:00Z">
            <w:r>
              <w:rPr>
                <w:noProof/>
                <w:webHidden/>
              </w:rPr>
              <w:fldChar w:fldCharType="end"/>
            </w:r>
            <w:r w:rsidRPr="005412C1">
              <w:rPr>
                <w:rStyle w:val="Hyperlink"/>
                <w:noProof/>
              </w:rPr>
              <w:fldChar w:fldCharType="end"/>
            </w:r>
          </w:ins>
        </w:p>
        <w:p w14:paraId="2C960DD2" w14:textId="4905D4E9" w:rsidR="00B7319B" w:rsidRDefault="00B7319B">
          <w:pPr>
            <w:pStyle w:val="TOC3"/>
            <w:tabs>
              <w:tab w:val="left" w:pos="1320"/>
              <w:tab w:val="right" w:leader="dot" w:pos="9062"/>
            </w:tabs>
            <w:rPr>
              <w:ins w:id="399" w:author="lợi đoàn" w:date="2024-11-30T02:14:00Z"/>
              <w:rFonts w:asciiTheme="minorHAnsi" w:eastAsiaTheme="minorEastAsia" w:hAnsiTheme="minorHAnsi" w:cstheme="minorBidi"/>
              <w:noProof/>
              <w:sz w:val="22"/>
              <w:szCs w:val="22"/>
            </w:rPr>
          </w:pPr>
          <w:ins w:id="400"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"_Toc183825533"</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i/>
                <w:iCs/>
                <w:noProof/>
                <w:lang w:val="vi-VN"/>
              </w:rPr>
              <w:t>3.3.6.</w:t>
            </w:r>
            <w:r>
              <w:rPr>
                <w:rFonts w:asciiTheme="minorHAnsi" w:eastAsiaTheme="minorEastAsia" w:hAnsiTheme="minorHAnsi" w:cstheme="minorBidi"/>
                <w:noProof/>
                <w:sz w:val="22"/>
                <w:szCs w:val="22"/>
              </w:rPr>
              <w:tab/>
            </w:r>
            <w:r w:rsidRPr="005412C1">
              <w:rPr>
                <w:rStyle w:val="Hyperlink"/>
                <w:rFonts w:ascii="Times New Roman" w:hAnsi="Times New Roman"/>
                <w:b/>
                <w:bCs/>
                <w:i/>
                <w:iCs/>
                <w:noProof/>
              </w:rPr>
              <w:t xml:space="preserve">Chức năng </w:t>
            </w:r>
            <w:r w:rsidRPr="005412C1">
              <w:rPr>
                <w:rStyle w:val="Hyperlink"/>
                <w:rFonts w:ascii="Times New Roman" w:hAnsi="Times New Roman"/>
                <w:b/>
                <w:i/>
                <w:iCs/>
                <w:noProof/>
                <w:lang w:val="vi-VN"/>
              </w:rPr>
              <w:t>Thanh toá</w:t>
            </w:r>
            <w:r w:rsidRPr="005412C1">
              <w:rPr>
                <w:rStyle w:val="Hyperlink"/>
                <w:rFonts w:ascii="Times New Roman" w:hAnsi="Times New Roman"/>
                <w:b/>
                <w:i/>
                <w:iCs/>
                <w:noProof/>
              </w:rPr>
              <w:t>n</w:t>
            </w:r>
            <w:r>
              <w:rPr>
                <w:noProof/>
                <w:webHidden/>
              </w:rPr>
              <w:tab/>
            </w:r>
            <w:r>
              <w:rPr>
                <w:noProof/>
                <w:webHidden/>
              </w:rPr>
              <w:fldChar w:fldCharType="begin"/>
            </w:r>
            <w:r>
              <w:rPr>
                <w:noProof/>
                <w:webHidden/>
              </w:rPr>
              <w:instrText xml:space="preserve"> PAGEREF _Toc183825533 \h </w:instrText>
            </w:r>
          </w:ins>
          <w:r>
            <w:rPr>
              <w:noProof/>
              <w:webHidden/>
            </w:rPr>
          </w:r>
          <w:r>
            <w:rPr>
              <w:noProof/>
              <w:webHidden/>
            </w:rPr>
            <w:fldChar w:fldCharType="separate"/>
          </w:r>
          <w:ins w:id="401" w:author="lợi đoàn" w:date="2024-11-30T09:11:00Z">
            <w:r w:rsidR="007B4A50">
              <w:rPr>
                <w:noProof/>
                <w:webHidden/>
              </w:rPr>
              <w:t>39</w:t>
            </w:r>
          </w:ins>
          <w:ins w:id="402" w:author="lợi đoàn" w:date="2024-11-30T02:14:00Z">
            <w:r>
              <w:rPr>
                <w:noProof/>
                <w:webHidden/>
              </w:rPr>
              <w:fldChar w:fldCharType="end"/>
            </w:r>
            <w:r w:rsidRPr="005412C1">
              <w:rPr>
                <w:rStyle w:val="Hyperlink"/>
                <w:noProof/>
              </w:rPr>
              <w:fldChar w:fldCharType="end"/>
            </w:r>
          </w:ins>
        </w:p>
        <w:p w14:paraId="3BDBB262" w14:textId="6052FE1B" w:rsidR="00B7319B" w:rsidRDefault="00B7319B">
          <w:pPr>
            <w:pStyle w:val="TOC2"/>
            <w:tabs>
              <w:tab w:val="left" w:pos="880"/>
              <w:tab w:val="right" w:leader="dot" w:pos="9062"/>
            </w:tabs>
            <w:rPr>
              <w:ins w:id="403" w:author="lợi đoàn" w:date="2024-11-30T02:14:00Z"/>
              <w:rFonts w:asciiTheme="minorHAnsi" w:eastAsiaTheme="minorEastAsia" w:hAnsiTheme="minorHAnsi" w:cstheme="minorBidi"/>
              <w:noProof/>
              <w:sz w:val="22"/>
              <w:szCs w:val="22"/>
            </w:rPr>
          </w:pPr>
          <w:ins w:id="404"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"_Toc183825539"</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noProof/>
              </w:rPr>
              <w:t>3.4</w:t>
            </w:r>
            <w:r>
              <w:rPr>
                <w:rFonts w:asciiTheme="minorHAnsi" w:eastAsiaTheme="minorEastAsia" w:hAnsiTheme="minorHAnsi" w:cstheme="minorBidi"/>
                <w:noProof/>
                <w:sz w:val="22"/>
                <w:szCs w:val="22"/>
              </w:rPr>
              <w:tab/>
            </w:r>
            <w:r w:rsidRPr="005412C1">
              <w:rPr>
                <w:rStyle w:val="Hyperlink"/>
                <w:rFonts w:ascii="Times New Roman" w:hAnsi="Times New Roman"/>
                <w:b/>
                <w:bCs/>
                <w:noProof/>
              </w:rPr>
              <w:t>Thiết kế cơ sơ dữ liệu</w:t>
            </w:r>
            <w:r>
              <w:rPr>
                <w:noProof/>
                <w:webHidden/>
              </w:rPr>
              <w:tab/>
            </w:r>
            <w:r>
              <w:rPr>
                <w:noProof/>
                <w:webHidden/>
              </w:rPr>
              <w:fldChar w:fldCharType="begin"/>
            </w:r>
            <w:r>
              <w:rPr>
                <w:noProof/>
                <w:webHidden/>
              </w:rPr>
              <w:instrText xml:space="preserve"> PAGEREF _Toc183825539 \h </w:instrText>
            </w:r>
          </w:ins>
          <w:r>
            <w:rPr>
              <w:noProof/>
              <w:webHidden/>
            </w:rPr>
          </w:r>
          <w:r>
            <w:rPr>
              <w:noProof/>
              <w:webHidden/>
            </w:rPr>
            <w:fldChar w:fldCharType="separate"/>
          </w:r>
          <w:ins w:id="405" w:author="lợi đoàn" w:date="2024-11-30T09:11:00Z">
            <w:r w:rsidR="007B4A50">
              <w:rPr>
                <w:noProof/>
                <w:webHidden/>
              </w:rPr>
              <w:t>43</w:t>
            </w:r>
          </w:ins>
          <w:ins w:id="406" w:author="lợi đoàn" w:date="2024-11-30T02:14:00Z">
            <w:r>
              <w:rPr>
                <w:noProof/>
                <w:webHidden/>
              </w:rPr>
              <w:fldChar w:fldCharType="end"/>
            </w:r>
            <w:r w:rsidRPr="005412C1">
              <w:rPr>
                <w:rStyle w:val="Hyperlink"/>
                <w:noProof/>
              </w:rPr>
              <w:fldChar w:fldCharType="end"/>
            </w:r>
          </w:ins>
        </w:p>
        <w:p w14:paraId="76573C94" w14:textId="5F689DC3" w:rsidR="00B7319B" w:rsidRDefault="00B7319B">
          <w:pPr>
            <w:pStyle w:val="TOC3"/>
            <w:tabs>
              <w:tab w:val="right" w:leader="dot" w:pos="9062"/>
            </w:tabs>
            <w:rPr>
              <w:ins w:id="407" w:author="lợi đoàn" w:date="2024-11-30T02:14:00Z"/>
              <w:rFonts w:asciiTheme="minorHAnsi" w:eastAsiaTheme="minorEastAsia" w:hAnsiTheme="minorHAnsi" w:cstheme="minorBidi"/>
              <w:noProof/>
              <w:sz w:val="22"/>
              <w:szCs w:val="22"/>
            </w:rPr>
          </w:pPr>
          <w:ins w:id="408"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"_Toc183825540"</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noProof/>
              </w:rPr>
              <w:t>3.4.1 Mô hình thực thể liên kết</w:t>
            </w:r>
            <w:r>
              <w:rPr>
                <w:noProof/>
                <w:webHidden/>
              </w:rPr>
              <w:tab/>
            </w:r>
            <w:r>
              <w:rPr>
                <w:noProof/>
                <w:webHidden/>
              </w:rPr>
              <w:fldChar w:fldCharType="begin"/>
            </w:r>
            <w:r>
              <w:rPr>
                <w:noProof/>
                <w:webHidden/>
              </w:rPr>
              <w:instrText xml:space="preserve"> PAGEREF _Toc183825540 \h </w:instrText>
            </w:r>
          </w:ins>
          <w:r>
            <w:rPr>
              <w:noProof/>
              <w:webHidden/>
            </w:rPr>
          </w:r>
          <w:r>
            <w:rPr>
              <w:noProof/>
              <w:webHidden/>
            </w:rPr>
            <w:fldChar w:fldCharType="separate"/>
          </w:r>
          <w:ins w:id="409" w:author="lợi đoàn" w:date="2024-11-30T09:11:00Z">
            <w:r w:rsidR="007B4A50">
              <w:rPr>
                <w:noProof/>
                <w:webHidden/>
              </w:rPr>
              <w:t>43</w:t>
            </w:r>
          </w:ins>
          <w:ins w:id="410" w:author="lợi đoàn" w:date="2024-11-30T02:14:00Z">
            <w:r>
              <w:rPr>
                <w:noProof/>
                <w:webHidden/>
              </w:rPr>
              <w:fldChar w:fldCharType="end"/>
            </w:r>
            <w:r w:rsidRPr="005412C1">
              <w:rPr>
                <w:rStyle w:val="Hyperlink"/>
                <w:noProof/>
              </w:rPr>
              <w:fldChar w:fldCharType="end"/>
            </w:r>
          </w:ins>
        </w:p>
        <w:p w14:paraId="4523D442" w14:textId="02C295E2" w:rsidR="00B7319B" w:rsidRDefault="00B7319B">
          <w:pPr>
            <w:pStyle w:val="TOC3"/>
            <w:tabs>
              <w:tab w:val="right" w:leader="dot" w:pos="9062"/>
            </w:tabs>
            <w:rPr>
              <w:ins w:id="411" w:author="lợi đoàn" w:date="2024-11-30T02:14:00Z"/>
              <w:rFonts w:asciiTheme="minorHAnsi" w:eastAsiaTheme="minorEastAsia" w:hAnsiTheme="minorHAnsi" w:cstheme="minorBidi"/>
              <w:noProof/>
              <w:sz w:val="22"/>
              <w:szCs w:val="22"/>
            </w:rPr>
          </w:pPr>
          <w:ins w:id="412"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"_Toc183825542"</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noProof/>
              </w:rPr>
              <w:t>3.4.2 Mô hình dữ liệu quan hệ</w:t>
            </w:r>
            <w:r>
              <w:rPr>
                <w:noProof/>
                <w:webHidden/>
              </w:rPr>
              <w:tab/>
            </w:r>
            <w:r>
              <w:rPr>
                <w:noProof/>
                <w:webHidden/>
              </w:rPr>
              <w:fldChar w:fldCharType="begin"/>
            </w:r>
            <w:r>
              <w:rPr>
                <w:noProof/>
                <w:webHidden/>
              </w:rPr>
              <w:instrText xml:space="preserve"> PAGEREF _Toc183825542 \h </w:instrText>
            </w:r>
          </w:ins>
          <w:r>
            <w:rPr>
              <w:noProof/>
              <w:webHidden/>
            </w:rPr>
          </w:r>
          <w:r>
            <w:rPr>
              <w:noProof/>
              <w:webHidden/>
            </w:rPr>
            <w:fldChar w:fldCharType="separate"/>
          </w:r>
          <w:ins w:id="413" w:author="lợi đoàn" w:date="2024-11-30T09:11:00Z">
            <w:r w:rsidR="007B4A50">
              <w:rPr>
                <w:noProof/>
                <w:webHidden/>
              </w:rPr>
              <w:t>43</w:t>
            </w:r>
          </w:ins>
          <w:ins w:id="414" w:author="lợi đoàn" w:date="2024-11-30T02:14:00Z">
            <w:r>
              <w:rPr>
                <w:noProof/>
                <w:webHidden/>
              </w:rPr>
              <w:fldChar w:fldCharType="end"/>
            </w:r>
            <w:r w:rsidRPr="005412C1">
              <w:rPr>
                <w:rStyle w:val="Hyperlink"/>
                <w:noProof/>
              </w:rPr>
              <w:fldChar w:fldCharType="end"/>
            </w:r>
          </w:ins>
        </w:p>
        <w:p w14:paraId="0A92BD8C" w14:textId="62BD650A" w:rsidR="00B7319B" w:rsidRDefault="00B7319B">
          <w:pPr>
            <w:pStyle w:val="TOC3"/>
            <w:tabs>
              <w:tab w:val="right" w:leader="dot" w:pos="9062"/>
            </w:tabs>
            <w:rPr>
              <w:ins w:id="415" w:author="lợi đoàn" w:date="2024-11-30T02:14:00Z"/>
              <w:rFonts w:asciiTheme="minorHAnsi" w:eastAsiaTheme="minorEastAsia" w:hAnsiTheme="minorHAnsi" w:cstheme="minorBidi"/>
              <w:noProof/>
              <w:sz w:val="22"/>
              <w:szCs w:val="22"/>
            </w:rPr>
          </w:pPr>
          <w:ins w:id="416"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"_Toc183825543"</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noProof/>
              </w:rPr>
              <w:t>3.4.3 Danh mục các bảng</w:t>
            </w:r>
            <w:r>
              <w:rPr>
                <w:noProof/>
                <w:webHidden/>
              </w:rPr>
              <w:tab/>
            </w:r>
            <w:r>
              <w:rPr>
                <w:noProof/>
                <w:webHidden/>
              </w:rPr>
              <w:fldChar w:fldCharType="begin"/>
            </w:r>
            <w:r>
              <w:rPr>
                <w:noProof/>
                <w:webHidden/>
              </w:rPr>
              <w:instrText xml:space="preserve"> PAGEREF _Toc183825543 \h </w:instrText>
            </w:r>
          </w:ins>
          <w:r>
            <w:rPr>
              <w:noProof/>
              <w:webHidden/>
            </w:rPr>
          </w:r>
          <w:r>
            <w:rPr>
              <w:noProof/>
              <w:webHidden/>
            </w:rPr>
            <w:fldChar w:fldCharType="separate"/>
          </w:r>
          <w:ins w:id="417" w:author="lợi đoàn" w:date="2024-11-30T09:11:00Z">
            <w:r w:rsidR="007B4A50">
              <w:rPr>
                <w:noProof/>
                <w:webHidden/>
              </w:rPr>
              <w:t>44</w:t>
            </w:r>
          </w:ins>
          <w:ins w:id="418" w:author="lợi đoàn" w:date="2024-11-30T02:14:00Z">
            <w:r>
              <w:rPr>
                <w:noProof/>
                <w:webHidden/>
              </w:rPr>
              <w:fldChar w:fldCharType="end"/>
            </w:r>
            <w:r w:rsidRPr="005412C1">
              <w:rPr>
                <w:rStyle w:val="Hyperlink"/>
                <w:noProof/>
              </w:rPr>
              <w:fldChar w:fldCharType="end"/>
            </w:r>
          </w:ins>
        </w:p>
        <w:p w14:paraId="303E8A3B" w14:textId="4B34578D" w:rsidR="00B7319B" w:rsidRDefault="00B7319B">
          <w:pPr>
            <w:pStyle w:val="TOC2"/>
            <w:tabs>
              <w:tab w:val="left" w:pos="880"/>
              <w:tab w:val="right" w:leader="dot" w:pos="9062"/>
            </w:tabs>
            <w:rPr>
              <w:ins w:id="419" w:author="lợi đoàn" w:date="2024-11-30T02:14:00Z"/>
              <w:rFonts w:asciiTheme="minorHAnsi" w:eastAsiaTheme="minorEastAsia" w:hAnsiTheme="minorHAnsi" w:cstheme="minorBidi"/>
              <w:noProof/>
              <w:sz w:val="22"/>
              <w:szCs w:val="22"/>
            </w:rPr>
          </w:pPr>
          <w:ins w:id="420"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"_Toc183825550"</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noProof/>
              </w:rPr>
              <w:t>3.5</w:t>
            </w:r>
            <w:r>
              <w:rPr>
                <w:rFonts w:asciiTheme="minorHAnsi" w:eastAsiaTheme="minorEastAsia" w:hAnsiTheme="minorHAnsi" w:cstheme="minorBidi"/>
                <w:noProof/>
                <w:sz w:val="22"/>
                <w:szCs w:val="22"/>
              </w:rPr>
              <w:tab/>
            </w:r>
            <w:r w:rsidRPr="005412C1">
              <w:rPr>
                <w:rStyle w:val="Hyperlink"/>
                <w:rFonts w:ascii="Times New Roman" w:hAnsi="Times New Roman"/>
                <w:b/>
                <w:bCs/>
                <w:noProof/>
              </w:rPr>
              <w:t>Kết quả đạt được</w:t>
            </w:r>
            <w:r>
              <w:rPr>
                <w:noProof/>
                <w:webHidden/>
              </w:rPr>
              <w:tab/>
            </w:r>
            <w:r>
              <w:rPr>
                <w:noProof/>
                <w:webHidden/>
              </w:rPr>
              <w:fldChar w:fldCharType="begin"/>
            </w:r>
            <w:r>
              <w:rPr>
                <w:noProof/>
                <w:webHidden/>
              </w:rPr>
              <w:instrText xml:space="preserve"> PAGEREF _Toc183825550 \h </w:instrText>
            </w:r>
          </w:ins>
          <w:r>
            <w:rPr>
              <w:noProof/>
              <w:webHidden/>
            </w:rPr>
          </w:r>
          <w:r>
            <w:rPr>
              <w:noProof/>
              <w:webHidden/>
            </w:rPr>
            <w:fldChar w:fldCharType="separate"/>
          </w:r>
          <w:ins w:id="421" w:author="lợi đoàn" w:date="2024-11-30T09:11:00Z">
            <w:r w:rsidR="007B4A50">
              <w:rPr>
                <w:noProof/>
                <w:webHidden/>
              </w:rPr>
              <w:t>47</w:t>
            </w:r>
          </w:ins>
          <w:ins w:id="422" w:author="lợi đoàn" w:date="2024-11-30T02:14:00Z">
            <w:r>
              <w:rPr>
                <w:noProof/>
                <w:webHidden/>
              </w:rPr>
              <w:fldChar w:fldCharType="end"/>
            </w:r>
            <w:r w:rsidRPr="005412C1">
              <w:rPr>
                <w:rStyle w:val="Hyperlink"/>
                <w:noProof/>
              </w:rPr>
              <w:fldChar w:fldCharType="end"/>
            </w:r>
          </w:ins>
        </w:p>
        <w:p w14:paraId="6A49D2D2" w14:textId="1D6F594B" w:rsidR="00B7319B" w:rsidRDefault="00B7319B">
          <w:pPr>
            <w:pStyle w:val="TOC3"/>
            <w:tabs>
              <w:tab w:val="left" w:pos="1320"/>
              <w:tab w:val="right" w:leader="dot" w:pos="9062"/>
            </w:tabs>
            <w:rPr>
              <w:ins w:id="423" w:author="lợi đoàn" w:date="2024-11-30T02:14:00Z"/>
              <w:rFonts w:asciiTheme="minorHAnsi" w:eastAsiaTheme="minorEastAsia" w:hAnsiTheme="minorHAnsi" w:cstheme="minorBidi"/>
              <w:noProof/>
              <w:sz w:val="22"/>
              <w:szCs w:val="22"/>
            </w:rPr>
          </w:pPr>
          <w:ins w:id="424"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"_Toc183825551"</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noProof/>
              </w:rPr>
              <w:t>3.5.1</w:t>
            </w:r>
            <w:r>
              <w:rPr>
                <w:rFonts w:asciiTheme="minorHAnsi" w:eastAsiaTheme="minorEastAsia" w:hAnsiTheme="minorHAnsi" w:cstheme="minorBidi"/>
                <w:noProof/>
                <w:sz w:val="22"/>
                <w:szCs w:val="22"/>
              </w:rPr>
              <w:tab/>
            </w:r>
            <w:r w:rsidRPr="005412C1">
              <w:rPr>
                <w:rStyle w:val="Hyperlink"/>
                <w:rFonts w:ascii="Times New Roman" w:hAnsi="Times New Roman"/>
                <w:b/>
                <w:bCs/>
                <w:noProof/>
              </w:rPr>
              <w:t>Giao diện người dùng</w:t>
            </w:r>
            <w:r>
              <w:rPr>
                <w:noProof/>
                <w:webHidden/>
              </w:rPr>
              <w:tab/>
            </w:r>
            <w:r>
              <w:rPr>
                <w:noProof/>
                <w:webHidden/>
              </w:rPr>
              <w:fldChar w:fldCharType="begin"/>
            </w:r>
            <w:r>
              <w:rPr>
                <w:noProof/>
                <w:webHidden/>
              </w:rPr>
              <w:instrText xml:space="preserve"> PAGEREF _Toc183825551 \h </w:instrText>
            </w:r>
          </w:ins>
          <w:r>
            <w:rPr>
              <w:noProof/>
              <w:webHidden/>
            </w:rPr>
          </w:r>
          <w:r>
            <w:rPr>
              <w:noProof/>
              <w:webHidden/>
            </w:rPr>
            <w:fldChar w:fldCharType="separate"/>
          </w:r>
          <w:ins w:id="425" w:author="lợi đoàn" w:date="2024-11-30T09:11:00Z">
            <w:r w:rsidR="007B4A50">
              <w:rPr>
                <w:noProof/>
                <w:webHidden/>
              </w:rPr>
              <w:t>47</w:t>
            </w:r>
          </w:ins>
          <w:ins w:id="426" w:author="lợi đoàn" w:date="2024-11-30T02:14:00Z">
            <w:r>
              <w:rPr>
                <w:noProof/>
                <w:webHidden/>
              </w:rPr>
              <w:fldChar w:fldCharType="end"/>
            </w:r>
            <w:r w:rsidRPr="005412C1">
              <w:rPr>
                <w:rStyle w:val="Hyperlink"/>
                <w:noProof/>
              </w:rPr>
              <w:fldChar w:fldCharType="end"/>
            </w:r>
          </w:ins>
        </w:p>
        <w:p w14:paraId="0F3E7958" w14:textId="3BE3F61E" w:rsidR="00B7319B" w:rsidRDefault="00B7319B">
          <w:pPr>
            <w:pStyle w:val="TOC3"/>
            <w:tabs>
              <w:tab w:val="left" w:pos="1320"/>
              <w:tab w:val="right" w:leader="dot" w:pos="9062"/>
            </w:tabs>
            <w:rPr>
              <w:ins w:id="427" w:author="lợi đoàn" w:date="2024-11-30T02:14:00Z"/>
              <w:rFonts w:asciiTheme="minorHAnsi" w:eastAsiaTheme="minorEastAsia" w:hAnsiTheme="minorHAnsi" w:cstheme="minorBidi"/>
              <w:noProof/>
              <w:sz w:val="22"/>
              <w:szCs w:val="22"/>
            </w:rPr>
          </w:pPr>
          <w:ins w:id="428"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"_Toc183825565"</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noProof/>
              </w:rPr>
              <w:t>3.5.2</w:t>
            </w:r>
            <w:r>
              <w:rPr>
                <w:rFonts w:asciiTheme="minorHAnsi" w:eastAsiaTheme="minorEastAsia" w:hAnsiTheme="minorHAnsi" w:cstheme="minorBidi"/>
                <w:noProof/>
                <w:sz w:val="22"/>
                <w:szCs w:val="22"/>
              </w:rPr>
              <w:tab/>
            </w:r>
            <w:r w:rsidRPr="005412C1">
              <w:rPr>
                <w:rStyle w:val="Hyperlink"/>
                <w:rFonts w:ascii="Times New Roman" w:hAnsi="Times New Roman"/>
                <w:b/>
                <w:bCs/>
                <w:noProof/>
              </w:rPr>
              <w:t>Giao diện lễ tân</w:t>
            </w:r>
            <w:r>
              <w:rPr>
                <w:noProof/>
                <w:webHidden/>
              </w:rPr>
              <w:tab/>
            </w:r>
            <w:r>
              <w:rPr>
                <w:noProof/>
                <w:webHidden/>
              </w:rPr>
              <w:fldChar w:fldCharType="begin"/>
            </w:r>
            <w:r>
              <w:rPr>
                <w:noProof/>
                <w:webHidden/>
              </w:rPr>
              <w:instrText xml:space="preserve"> PAGEREF _Toc183825565 \h </w:instrText>
            </w:r>
          </w:ins>
          <w:r>
            <w:rPr>
              <w:noProof/>
              <w:webHidden/>
            </w:rPr>
          </w:r>
          <w:r>
            <w:rPr>
              <w:noProof/>
              <w:webHidden/>
            </w:rPr>
            <w:fldChar w:fldCharType="separate"/>
          </w:r>
          <w:ins w:id="429" w:author="lợi đoàn" w:date="2024-11-30T09:11:00Z">
            <w:r w:rsidR="007B4A50">
              <w:rPr>
                <w:noProof/>
                <w:webHidden/>
              </w:rPr>
              <w:t>53</w:t>
            </w:r>
          </w:ins>
          <w:ins w:id="430" w:author="lợi đoàn" w:date="2024-11-30T02:14:00Z">
            <w:r>
              <w:rPr>
                <w:noProof/>
                <w:webHidden/>
              </w:rPr>
              <w:fldChar w:fldCharType="end"/>
            </w:r>
            <w:r w:rsidRPr="005412C1">
              <w:rPr>
                <w:rStyle w:val="Hyperlink"/>
                <w:noProof/>
              </w:rPr>
              <w:fldChar w:fldCharType="end"/>
            </w:r>
          </w:ins>
        </w:p>
        <w:p w14:paraId="565290CF" w14:textId="5DF29B6B" w:rsidR="00B7319B" w:rsidRDefault="00B7319B">
          <w:pPr>
            <w:pStyle w:val="TOC3"/>
            <w:tabs>
              <w:tab w:val="left" w:pos="1320"/>
              <w:tab w:val="right" w:leader="dot" w:pos="9062"/>
            </w:tabs>
            <w:rPr>
              <w:ins w:id="431" w:author="lợi đoàn" w:date="2024-11-30T02:14:00Z"/>
              <w:rFonts w:asciiTheme="minorHAnsi" w:eastAsiaTheme="minorEastAsia" w:hAnsiTheme="minorHAnsi" w:cstheme="minorBidi"/>
              <w:noProof/>
              <w:sz w:val="22"/>
              <w:szCs w:val="22"/>
            </w:rPr>
          </w:pPr>
          <w:ins w:id="432"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"_Toc183825571"</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bCs/>
                <w:noProof/>
              </w:rPr>
              <w:t>3.5.3</w:t>
            </w:r>
            <w:r>
              <w:rPr>
                <w:rFonts w:asciiTheme="minorHAnsi" w:eastAsiaTheme="minorEastAsia" w:hAnsiTheme="minorHAnsi" w:cstheme="minorBidi"/>
                <w:noProof/>
                <w:sz w:val="22"/>
                <w:szCs w:val="22"/>
              </w:rPr>
              <w:tab/>
            </w:r>
            <w:r w:rsidRPr="005412C1">
              <w:rPr>
                <w:rStyle w:val="Hyperlink"/>
                <w:rFonts w:ascii="Times New Roman" w:hAnsi="Times New Roman"/>
                <w:b/>
                <w:bCs/>
                <w:noProof/>
              </w:rPr>
              <w:t>Giao diện bác sĩ</w:t>
            </w:r>
            <w:r>
              <w:rPr>
                <w:noProof/>
                <w:webHidden/>
              </w:rPr>
              <w:tab/>
            </w:r>
            <w:r>
              <w:rPr>
                <w:noProof/>
                <w:webHidden/>
              </w:rPr>
              <w:fldChar w:fldCharType="begin"/>
            </w:r>
            <w:r>
              <w:rPr>
                <w:noProof/>
                <w:webHidden/>
              </w:rPr>
              <w:instrText xml:space="preserve"> PAGEREF _Toc183825571 \h </w:instrText>
            </w:r>
          </w:ins>
          <w:r>
            <w:rPr>
              <w:noProof/>
              <w:webHidden/>
            </w:rPr>
          </w:r>
          <w:r>
            <w:rPr>
              <w:noProof/>
              <w:webHidden/>
            </w:rPr>
            <w:fldChar w:fldCharType="separate"/>
          </w:r>
          <w:ins w:id="433" w:author="lợi đoàn" w:date="2024-11-30T09:11:00Z">
            <w:r w:rsidR="007B4A50">
              <w:rPr>
                <w:noProof/>
                <w:webHidden/>
              </w:rPr>
              <w:t>55</w:t>
            </w:r>
          </w:ins>
          <w:ins w:id="434" w:author="lợi đoàn" w:date="2024-11-30T02:14:00Z">
            <w:r>
              <w:rPr>
                <w:noProof/>
                <w:webHidden/>
              </w:rPr>
              <w:fldChar w:fldCharType="end"/>
            </w:r>
            <w:r w:rsidRPr="005412C1">
              <w:rPr>
                <w:rStyle w:val="Hyperlink"/>
                <w:noProof/>
              </w:rPr>
              <w:fldChar w:fldCharType="end"/>
            </w:r>
          </w:ins>
        </w:p>
        <w:p w14:paraId="1552024F" w14:textId="47DFADF4" w:rsidR="00B7319B" w:rsidRDefault="00B7319B">
          <w:pPr>
            <w:pStyle w:val="TOC1"/>
            <w:rPr>
              <w:ins w:id="435" w:author="lợi đoàn" w:date="2024-11-30T02:14:00Z"/>
              <w:rFonts w:asciiTheme="minorHAnsi" w:eastAsiaTheme="minorEastAsia" w:hAnsiTheme="minorHAnsi" w:cstheme="minorBidi"/>
              <w:b w:val="0"/>
              <w:sz w:val="22"/>
              <w:szCs w:val="22"/>
            </w:rPr>
          </w:pPr>
          <w:ins w:id="436" w:author="lợi đoàn" w:date="2024-11-30T02:14:00Z">
            <w:r w:rsidRPr="005412C1">
              <w:rPr>
                <w:rStyle w:val="Hyperlink"/>
              </w:rPr>
              <w:fldChar w:fldCharType="begin"/>
            </w:r>
            <w:r w:rsidRPr="005412C1">
              <w:rPr>
                <w:rStyle w:val="Hyperlink"/>
              </w:rPr>
              <w:instrText xml:space="preserve"> </w:instrText>
            </w:r>
            <w:r>
              <w:instrText>HYPERLINK \l "_Toc183825579"</w:instrText>
            </w:r>
            <w:r w:rsidRPr="005412C1">
              <w:rPr>
                <w:rStyle w:val="Hyperlink"/>
              </w:rPr>
              <w:instrText xml:space="preserve"> </w:instrText>
            </w:r>
            <w:r w:rsidRPr="005412C1">
              <w:rPr>
                <w:rStyle w:val="Hyperlink"/>
              </w:rPr>
              <w:fldChar w:fldCharType="separate"/>
            </w:r>
            <w:r w:rsidRPr="005412C1">
              <w:rPr>
                <w:rStyle w:val="Hyperlink"/>
                <w:bCs/>
              </w:rPr>
              <w:t xml:space="preserve">Chương </w:t>
            </w:r>
            <w:r w:rsidRPr="005412C1">
              <w:rPr>
                <w:rStyle w:val="Hyperlink"/>
                <w:bCs/>
                <w:lang w:val="vi-VN"/>
              </w:rPr>
              <w:t>4</w:t>
            </w:r>
            <w:r w:rsidRPr="005412C1">
              <w:rPr>
                <w:rStyle w:val="Hyperlink"/>
                <w:bCs/>
              </w:rPr>
              <w:t>:</w:t>
            </w:r>
            <w:r w:rsidRPr="005412C1">
              <w:rPr>
                <w:rStyle w:val="Hyperlink"/>
              </w:rPr>
              <w:t xml:space="preserve"> </w:t>
            </w:r>
            <w:r w:rsidRPr="005412C1">
              <w:rPr>
                <w:rStyle w:val="Hyperlink"/>
                <w:bCs/>
                <w:lang w:val="vi-VN"/>
              </w:rPr>
              <w:t>XÂY DỰNG WEBSITE QUẢN LÝ HỒ SƠ BỆNH ÁN</w:t>
            </w:r>
            <w:r>
              <w:rPr>
                <w:webHidden/>
              </w:rPr>
              <w:tab/>
            </w:r>
            <w:r>
              <w:rPr>
                <w:webHidden/>
              </w:rPr>
              <w:fldChar w:fldCharType="begin"/>
            </w:r>
            <w:r>
              <w:rPr>
                <w:webHidden/>
              </w:rPr>
              <w:instrText xml:space="preserve"> PAGEREF _Toc183825579 \h </w:instrText>
            </w:r>
          </w:ins>
          <w:r>
            <w:rPr>
              <w:webHidden/>
            </w:rPr>
          </w:r>
          <w:r>
            <w:rPr>
              <w:webHidden/>
            </w:rPr>
            <w:fldChar w:fldCharType="separate"/>
          </w:r>
          <w:ins w:id="437" w:author="lợi đoàn" w:date="2024-11-30T09:11:00Z">
            <w:r w:rsidR="007B4A50">
              <w:rPr>
                <w:webHidden/>
              </w:rPr>
              <w:t>60</w:t>
            </w:r>
          </w:ins>
          <w:ins w:id="438" w:author="lợi đoàn" w:date="2024-11-30T02:14:00Z">
            <w:r>
              <w:rPr>
                <w:webHidden/>
              </w:rPr>
              <w:fldChar w:fldCharType="end"/>
            </w:r>
            <w:r w:rsidRPr="005412C1">
              <w:rPr>
                <w:rStyle w:val="Hyperlink"/>
              </w:rPr>
              <w:fldChar w:fldCharType="end"/>
            </w:r>
          </w:ins>
        </w:p>
        <w:p w14:paraId="062F3AAA" w14:textId="78B03A20" w:rsidR="00B7319B" w:rsidRDefault="00B7319B">
          <w:pPr>
            <w:pStyle w:val="TOC2"/>
            <w:tabs>
              <w:tab w:val="right" w:leader="dot" w:pos="9062"/>
            </w:tabs>
            <w:rPr>
              <w:ins w:id="439" w:author="lợi đoàn" w:date="2024-11-30T02:14:00Z"/>
              <w:rFonts w:asciiTheme="minorHAnsi" w:eastAsiaTheme="minorEastAsia" w:hAnsiTheme="minorHAnsi" w:cstheme="minorBidi"/>
              <w:noProof/>
              <w:sz w:val="22"/>
              <w:szCs w:val="22"/>
            </w:rPr>
          </w:pPr>
          <w:ins w:id="440"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"_Toc183825580"</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iCs/>
                <w:noProof/>
              </w:rPr>
              <w:t>4.1. Môi trường phát triển và công cụ lập trình</w:t>
            </w:r>
            <w:r>
              <w:rPr>
                <w:noProof/>
                <w:webHidden/>
              </w:rPr>
              <w:tab/>
            </w:r>
            <w:r>
              <w:rPr>
                <w:noProof/>
                <w:webHidden/>
              </w:rPr>
              <w:fldChar w:fldCharType="begin"/>
            </w:r>
            <w:r>
              <w:rPr>
                <w:noProof/>
                <w:webHidden/>
              </w:rPr>
              <w:instrText xml:space="preserve"> PAGEREF _Toc183825580 \h </w:instrText>
            </w:r>
          </w:ins>
          <w:r>
            <w:rPr>
              <w:noProof/>
              <w:webHidden/>
            </w:rPr>
          </w:r>
          <w:r>
            <w:rPr>
              <w:noProof/>
              <w:webHidden/>
            </w:rPr>
            <w:fldChar w:fldCharType="separate"/>
          </w:r>
          <w:ins w:id="441" w:author="lợi đoàn" w:date="2024-11-30T09:11:00Z">
            <w:r w:rsidR="007B4A50">
              <w:rPr>
                <w:noProof/>
                <w:webHidden/>
              </w:rPr>
              <w:t>60</w:t>
            </w:r>
          </w:ins>
          <w:ins w:id="442" w:author="lợi đoàn" w:date="2024-11-30T02:14:00Z">
            <w:r>
              <w:rPr>
                <w:noProof/>
                <w:webHidden/>
              </w:rPr>
              <w:fldChar w:fldCharType="end"/>
            </w:r>
            <w:r w:rsidRPr="005412C1">
              <w:rPr>
                <w:rStyle w:val="Hyperlink"/>
                <w:noProof/>
              </w:rPr>
              <w:fldChar w:fldCharType="end"/>
            </w:r>
          </w:ins>
        </w:p>
        <w:p w14:paraId="5CEA3471" w14:textId="364B72E7" w:rsidR="00B7319B" w:rsidRDefault="00B7319B">
          <w:pPr>
            <w:pStyle w:val="TOC3"/>
            <w:tabs>
              <w:tab w:val="right" w:leader="dot" w:pos="9062"/>
            </w:tabs>
            <w:rPr>
              <w:ins w:id="443" w:author="lợi đoàn" w:date="2024-11-30T02:14:00Z"/>
              <w:rFonts w:asciiTheme="minorHAnsi" w:eastAsiaTheme="minorEastAsia" w:hAnsiTheme="minorHAnsi" w:cstheme="minorBidi"/>
              <w:noProof/>
              <w:sz w:val="22"/>
              <w:szCs w:val="22"/>
            </w:rPr>
          </w:pPr>
          <w:ins w:id="444"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"_Toc183825581"</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i/>
                <w:iCs/>
                <w:noProof/>
                <w:lang w:val="vi-VN"/>
              </w:rPr>
              <w:t>4</w:t>
            </w:r>
            <w:r w:rsidRPr="005412C1">
              <w:rPr>
                <w:rStyle w:val="Hyperlink"/>
                <w:rFonts w:ascii="Times New Roman" w:hAnsi="Times New Roman"/>
                <w:b/>
                <w:i/>
                <w:iCs/>
                <w:noProof/>
              </w:rPr>
              <w:t>.1.1. Cài đặt python</w:t>
            </w:r>
            <w:r>
              <w:rPr>
                <w:noProof/>
                <w:webHidden/>
              </w:rPr>
              <w:tab/>
            </w:r>
            <w:r>
              <w:rPr>
                <w:noProof/>
                <w:webHidden/>
              </w:rPr>
              <w:fldChar w:fldCharType="begin"/>
            </w:r>
            <w:r>
              <w:rPr>
                <w:noProof/>
                <w:webHidden/>
              </w:rPr>
              <w:instrText xml:space="preserve"> PAGEREF _Toc183825581 \h </w:instrText>
            </w:r>
          </w:ins>
          <w:r>
            <w:rPr>
              <w:noProof/>
              <w:webHidden/>
            </w:rPr>
          </w:r>
          <w:r>
            <w:rPr>
              <w:noProof/>
              <w:webHidden/>
            </w:rPr>
            <w:fldChar w:fldCharType="separate"/>
          </w:r>
          <w:ins w:id="445" w:author="lợi đoàn" w:date="2024-11-30T09:11:00Z">
            <w:r w:rsidR="007B4A50">
              <w:rPr>
                <w:noProof/>
                <w:webHidden/>
              </w:rPr>
              <w:t>60</w:t>
            </w:r>
          </w:ins>
          <w:ins w:id="446" w:author="lợi đoàn" w:date="2024-11-30T02:14:00Z">
            <w:r>
              <w:rPr>
                <w:noProof/>
                <w:webHidden/>
              </w:rPr>
              <w:fldChar w:fldCharType="end"/>
            </w:r>
            <w:r w:rsidRPr="005412C1">
              <w:rPr>
                <w:rStyle w:val="Hyperlink"/>
                <w:noProof/>
              </w:rPr>
              <w:fldChar w:fldCharType="end"/>
            </w:r>
          </w:ins>
        </w:p>
        <w:p w14:paraId="1FEAC518" w14:textId="69DD3C9F" w:rsidR="00B7319B" w:rsidRDefault="00B7319B">
          <w:pPr>
            <w:pStyle w:val="TOC3"/>
            <w:tabs>
              <w:tab w:val="right" w:leader="dot" w:pos="9062"/>
            </w:tabs>
            <w:rPr>
              <w:ins w:id="447" w:author="lợi đoàn" w:date="2024-11-30T02:14:00Z"/>
              <w:rFonts w:asciiTheme="minorHAnsi" w:eastAsiaTheme="minorEastAsia" w:hAnsiTheme="minorHAnsi" w:cstheme="minorBidi"/>
              <w:noProof/>
              <w:sz w:val="22"/>
              <w:szCs w:val="22"/>
            </w:rPr>
          </w:pPr>
          <w:ins w:id="448"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"_Toc183825582"</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i/>
                <w:iCs/>
                <w:noProof/>
                <w:lang w:val="vi-VN"/>
              </w:rPr>
              <w:t>4</w:t>
            </w:r>
            <w:r w:rsidRPr="005412C1">
              <w:rPr>
                <w:rStyle w:val="Hyperlink"/>
                <w:rFonts w:ascii="Times New Roman" w:hAnsi="Times New Roman"/>
                <w:b/>
                <w:i/>
                <w:iCs/>
                <w:noProof/>
              </w:rPr>
              <w:t>.1.2. Cài đặt Pycharm</w:t>
            </w:r>
            <w:r>
              <w:rPr>
                <w:noProof/>
                <w:webHidden/>
              </w:rPr>
              <w:tab/>
            </w:r>
            <w:r>
              <w:rPr>
                <w:noProof/>
                <w:webHidden/>
              </w:rPr>
              <w:fldChar w:fldCharType="begin"/>
            </w:r>
            <w:r>
              <w:rPr>
                <w:noProof/>
                <w:webHidden/>
              </w:rPr>
              <w:instrText xml:space="preserve"> PAGEREF _Toc183825582 \h </w:instrText>
            </w:r>
          </w:ins>
          <w:r>
            <w:rPr>
              <w:noProof/>
              <w:webHidden/>
            </w:rPr>
          </w:r>
          <w:r>
            <w:rPr>
              <w:noProof/>
              <w:webHidden/>
            </w:rPr>
            <w:fldChar w:fldCharType="separate"/>
          </w:r>
          <w:ins w:id="449" w:author="lợi đoàn" w:date="2024-11-30T09:11:00Z">
            <w:r w:rsidR="007B4A50">
              <w:rPr>
                <w:noProof/>
                <w:webHidden/>
              </w:rPr>
              <w:t>60</w:t>
            </w:r>
          </w:ins>
          <w:ins w:id="450" w:author="lợi đoàn" w:date="2024-11-30T02:14:00Z">
            <w:r>
              <w:rPr>
                <w:noProof/>
                <w:webHidden/>
              </w:rPr>
              <w:fldChar w:fldCharType="end"/>
            </w:r>
            <w:r w:rsidRPr="005412C1">
              <w:rPr>
                <w:rStyle w:val="Hyperlink"/>
                <w:noProof/>
              </w:rPr>
              <w:fldChar w:fldCharType="end"/>
            </w:r>
          </w:ins>
        </w:p>
        <w:p w14:paraId="0C97EEBB" w14:textId="22752B7D" w:rsidR="00B7319B" w:rsidRDefault="00B7319B">
          <w:pPr>
            <w:pStyle w:val="TOC3"/>
            <w:tabs>
              <w:tab w:val="right" w:leader="dot" w:pos="9062"/>
            </w:tabs>
            <w:rPr>
              <w:ins w:id="451" w:author="lợi đoàn" w:date="2024-11-30T02:14:00Z"/>
              <w:rFonts w:asciiTheme="minorHAnsi" w:eastAsiaTheme="minorEastAsia" w:hAnsiTheme="minorHAnsi" w:cstheme="minorBidi"/>
              <w:noProof/>
              <w:sz w:val="22"/>
              <w:szCs w:val="22"/>
            </w:rPr>
          </w:pPr>
          <w:ins w:id="452"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"_Toc183825583"</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i/>
                <w:iCs/>
                <w:noProof/>
                <w:lang w:val="vi-VN"/>
              </w:rPr>
              <w:t>4</w:t>
            </w:r>
            <w:r w:rsidRPr="005412C1">
              <w:rPr>
                <w:rStyle w:val="Hyperlink"/>
                <w:rFonts w:ascii="Times New Roman" w:hAnsi="Times New Roman"/>
                <w:b/>
                <w:i/>
                <w:iCs/>
                <w:noProof/>
              </w:rPr>
              <w:t>.1.3. Cài đặt ReactJs</w:t>
            </w:r>
            <w:r>
              <w:rPr>
                <w:noProof/>
                <w:webHidden/>
              </w:rPr>
              <w:tab/>
            </w:r>
            <w:r>
              <w:rPr>
                <w:noProof/>
                <w:webHidden/>
              </w:rPr>
              <w:fldChar w:fldCharType="begin"/>
            </w:r>
            <w:r>
              <w:rPr>
                <w:noProof/>
                <w:webHidden/>
              </w:rPr>
              <w:instrText xml:space="preserve"> PAGEREF _Toc183825583 \h </w:instrText>
            </w:r>
          </w:ins>
          <w:r>
            <w:rPr>
              <w:noProof/>
              <w:webHidden/>
            </w:rPr>
          </w:r>
          <w:r>
            <w:rPr>
              <w:noProof/>
              <w:webHidden/>
            </w:rPr>
            <w:fldChar w:fldCharType="separate"/>
          </w:r>
          <w:ins w:id="453" w:author="lợi đoàn" w:date="2024-11-30T09:11:00Z">
            <w:r w:rsidR="007B4A50">
              <w:rPr>
                <w:noProof/>
                <w:webHidden/>
              </w:rPr>
              <w:t>61</w:t>
            </w:r>
          </w:ins>
          <w:ins w:id="454" w:author="lợi đoàn" w:date="2024-11-30T02:14:00Z">
            <w:r>
              <w:rPr>
                <w:noProof/>
                <w:webHidden/>
              </w:rPr>
              <w:fldChar w:fldCharType="end"/>
            </w:r>
            <w:r w:rsidRPr="005412C1">
              <w:rPr>
                <w:rStyle w:val="Hyperlink"/>
                <w:noProof/>
              </w:rPr>
              <w:fldChar w:fldCharType="end"/>
            </w:r>
          </w:ins>
        </w:p>
        <w:p w14:paraId="3BAE3A93" w14:textId="46159355" w:rsidR="00B7319B" w:rsidRDefault="00B7319B">
          <w:pPr>
            <w:pStyle w:val="TOC3"/>
            <w:tabs>
              <w:tab w:val="right" w:leader="dot" w:pos="9062"/>
            </w:tabs>
            <w:rPr>
              <w:ins w:id="455" w:author="lợi đoàn" w:date="2024-11-30T02:14:00Z"/>
              <w:rFonts w:asciiTheme="minorHAnsi" w:eastAsiaTheme="minorEastAsia" w:hAnsiTheme="minorHAnsi" w:cstheme="minorBidi"/>
              <w:noProof/>
              <w:sz w:val="22"/>
              <w:szCs w:val="22"/>
            </w:rPr>
          </w:pPr>
          <w:ins w:id="456"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"_Toc183825584"</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i/>
                <w:iCs/>
                <w:noProof/>
                <w:lang w:val="vi-VN"/>
              </w:rPr>
              <w:t>4</w:t>
            </w:r>
            <w:r w:rsidRPr="005412C1">
              <w:rPr>
                <w:rStyle w:val="Hyperlink"/>
                <w:rFonts w:ascii="Times New Roman" w:hAnsi="Times New Roman"/>
                <w:b/>
                <w:i/>
                <w:iCs/>
                <w:noProof/>
              </w:rPr>
              <w:t>.1.4. Cài đặt PostgreSQL</w:t>
            </w:r>
            <w:r>
              <w:rPr>
                <w:noProof/>
                <w:webHidden/>
              </w:rPr>
              <w:tab/>
            </w:r>
            <w:r>
              <w:rPr>
                <w:noProof/>
                <w:webHidden/>
              </w:rPr>
              <w:fldChar w:fldCharType="begin"/>
            </w:r>
            <w:r>
              <w:rPr>
                <w:noProof/>
                <w:webHidden/>
              </w:rPr>
              <w:instrText xml:space="preserve"> PAGEREF _Toc183825584 \h </w:instrText>
            </w:r>
          </w:ins>
          <w:r>
            <w:rPr>
              <w:noProof/>
              <w:webHidden/>
            </w:rPr>
          </w:r>
          <w:r>
            <w:rPr>
              <w:noProof/>
              <w:webHidden/>
            </w:rPr>
            <w:fldChar w:fldCharType="separate"/>
          </w:r>
          <w:ins w:id="457" w:author="lợi đoàn" w:date="2024-11-30T09:11:00Z">
            <w:r w:rsidR="007B4A50">
              <w:rPr>
                <w:noProof/>
                <w:webHidden/>
              </w:rPr>
              <w:t>62</w:t>
            </w:r>
          </w:ins>
          <w:ins w:id="458" w:author="lợi đoàn" w:date="2024-11-30T02:14:00Z">
            <w:r>
              <w:rPr>
                <w:noProof/>
                <w:webHidden/>
              </w:rPr>
              <w:fldChar w:fldCharType="end"/>
            </w:r>
            <w:r w:rsidRPr="005412C1">
              <w:rPr>
                <w:rStyle w:val="Hyperlink"/>
                <w:noProof/>
              </w:rPr>
              <w:fldChar w:fldCharType="end"/>
            </w:r>
          </w:ins>
        </w:p>
        <w:p w14:paraId="2609ED8C" w14:textId="609134A0" w:rsidR="00B7319B" w:rsidRDefault="00B7319B">
          <w:pPr>
            <w:pStyle w:val="TOC2"/>
            <w:tabs>
              <w:tab w:val="right" w:leader="dot" w:pos="9062"/>
            </w:tabs>
            <w:rPr>
              <w:ins w:id="459" w:author="lợi đoàn" w:date="2024-11-30T02:14:00Z"/>
              <w:rFonts w:asciiTheme="minorHAnsi" w:eastAsiaTheme="minorEastAsia" w:hAnsiTheme="minorHAnsi" w:cstheme="minorBidi"/>
              <w:noProof/>
              <w:sz w:val="22"/>
              <w:szCs w:val="22"/>
            </w:rPr>
          </w:pPr>
          <w:ins w:id="460" w:author="lợi đoàn" w:date="2024-11-30T02:14:00Z">
            <w:r w:rsidRPr="005412C1">
              <w:rPr>
                <w:rStyle w:val="Hyperlink"/>
                <w:noProof/>
              </w:rPr>
              <w:fldChar w:fldCharType="begin"/>
            </w:r>
            <w:r w:rsidRPr="005412C1">
              <w:rPr>
                <w:rStyle w:val="Hyperlink"/>
                <w:noProof/>
              </w:rPr>
              <w:instrText xml:space="preserve"> </w:instrText>
            </w:r>
            <w:r>
              <w:rPr>
                <w:noProof/>
              </w:rPr>
              <w:instrText>HYPERLINK \l "_Toc183825585"</w:instrText>
            </w:r>
            <w:r w:rsidRPr="005412C1">
              <w:rPr>
                <w:rStyle w:val="Hyperlink"/>
                <w:noProof/>
              </w:rPr>
              <w:instrText xml:space="preserve"> </w:instrText>
            </w:r>
            <w:r w:rsidRPr="005412C1">
              <w:rPr>
                <w:rStyle w:val="Hyperlink"/>
                <w:noProof/>
              </w:rPr>
              <w:fldChar w:fldCharType="separate"/>
            </w:r>
            <w:r w:rsidRPr="005412C1">
              <w:rPr>
                <w:rStyle w:val="Hyperlink"/>
                <w:rFonts w:ascii="Times New Roman" w:hAnsi="Times New Roman"/>
                <w:b/>
                <w:iCs/>
                <w:noProof/>
              </w:rPr>
              <w:t>4.2. Xây dựng API cho hệ thống</w:t>
            </w:r>
            <w:r>
              <w:rPr>
                <w:noProof/>
                <w:webHidden/>
              </w:rPr>
              <w:tab/>
            </w:r>
            <w:r>
              <w:rPr>
                <w:noProof/>
                <w:webHidden/>
              </w:rPr>
              <w:fldChar w:fldCharType="begin"/>
            </w:r>
            <w:r>
              <w:rPr>
                <w:noProof/>
                <w:webHidden/>
              </w:rPr>
              <w:instrText xml:space="preserve"> PAGEREF _Toc183825585 \h </w:instrText>
            </w:r>
          </w:ins>
          <w:r>
            <w:rPr>
              <w:noProof/>
              <w:webHidden/>
            </w:rPr>
          </w:r>
          <w:r>
            <w:rPr>
              <w:noProof/>
              <w:webHidden/>
            </w:rPr>
            <w:fldChar w:fldCharType="separate"/>
          </w:r>
          <w:ins w:id="461" w:author="lợi đoàn" w:date="2024-11-30T09:11:00Z">
            <w:r w:rsidR="007B4A50">
              <w:rPr>
                <w:noProof/>
                <w:webHidden/>
              </w:rPr>
              <w:t>62</w:t>
            </w:r>
          </w:ins>
          <w:ins w:id="462" w:author="lợi đoàn" w:date="2024-11-30T02:14:00Z">
            <w:r>
              <w:rPr>
                <w:noProof/>
                <w:webHidden/>
              </w:rPr>
              <w:fldChar w:fldCharType="end"/>
            </w:r>
            <w:r w:rsidRPr="005412C1">
              <w:rPr>
                <w:rStyle w:val="Hyperlink"/>
                <w:noProof/>
              </w:rPr>
              <w:fldChar w:fldCharType="end"/>
            </w:r>
          </w:ins>
        </w:p>
        <w:p w14:paraId="65EAED06" w14:textId="4571B50B" w:rsidR="00B7319B" w:rsidRDefault="00B7319B">
          <w:pPr>
            <w:pStyle w:val="TOC1"/>
            <w:rPr>
              <w:ins w:id="463" w:author="lợi đoàn" w:date="2024-11-30T02:14:00Z"/>
              <w:rFonts w:asciiTheme="minorHAnsi" w:eastAsiaTheme="minorEastAsia" w:hAnsiTheme="minorHAnsi" w:cstheme="minorBidi"/>
              <w:b w:val="0"/>
              <w:sz w:val="22"/>
              <w:szCs w:val="22"/>
            </w:rPr>
          </w:pPr>
          <w:ins w:id="464" w:author="lợi đoàn" w:date="2024-11-30T02:14:00Z">
            <w:r w:rsidRPr="005412C1">
              <w:rPr>
                <w:rStyle w:val="Hyperlink"/>
              </w:rPr>
              <w:fldChar w:fldCharType="begin"/>
            </w:r>
            <w:r w:rsidRPr="005412C1">
              <w:rPr>
                <w:rStyle w:val="Hyperlink"/>
              </w:rPr>
              <w:instrText xml:space="preserve"> </w:instrText>
            </w:r>
            <w:r>
              <w:instrText>HYPERLINK \l "_Toc183825586"</w:instrText>
            </w:r>
            <w:r w:rsidRPr="005412C1">
              <w:rPr>
                <w:rStyle w:val="Hyperlink"/>
              </w:rPr>
              <w:instrText xml:space="preserve"> </w:instrText>
            </w:r>
            <w:r w:rsidRPr="005412C1">
              <w:rPr>
                <w:rStyle w:val="Hyperlink"/>
              </w:rPr>
              <w:fldChar w:fldCharType="separate"/>
            </w:r>
            <w:r w:rsidRPr="005412C1">
              <w:rPr>
                <w:rStyle w:val="Hyperlink"/>
              </w:rPr>
              <w:t>KẾT LUẬN</w:t>
            </w:r>
            <w:r>
              <w:rPr>
                <w:webHidden/>
              </w:rPr>
              <w:tab/>
            </w:r>
            <w:r>
              <w:rPr>
                <w:webHidden/>
              </w:rPr>
              <w:fldChar w:fldCharType="begin"/>
            </w:r>
            <w:r>
              <w:rPr>
                <w:webHidden/>
              </w:rPr>
              <w:instrText xml:space="preserve"> PAGEREF _Toc183825586 \h </w:instrText>
            </w:r>
          </w:ins>
          <w:r>
            <w:rPr>
              <w:webHidden/>
            </w:rPr>
          </w:r>
          <w:r>
            <w:rPr>
              <w:webHidden/>
            </w:rPr>
            <w:fldChar w:fldCharType="separate"/>
          </w:r>
          <w:ins w:id="465" w:author="lợi đoàn" w:date="2024-11-30T09:11:00Z">
            <w:r w:rsidR="007B4A50">
              <w:rPr>
                <w:webHidden/>
              </w:rPr>
              <w:t>75</w:t>
            </w:r>
          </w:ins>
          <w:ins w:id="466" w:author="lợi đoàn" w:date="2024-11-30T02:14:00Z">
            <w:r>
              <w:rPr>
                <w:webHidden/>
              </w:rPr>
              <w:fldChar w:fldCharType="end"/>
            </w:r>
            <w:r w:rsidRPr="005412C1">
              <w:rPr>
                <w:rStyle w:val="Hyperlink"/>
              </w:rPr>
              <w:fldChar w:fldCharType="end"/>
            </w:r>
          </w:ins>
        </w:p>
        <w:p w14:paraId="0093DEDE" w14:textId="185E987F" w:rsidR="00B7319B" w:rsidRDefault="00B7319B">
          <w:pPr>
            <w:pStyle w:val="TOC1"/>
            <w:rPr>
              <w:ins w:id="467" w:author="lợi đoàn" w:date="2024-11-30T02:14:00Z"/>
              <w:rFonts w:asciiTheme="minorHAnsi" w:eastAsiaTheme="minorEastAsia" w:hAnsiTheme="minorHAnsi" w:cstheme="minorBidi"/>
              <w:b w:val="0"/>
              <w:sz w:val="22"/>
              <w:szCs w:val="22"/>
            </w:rPr>
          </w:pPr>
          <w:ins w:id="468" w:author="lợi đoàn" w:date="2024-11-30T02:14:00Z">
            <w:r w:rsidRPr="005412C1">
              <w:rPr>
                <w:rStyle w:val="Hyperlink"/>
              </w:rPr>
              <w:fldChar w:fldCharType="begin"/>
            </w:r>
            <w:r w:rsidRPr="005412C1">
              <w:rPr>
                <w:rStyle w:val="Hyperlink"/>
              </w:rPr>
              <w:instrText xml:space="preserve"> </w:instrText>
            </w:r>
            <w:r>
              <w:instrText>HYPERLINK \l "_Toc183825587"</w:instrText>
            </w:r>
            <w:r w:rsidRPr="005412C1">
              <w:rPr>
                <w:rStyle w:val="Hyperlink"/>
              </w:rPr>
              <w:instrText xml:space="preserve"> </w:instrText>
            </w:r>
            <w:r w:rsidRPr="005412C1">
              <w:rPr>
                <w:rStyle w:val="Hyperlink"/>
              </w:rPr>
              <w:fldChar w:fldCharType="separate"/>
            </w:r>
            <w:r w:rsidRPr="005412C1">
              <w:rPr>
                <w:rStyle w:val="Hyperlink"/>
              </w:rPr>
              <w:t>TÀI LIỆU THAM KHẢO</w:t>
            </w:r>
            <w:r>
              <w:rPr>
                <w:webHidden/>
              </w:rPr>
              <w:tab/>
            </w:r>
            <w:r>
              <w:rPr>
                <w:webHidden/>
              </w:rPr>
              <w:fldChar w:fldCharType="begin"/>
            </w:r>
            <w:r>
              <w:rPr>
                <w:webHidden/>
              </w:rPr>
              <w:instrText xml:space="preserve"> PAGEREF _Toc183825587 \h </w:instrText>
            </w:r>
          </w:ins>
          <w:r>
            <w:rPr>
              <w:webHidden/>
            </w:rPr>
          </w:r>
          <w:r>
            <w:rPr>
              <w:webHidden/>
            </w:rPr>
            <w:fldChar w:fldCharType="separate"/>
          </w:r>
          <w:ins w:id="469" w:author="lợi đoàn" w:date="2024-11-30T09:11:00Z">
            <w:r w:rsidR="007B4A50">
              <w:rPr>
                <w:webHidden/>
              </w:rPr>
              <w:t>78</w:t>
            </w:r>
          </w:ins>
          <w:ins w:id="470" w:author="lợi đoàn" w:date="2024-11-30T02:14:00Z">
            <w:r>
              <w:rPr>
                <w:webHidden/>
              </w:rPr>
              <w:fldChar w:fldCharType="end"/>
            </w:r>
            <w:r w:rsidRPr="005412C1">
              <w:rPr>
                <w:rStyle w:val="Hyperlink"/>
              </w:rPr>
              <w:fldChar w:fldCharType="end"/>
            </w:r>
          </w:ins>
        </w:p>
        <w:p w14:paraId="29E52428" w14:textId="43D99C67" w:rsidR="0047288D" w:rsidRPr="008C59D4" w:rsidDel="00B7319B" w:rsidRDefault="0047288D">
          <w:pPr>
            <w:pStyle w:val="TOC1"/>
            <w:rPr>
              <w:del w:id="471" w:author="lợi đoàn" w:date="2024-11-30T02:13:00Z"/>
              <w:rFonts w:eastAsiaTheme="minorEastAsia"/>
              <w:sz w:val="22"/>
              <w:szCs w:val="22"/>
              <w:rPrChange w:id="472" w:author="lợi đoàn" w:date="2024-11-29T17:05:00Z">
                <w:rPr>
                  <w:del w:id="473" w:author="lợi đoàn" w:date="2024-11-30T02:13:00Z"/>
                  <w:rFonts w:asciiTheme="minorHAnsi" w:eastAsiaTheme="minorEastAsia" w:hAnsiTheme="minorHAnsi" w:cstheme="minorBidi"/>
                  <w:sz w:val="22"/>
                  <w:szCs w:val="22"/>
                </w:rPr>
              </w:rPrChange>
            </w:rPr>
          </w:pPr>
          <w:del w:id="474" w:author="lợi đoàn" w:date="2024-11-30T02:13:00Z">
            <w:r w:rsidRPr="00B7319B" w:rsidDel="00B7319B">
              <w:rPr>
                <w:rPrChange w:id="475" w:author="lợi đoàn" w:date="2024-11-30T02:13:00Z">
                  <w:rPr>
                    <w:rStyle w:val="Hyperlink"/>
                    <w:b w:val="0"/>
                  </w:rPr>
                </w:rPrChange>
              </w:rPr>
              <w:delText>TÓM T</w:delText>
            </w:r>
            <w:r w:rsidRPr="00B7319B" w:rsidDel="00B7319B">
              <w:rPr>
                <w:rFonts w:ascii="Cambria" w:hAnsi="Cambria" w:cs="Cambria"/>
                <w:rPrChange w:id="476" w:author="lợi đoàn" w:date="2024-11-30T02:13:00Z">
                  <w:rPr>
                    <w:rStyle w:val="Hyperlink"/>
                    <w:b w:val="0"/>
                  </w:rPr>
                </w:rPrChange>
              </w:rPr>
              <w:delText>Ắ</w:delText>
            </w:r>
            <w:r w:rsidRPr="00B7319B" w:rsidDel="00B7319B">
              <w:rPr>
                <w:rPrChange w:id="477" w:author="lợi đoàn" w:date="2024-11-30T02:13:00Z">
                  <w:rPr>
                    <w:rStyle w:val="Hyperlink"/>
                    <w:b w:val="0"/>
                  </w:rPr>
                </w:rPrChange>
              </w:rPr>
              <w:delText>T</w:delText>
            </w:r>
            <w:r w:rsidRPr="008C59D4" w:rsidDel="00B7319B">
              <w:rPr>
                <w:webHidden/>
              </w:rPr>
              <w:tab/>
            </w:r>
          </w:del>
          <w:del w:id="478" w:author="lợi đoàn" w:date="2024-11-29T16:39:00Z">
            <w:r w:rsidRPr="008C59D4" w:rsidDel="00236F51">
              <w:rPr>
                <w:webHidden/>
              </w:rPr>
              <w:delText>5</w:delText>
            </w:r>
          </w:del>
        </w:p>
        <w:p w14:paraId="56A8D3B8" w14:textId="7E140AD9" w:rsidR="0047288D" w:rsidRPr="008C59D4" w:rsidDel="00B7319B" w:rsidRDefault="0047288D">
          <w:pPr>
            <w:pStyle w:val="TOC1"/>
            <w:rPr>
              <w:del w:id="479" w:author="lợi đoàn" w:date="2024-11-30T02:13:00Z"/>
              <w:rFonts w:eastAsiaTheme="minorEastAsia"/>
              <w:sz w:val="22"/>
              <w:szCs w:val="22"/>
              <w:rPrChange w:id="480" w:author="lợi đoàn" w:date="2024-11-29T17:05:00Z">
                <w:rPr>
                  <w:del w:id="481" w:author="lợi đoàn" w:date="2024-11-30T02:13:00Z"/>
                  <w:rFonts w:asciiTheme="minorHAnsi" w:eastAsiaTheme="minorEastAsia" w:hAnsiTheme="minorHAnsi" w:cstheme="minorBidi"/>
                  <w:sz w:val="22"/>
                  <w:szCs w:val="22"/>
                </w:rPr>
              </w:rPrChange>
            </w:rPr>
          </w:pPr>
          <w:del w:id="482" w:author="lợi đoàn" w:date="2024-11-30T02:13:00Z">
            <w:r w:rsidRPr="00B7319B" w:rsidDel="00B7319B">
              <w:rPr>
                <w:rPrChange w:id="483" w:author="lợi đoàn" w:date="2024-11-30T02:13:00Z">
                  <w:rPr>
                    <w:rStyle w:val="Hyperlink"/>
                    <w:b w:val="0"/>
                  </w:rPr>
                </w:rPrChange>
              </w:rPr>
              <w:delText>L</w:delText>
            </w:r>
            <w:r w:rsidRPr="00B7319B" w:rsidDel="00B7319B">
              <w:rPr>
                <w:rFonts w:ascii="Cambria" w:hAnsi="Cambria" w:cs="Cambria"/>
                <w:rPrChange w:id="484" w:author="lợi đoàn" w:date="2024-11-30T02:13:00Z">
                  <w:rPr>
                    <w:rStyle w:val="Hyperlink"/>
                    <w:b w:val="0"/>
                  </w:rPr>
                </w:rPrChange>
              </w:rPr>
              <w:delText>Ờ</w:delText>
            </w:r>
            <w:r w:rsidRPr="00B7319B" w:rsidDel="00B7319B">
              <w:rPr>
                <w:rPrChange w:id="485" w:author="lợi đoàn" w:date="2024-11-30T02:13:00Z">
                  <w:rPr>
                    <w:rStyle w:val="Hyperlink"/>
                    <w:b w:val="0"/>
                  </w:rPr>
                </w:rPrChange>
              </w:rPr>
              <w:delText>I N</w:delText>
            </w:r>
            <w:r w:rsidRPr="00B7319B" w:rsidDel="00B7319B">
              <w:rPr>
                <w:rFonts w:ascii="VNI-Times" w:hAnsi="VNI-Times" w:cs="VNI-Times"/>
                <w:rPrChange w:id="486" w:author="lợi đoàn" w:date="2024-11-30T02:13:00Z">
                  <w:rPr>
                    <w:rStyle w:val="Hyperlink"/>
                    <w:b w:val="0"/>
                  </w:rPr>
                </w:rPrChange>
              </w:rPr>
              <w:delText>Ó</w:delText>
            </w:r>
            <w:r w:rsidRPr="00B7319B" w:rsidDel="00B7319B">
              <w:rPr>
                <w:rPrChange w:id="487" w:author="lợi đoàn" w:date="2024-11-30T02:13:00Z">
                  <w:rPr>
                    <w:rStyle w:val="Hyperlink"/>
                    <w:b w:val="0"/>
                  </w:rPr>
                </w:rPrChange>
              </w:rPr>
              <w:delText xml:space="preserve">I </w:delText>
            </w:r>
            <w:r w:rsidRPr="00B7319B" w:rsidDel="00B7319B">
              <w:rPr>
                <w:rFonts w:ascii="Cambria" w:hAnsi="Cambria" w:cs="Cambria"/>
                <w:rPrChange w:id="488" w:author="lợi đoàn" w:date="2024-11-30T02:13:00Z">
                  <w:rPr>
                    <w:rStyle w:val="Hyperlink"/>
                    <w:b w:val="0"/>
                  </w:rPr>
                </w:rPrChange>
              </w:rPr>
              <w:delText>ĐẦ</w:delText>
            </w:r>
            <w:r w:rsidRPr="00B7319B" w:rsidDel="00B7319B">
              <w:rPr>
                <w:rPrChange w:id="489" w:author="lợi đoàn" w:date="2024-11-30T02:13:00Z">
                  <w:rPr>
                    <w:rStyle w:val="Hyperlink"/>
                    <w:b w:val="0"/>
                  </w:rPr>
                </w:rPrChange>
              </w:rPr>
              <w:delText>U</w:delText>
            </w:r>
            <w:r w:rsidRPr="008C59D4" w:rsidDel="00B7319B">
              <w:rPr>
                <w:webHidden/>
              </w:rPr>
              <w:tab/>
            </w:r>
          </w:del>
          <w:del w:id="490" w:author="lợi đoàn" w:date="2024-11-29T16:39:00Z">
            <w:r w:rsidRPr="008C59D4" w:rsidDel="00236F51">
              <w:rPr>
                <w:webHidden/>
              </w:rPr>
              <w:delText>6</w:delText>
            </w:r>
          </w:del>
        </w:p>
        <w:p w14:paraId="25CF14BC" w14:textId="61F125C2" w:rsidR="0047288D" w:rsidRPr="008C59D4" w:rsidDel="00B7319B" w:rsidRDefault="0047288D">
          <w:pPr>
            <w:pStyle w:val="TOC1"/>
            <w:rPr>
              <w:del w:id="491" w:author="lợi đoàn" w:date="2024-11-30T02:13:00Z"/>
              <w:rFonts w:eastAsiaTheme="minorEastAsia"/>
              <w:sz w:val="22"/>
              <w:szCs w:val="22"/>
              <w:rPrChange w:id="492" w:author="lợi đoàn" w:date="2024-11-29T17:05:00Z">
                <w:rPr>
                  <w:del w:id="493" w:author="lợi đoàn" w:date="2024-11-30T02:13:00Z"/>
                  <w:rFonts w:asciiTheme="minorHAnsi" w:eastAsiaTheme="minorEastAsia" w:hAnsiTheme="minorHAnsi" w:cstheme="minorBidi"/>
                  <w:sz w:val="22"/>
                  <w:szCs w:val="22"/>
                </w:rPr>
              </w:rPrChange>
            </w:rPr>
          </w:pPr>
          <w:del w:id="494" w:author="lợi đoàn" w:date="2024-11-30T02:13:00Z">
            <w:r w:rsidRPr="00B7319B" w:rsidDel="00B7319B">
              <w:rPr>
                <w:rPrChange w:id="495" w:author="lợi đoàn" w:date="2024-11-30T02:13:00Z">
                  <w:rPr>
                    <w:rStyle w:val="Hyperlink"/>
                    <w:b w:val="0"/>
                  </w:rPr>
                </w:rPrChange>
              </w:rPr>
              <w:delText xml:space="preserve">CAM </w:delText>
            </w:r>
            <w:r w:rsidRPr="00B7319B" w:rsidDel="00B7319B">
              <w:rPr>
                <w:rFonts w:ascii="Cambria" w:hAnsi="Cambria" w:cs="Cambria"/>
                <w:rPrChange w:id="496" w:author="lợi đoàn" w:date="2024-11-30T02:13:00Z">
                  <w:rPr>
                    <w:rStyle w:val="Hyperlink"/>
                    <w:b w:val="0"/>
                  </w:rPr>
                </w:rPrChange>
              </w:rPr>
              <w:delText>Đ</w:delText>
            </w:r>
            <w:r w:rsidRPr="00B7319B" w:rsidDel="00B7319B">
              <w:rPr>
                <w:rPrChange w:id="497" w:author="lợi đoàn" w:date="2024-11-30T02:13:00Z">
                  <w:rPr>
                    <w:rStyle w:val="Hyperlink"/>
                    <w:b w:val="0"/>
                  </w:rPr>
                </w:rPrChange>
              </w:rPr>
              <w:delText>OAN</w:delText>
            </w:r>
            <w:r w:rsidRPr="008C59D4" w:rsidDel="00B7319B">
              <w:rPr>
                <w:webHidden/>
              </w:rPr>
              <w:tab/>
            </w:r>
          </w:del>
          <w:del w:id="498" w:author="lợi đoàn" w:date="2024-11-29T16:39:00Z">
            <w:r w:rsidRPr="008C59D4" w:rsidDel="00236F51">
              <w:rPr>
                <w:webHidden/>
              </w:rPr>
              <w:delText>7</w:delText>
            </w:r>
          </w:del>
        </w:p>
        <w:p w14:paraId="145B3070" w14:textId="7B427849" w:rsidR="0047288D" w:rsidRPr="008C59D4" w:rsidDel="00B7319B" w:rsidRDefault="0047288D">
          <w:pPr>
            <w:pStyle w:val="TOC1"/>
            <w:rPr>
              <w:del w:id="499" w:author="lợi đoàn" w:date="2024-11-30T02:13:00Z"/>
              <w:rFonts w:eastAsiaTheme="minorEastAsia"/>
              <w:sz w:val="22"/>
              <w:szCs w:val="22"/>
              <w:rPrChange w:id="500" w:author="lợi đoàn" w:date="2024-11-29T17:05:00Z">
                <w:rPr>
                  <w:del w:id="501" w:author="lợi đoàn" w:date="2024-11-30T02:13:00Z"/>
                  <w:rFonts w:asciiTheme="minorHAnsi" w:eastAsiaTheme="minorEastAsia" w:hAnsiTheme="minorHAnsi" w:cstheme="minorBidi"/>
                  <w:sz w:val="22"/>
                  <w:szCs w:val="22"/>
                </w:rPr>
              </w:rPrChange>
            </w:rPr>
          </w:pPr>
          <w:del w:id="502" w:author="lợi đoàn" w:date="2024-11-30T02:13:00Z">
            <w:r w:rsidRPr="00B7319B" w:rsidDel="00B7319B">
              <w:rPr>
                <w:rPrChange w:id="503" w:author="lợi đoàn" w:date="2024-11-30T02:13:00Z">
                  <w:rPr>
                    <w:rStyle w:val="Hyperlink"/>
                    <w:b w:val="0"/>
                  </w:rPr>
                </w:rPrChange>
              </w:rPr>
              <w:delText>DANH SÁCH CÁC B</w:delText>
            </w:r>
            <w:r w:rsidRPr="00B7319B" w:rsidDel="00B7319B">
              <w:rPr>
                <w:rFonts w:ascii="Cambria" w:hAnsi="Cambria" w:cs="Cambria"/>
                <w:rPrChange w:id="504" w:author="lợi đoàn" w:date="2024-11-30T02:13:00Z">
                  <w:rPr>
                    <w:rStyle w:val="Hyperlink"/>
                    <w:b w:val="0"/>
                  </w:rPr>
                </w:rPrChange>
              </w:rPr>
              <w:delText>Ả</w:delText>
            </w:r>
            <w:r w:rsidRPr="00B7319B" w:rsidDel="00B7319B">
              <w:rPr>
                <w:rPrChange w:id="505" w:author="lợi đoàn" w:date="2024-11-30T02:13:00Z">
                  <w:rPr>
                    <w:rStyle w:val="Hyperlink"/>
                    <w:b w:val="0"/>
                  </w:rPr>
                </w:rPrChange>
              </w:rPr>
              <w:delText>NG, HÌNH V</w:delText>
            </w:r>
            <w:r w:rsidRPr="00B7319B" w:rsidDel="00B7319B">
              <w:rPr>
                <w:rFonts w:ascii="Cambria" w:hAnsi="Cambria" w:cs="Cambria"/>
                <w:rPrChange w:id="506" w:author="lợi đoàn" w:date="2024-11-30T02:13:00Z">
                  <w:rPr>
                    <w:rStyle w:val="Hyperlink"/>
                    <w:b w:val="0"/>
                  </w:rPr>
                </w:rPrChange>
              </w:rPr>
              <w:delText>Ẽ</w:delText>
            </w:r>
            <w:r w:rsidRPr="008C59D4" w:rsidDel="00B7319B">
              <w:rPr>
                <w:webHidden/>
              </w:rPr>
              <w:tab/>
            </w:r>
          </w:del>
          <w:del w:id="507" w:author="lợi đoàn" w:date="2024-11-29T16:39:00Z">
            <w:r w:rsidRPr="008C59D4" w:rsidDel="00236F51">
              <w:rPr>
                <w:webHidden/>
              </w:rPr>
              <w:delText>9</w:delText>
            </w:r>
          </w:del>
        </w:p>
        <w:p w14:paraId="095DFEC0" w14:textId="400D8F8A" w:rsidR="0047288D" w:rsidRPr="008C59D4" w:rsidDel="00B7319B" w:rsidRDefault="0047288D">
          <w:pPr>
            <w:pStyle w:val="TOC1"/>
            <w:rPr>
              <w:del w:id="508" w:author="lợi đoàn" w:date="2024-11-30T02:13:00Z"/>
              <w:rFonts w:eastAsiaTheme="minorEastAsia"/>
              <w:sz w:val="22"/>
              <w:szCs w:val="22"/>
              <w:rPrChange w:id="509" w:author="lợi đoàn" w:date="2024-11-29T17:05:00Z">
                <w:rPr>
                  <w:del w:id="510" w:author="lợi đoàn" w:date="2024-11-30T02:13:00Z"/>
                  <w:rFonts w:asciiTheme="minorHAnsi" w:eastAsiaTheme="minorEastAsia" w:hAnsiTheme="minorHAnsi" w:cstheme="minorBidi"/>
                  <w:sz w:val="22"/>
                  <w:szCs w:val="22"/>
                </w:rPr>
              </w:rPrChange>
            </w:rPr>
          </w:pPr>
          <w:del w:id="511" w:author="lợi đoàn" w:date="2024-11-30T02:13:00Z">
            <w:r w:rsidRPr="00B7319B" w:rsidDel="00B7319B">
              <w:rPr>
                <w:rPrChange w:id="512" w:author="lợi đoàn" w:date="2024-11-30T02:13:00Z">
                  <w:rPr>
                    <w:rStyle w:val="Hyperlink"/>
                    <w:b w:val="0"/>
                  </w:rPr>
                </w:rPrChange>
              </w:rPr>
              <w:delText>DANH SÁCH CÁC KÝ HI</w:delText>
            </w:r>
            <w:r w:rsidRPr="00B7319B" w:rsidDel="00B7319B">
              <w:rPr>
                <w:rFonts w:ascii="Cambria" w:hAnsi="Cambria" w:cs="Cambria"/>
                <w:rPrChange w:id="513" w:author="lợi đoàn" w:date="2024-11-30T02:13:00Z">
                  <w:rPr>
                    <w:rStyle w:val="Hyperlink"/>
                    <w:b w:val="0"/>
                  </w:rPr>
                </w:rPrChange>
              </w:rPr>
              <w:delText>Ệ</w:delText>
            </w:r>
            <w:r w:rsidRPr="00B7319B" w:rsidDel="00B7319B">
              <w:rPr>
                <w:rPrChange w:id="514" w:author="lợi đoàn" w:date="2024-11-30T02:13:00Z">
                  <w:rPr>
                    <w:rStyle w:val="Hyperlink"/>
                    <w:b w:val="0"/>
                  </w:rPr>
                </w:rPrChange>
              </w:rPr>
              <w:delText>U, CH</w:delText>
            </w:r>
            <w:r w:rsidRPr="00B7319B" w:rsidDel="00B7319B">
              <w:rPr>
                <w:rFonts w:ascii="Cambria" w:hAnsi="Cambria" w:cs="Cambria"/>
                <w:rPrChange w:id="515" w:author="lợi đoàn" w:date="2024-11-30T02:13:00Z">
                  <w:rPr>
                    <w:rStyle w:val="Hyperlink"/>
                    <w:b w:val="0"/>
                  </w:rPr>
                </w:rPrChange>
              </w:rPr>
              <w:delText>Ữ</w:delText>
            </w:r>
            <w:r w:rsidRPr="00B7319B" w:rsidDel="00B7319B">
              <w:rPr>
                <w:rPrChange w:id="516" w:author="lợi đoàn" w:date="2024-11-30T02:13:00Z">
                  <w:rPr>
                    <w:rStyle w:val="Hyperlink"/>
                    <w:b w:val="0"/>
                  </w:rPr>
                </w:rPrChange>
              </w:rPr>
              <w:delText xml:space="preserve"> VI</w:delText>
            </w:r>
            <w:r w:rsidRPr="00B7319B" w:rsidDel="00B7319B">
              <w:rPr>
                <w:rFonts w:ascii="Cambria" w:hAnsi="Cambria" w:cs="Cambria"/>
                <w:rPrChange w:id="517" w:author="lợi đoàn" w:date="2024-11-30T02:13:00Z">
                  <w:rPr>
                    <w:rStyle w:val="Hyperlink"/>
                    <w:b w:val="0"/>
                  </w:rPr>
                </w:rPrChange>
              </w:rPr>
              <w:delText>Ế</w:delText>
            </w:r>
            <w:r w:rsidRPr="00B7319B" w:rsidDel="00B7319B">
              <w:rPr>
                <w:rPrChange w:id="518" w:author="lợi đoàn" w:date="2024-11-30T02:13:00Z">
                  <w:rPr>
                    <w:rStyle w:val="Hyperlink"/>
                    <w:b w:val="0"/>
                  </w:rPr>
                </w:rPrChange>
              </w:rPr>
              <w:delText>T T</w:delText>
            </w:r>
            <w:r w:rsidRPr="00B7319B" w:rsidDel="00B7319B">
              <w:rPr>
                <w:rFonts w:ascii="Cambria" w:hAnsi="Cambria" w:cs="Cambria"/>
                <w:rPrChange w:id="519" w:author="lợi đoàn" w:date="2024-11-30T02:13:00Z">
                  <w:rPr>
                    <w:rStyle w:val="Hyperlink"/>
                    <w:b w:val="0"/>
                  </w:rPr>
                </w:rPrChange>
              </w:rPr>
              <w:delText>Ắ</w:delText>
            </w:r>
            <w:r w:rsidRPr="00B7319B" w:rsidDel="00B7319B">
              <w:rPr>
                <w:rPrChange w:id="520" w:author="lợi đoàn" w:date="2024-11-30T02:13:00Z">
                  <w:rPr>
                    <w:rStyle w:val="Hyperlink"/>
                    <w:b w:val="0"/>
                  </w:rPr>
                </w:rPrChange>
              </w:rPr>
              <w:delText>T</w:delText>
            </w:r>
            <w:r w:rsidRPr="008C59D4" w:rsidDel="00B7319B">
              <w:rPr>
                <w:webHidden/>
              </w:rPr>
              <w:tab/>
            </w:r>
          </w:del>
          <w:del w:id="521" w:author="lợi đoàn" w:date="2024-11-29T16:39:00Z">
            <w:r w:rsidRPr="008C59D4" w:rsidDel="00236F51">
              <w:rPr>
                <w:webHidden/>
              </w:rPr>
              <w:delText>10</w:delText>
            </w:r>
          </w:del>
        </w:p>
        <w:p w14:paraId="7602B8DB" w14:textId="63488742" w:rsidR="0047288D" w:rsidRPr="008C59D4" w:rsidDel="00B7319B" w:rsidRDefault="0047288D">
          <w:pPr>
            <w:pStyle w:val="TOC1"/>
            <w:rPr>
              <w:del w:id="522" w:author="lợi đoàn" w:date="2024-11-30T02:13:00Z"/>
              <w:rFonts w:eastAsiaTheme="minorEastAsia"/>
              <w:sz w:val="22"/>
              <w:szCs w:val="22"/>
              <w:rPrChange w:id="523" w:author="lợi đoàn" w:date="2024-11-29T17:05:00Z">
                <w:rPr>
                  <w:del w:id="524" w:author="lợi đoàn" w:date="2024-11-30T02:13:00Z"/>
                  <w:rFonts w:asciiTheme="minorHAnsi" w:eastAsiaTheme="minorEastAsia" w:hAnsiTheme="minorHAnsi" w:cstheme="minorBidi"/>
                  <w:sz w:val="22"/>
                  <w:szCs w:val="22"/>
                </w:rPr>
              </w:rPrChange>
            </w:rPr>
          </w:pPr>
          <w:del w:id="525" w:author="lợi đoàn" w:date="2024-11-30T02:13:00Z">
            <w:r w:rsidRPr="00B7319B" w:rsidDel="00B7319B">
              <w:rPr>
                <w:rPrChange w:id="526" w:author="lợi đoàn" w:date="2024-11-30T02:13:00Z">
                  <w:rPr>
                    <w:rStyle w:val="Hyperlink"/>
                    <w:b w:val="0"/>
                  </w:rPr>
                </w:rPrChange>
              </w:rPr>
              <w:delText>Ch</w:delText>
            </w:r>
            <w:r w:rsidRPr="00B7319B" w:rsidDel="00B7319B">
              <w:rPr>
                <w:rFonts w:ascii="Cambria" w:hAnsi="Cambria" w:cs="Cambria"/>
                <w:rPrChange w:id="527" w:author="lợi đoàn" w:date="2024-11-30T02:13:00Z">
                  <w:rPr>
                    <w:rStyle w:val="Hyperlink"/>
                    <w:b w:val="0"/>
                  </w:rPr>
                </w:rPrChange>
              </w:rPr>
              <w:delText>ươ</w:delText>
            </w:r>
            <w:r w:rsidRPr="00B7319B" w:rsidDel="00B7319B">
              <w:rPr>
                <w:rPrChange w:id="528" w:author="lợi đoàn" w:date="2024-11-30T02:13:00Z">
                  <w:rPr>
                    <w:rStyle w:val="Hyperlink"/>
                    <w:b w:val="0"/>
                  </w:rPr>
                </w:rPrChange>
              </w:rPr>
              <w:delText>ng 1: T</w:delText>
            </w:r>
            <w:r w:rsidRPr="00B7319B" w:rsidDel="00B7319B">
              <w:rPr>
                <w:rFonts w:ascii="Cambria" w:hAnsi="Cambria" w:cs="Cambria"/>
                <w:rPrChange w:id="529" w:author="lợi đoàn" w:date="2024-11-30T02:13:00Z">
                  <w:rPr>
                    <w:rStyle w:val="Hyperlink"/>
                    <w:b w:val="0"/>
                  </w:rPr>
                </w:rPrChange>
              </w:rPr>
              <w:delText>Ổ</w:delText>
            </w:r>
            <w:r w:rsidRPr="00B7319B" w:rsidDel="00B7319B">
              <w:rPr>
                <w:rPrChange w:id="530" w:author="lợi đoàn" w:date="2024-11-30T02:13:00Z">
                  <w:rPr>
                    <w:rStyle w:val="Hyperlink"/>
                    <w:b w:val="0"/>
                  </w:rPr>
                </w:rPrChange>
              </w:rPr>
              <w:delText>NG QUAN V</w:delText>
            </w:r>
            <w:r w:rsidRPr="00B7319B" w:rsidDel="00B7319B">
              <w:rPr>
                <w:rFonts w:ascii="Cambria" w:hAnsi="Cambria" w:cs="Cambria"/>
                <w:rPrChange w:id="531" w:author="lợi đoàn" w:date="2024-11-30T02:13:00Z">
                  <w:rPr>
                    <w:rStyle w:val="Hyperlink"/>
                    <w:b w:val="0"/>
                  </w:rPr>
                </w:rPrChange>
              </w:rPr>
              <w:delText>Ề</w:delText>
            </w:r>
            <w:r w:rsidRPr="00B7319B" w:rsidDel="00B7319B">
              <w:rPr>
                <w:rPrChange w:id="532" w:author="lợi đoàn" w:date="2024-11-30T02:13:00Z">
                  <w:rPr>
                    <w:rStyle w:val="Hyperlink"/>
                    <w:b w:val="0"/>
                  </w:rPr>
                </w:rPrChange>
              </w:rPr>
              <w:delText xml:space="preserve"> </w:delText>
            </w:r>
            <w:r w:rsidRPr="00B7319B" w:rsidDel="00B7319B">
              <w:rPr>
                <w:rFonts w:ascii="Cambria" w:hAnsi="Cambria" w:cs="Cambria"/>
                <w:rPrChange w:id="533" w:author="lợi đoàn" w:date="2024-11-30T02:13:00Z">
                  <w:rPr>
                    <w:rStyle w:val="Hyperlink"/>
                    <w:b w:val="0"/>
                  </w:rPr>
                </w:rPrChange>
              </w:rPr>
              <w:delText>ĐỀ</w:delText>
            </w:r>
            <w:r w:rsidRPr="00B7319B" w:rsidDel="00B7319B">
              <w:rPr>
                <w:rPrChange w:id="534" w:author="lợi đoàn" w:date="2024-11-30T02:13:00Z">
                  <w:rPr>
                    <w:rStyle w:val="Hyperlink"/>
                    <w:b w:val="0"/>
                  </w:rPr>
                </w:rPrChange>
              </w:rPr>
              <w:delText xml:space="preserve"> T</w:delText>
            </w:r>
            <w:r w:rsidRPr="00B7319B" w:rsidDel="00B7319B">
              <w:rPr>
                <w:rFonts w:ascii="VNI-Times" w:hAnsi="VNI-Times" w:cs="VNI-Times"/>
                <w:rPrChange w:id="535" w:author="lợi đoàn" w:date="2024-11-30T02:13:00Z">
                  <w:rPr>
                    <w:rStyle w:val="Hyperlink"/>
                    <w:b w:val="0"/>
                  </w:rPr>
                </w:rPrChange>
              </w:rPr>
              <w:delText>À</w:delText>
            </w:r>
            <w:r w:rsidRPr="00B7319B" w:rsidDel="00B7319B">
              <w:rPr>
                <w:rPrChange w:id="536" w:author="lợi đoàn" w:date="2024-11-30T02:13:00Z">
                  <w:rPr>
                    <w:rStyle w:val="Hyperlink"/>
                    <w:b w:val="0"/>
                  </w:rPr>
                </w:rPrChange>
              </w:rPr>
              <w:delText>I</w:delText>
            </w:r>
            <w:r w:rsidRPr="008C59D4" w:rsidDel="00B7319B">
              <w:rPr>
                <w:webHidden/>
              </w:rPr>
              <w:tab/>
            </w:r>
          </w:del>
          <w:del w:id="537" w:author="lợi đoàn" w:date="2024-11-29T16:39:00Z">
            <w:r w:rsidRPr="008C59D4" w:rsidDel="00236F51">
              <w:rPr>
                <w:webHidden/>
              </w:rPr>
              <w:delText>11</w:delText>
            </w:r>
          </w:del>
        </w:p>
        <w:p w14:paraId="617A90BC" w14:textId="7079DEEB" w:rsidR="0047288D" w:rsidRPr="008C59D4" w:rsidDel="00B7319B" w:rsidRDefault="0047288D">
          <w:pPr>
            <w:pStyle w:val="TOC2"/>
            <w:tabs>
              <w:tab w:val="left" w:pos="880"/>
              <w:tab w:val="right" w:leader="dot" w:pos="9062"/>
            </w:tabs>
            <w:rPr>
              <w:del w:id="538" w:author="lợi đoàn" w:date="2024-11-30T02:13:00Z"/>
              <w:rFonts w:ascii="Times New Roman" w:eastAsiaTheme="minorEastAsia" w:hAnsi="Times New Roman"/>
              <w:noProof/>
              <w:sz w:val="22"/>
              <w:szCs w:val="22"/>
              <w:rPrChange w:id="539" w:author="lợi đoàn" w:date="2024-11-29T17:05:00Z">
                <w:rPr>
                  <w:del w:id="540" w:author="lợi đoàn" w:date="2024-11-30T02:13:00Z"/>
                  <w:rFonts w:asciiTheme="minorHAnsi" w:eastAsiaTheme="minorEastAsia" w:hAnsiTheme="minorHAnsi" w:cstheme="minorBidi"/>
                  <w:noProof/>
                  <w:sz w:val="22"/>
                  <w:szCs w:val="22"/>
                </w:rPr>
              </w:rPrChange>
            </w:rPr>
          </w:pPr>
          <w:del w:id="541" w:author="lợi đoàn" w:date="2024-11-30T02:13:00Z">
            <w:r w:rsidRPr="00B7319B" w:rsidDel="00B7319B">
              <w:rPr>
                <w:rPrChange w:id="542" w:author="lợi đoàn" w:date="2024-11-30T02:13:00Z">
                  <w:rPr>
                    <w:rStyle w:val="Hyperlink"/>
                    <w:rFonts w:ascii="Times New Roman" w:hAnsi="Times New Roman"/>
                    <w:b/>
                    <w:bCs/>
                    <w:noProof/>
                  </w:rPr>
                </w:rPrChange>
              </w:rPr>
              <w:delText>1.1.</w:delText>
            </w:r>
            <w:r w:rsidRPr="008C59D4" w:rsidDel="00B7319B">
              <w:rPr>
                <w:rFonts w:ascii="Times New Roman" w:eastAsiaTheme="minorEastAsia" w:hAnsi="Times New Roman"/>
                <w:noProof/>
                <w:sz w:val="22"/>
                <w:szCs w:val="22"/>
                <w:rPrChange w:id="543" w:author="lợi đoàn" w:date="2024-11-29T17:05:00Z">
                  <w:rPr>
                    <w:rFonts w:asciiTheme="minorHAnsi" w:eastAsiaTheme="minorEastAsia" w:hAnsiTheme="minorHAnsi" w:cstheme="minorBidi"/>
                    <w:noProof/>
                    <w:sz w:val="22"/>
                    <w:szCs w:val="22"/>
                  </w:rPr>
                </w:rPrChange>
              </w:rPr>
              <w:tab/>
            </w:r>
            <w:r w:rsidRPr="00B7319B" w:rsidDel="00B7319B">
              <w:rPr>
                <w:rPrChange w:id="544" w:author="lợi đoàn" w:date="2024-11-30T02:13:00Z">
                  <w:rPr>
                    <w:rStyle w:val="Hyperlink"/>
                    <w:rFonts w:ascii="Times New Roman" w:hAnsi="Times New Roman"/>
                    <w:b/>
                    <w:bCs/>
                    <w:noProof/>
                  </w:rPr>
                </w:rPrChange>
              </w:rPr>
              <w:delText>Lý do chọn đề tài</w:delText>
            </w:r>
            <w:r w:rsidRPr="008C59D4" w:rsidDel="00B7319B">
              <w:rPr>
                <w:rFonts w:ascii="Times New Roman" w:hAnsi="Times New Roman"/>
                <w:noProof/>
                <w:webHidden/>
                <w:rPrChange w:id="545" w:author="lợi đoàn" w:date="2024-11-29T17:05:00Z">
                  <w:rPr>
                    <w:noProof/>
                    <w:webHidden/>
                  </w:rPr>
                </w:rPrChange>
              </w:rPr>
              <w:tab/>
            </w:r>
          </w:del>
          <w:del w:id="546" w:author="lợi đoàn" w:date="2024-11-29T16:39:00Z">
            <w:r w:rsidRPr="008C59D4" w:rsidDel="00236F51">
              <w:rPr>
                <w:rFonts w:ascii="Times New Roman" w:hAnsi="Times New Roman"/>
                <w:noProof/>
                <w:webHidden/>
                <w:rPrChange w:id="547" w:author="lợi đoàn" w:date="2024-11-29T17:05:00Z">
                  <w:rPr>
                    <w:noProof/>
                    <w:webHidden/>
                  </w:rPr>
                </w:rPrChange>
              </w:rPr>
              <w:delText>11</w:delText>
            </w:r>
          </w:del>
        </w:p>
        <w:p w14:paraId="360F5AC8" w14:textId="0E69C573" w:rsidR="0047288D" w:rsidRPr="008C59D4" w:rsidDel="00B7319B" w:rsidRDefault="0047288D">
          <w:pPr>
            <w:pStyle w:val="TOC2"/>
            <w:tabs>
              <w:tab w:val="left" w:pos="880"/>
              <w:tab w:val="right" w:leader="dot" w:pos="9062"/>
            </w:tabs>
            <w:rPr>
              <w:del w:id="548" w:author="lợi đoàn" w:date="2024-11-30T02:13:00Z"/>
              <w:rFonts w:ascii="Times New Roman" w:eastAsiaTheme="minorEastAsia" w:hAnsi="Times New Roman"/>
              <w:noProof/>
              <w:sz w:val="22"/>
              <w:szCs w:val="22"/>
              <w:rPrChange w:id="549" w:author="lợi đoàn" w:date="2024-11-29T17:05:00Z">
                <w:rPr>
                  <w:del w:id="550" w:author="lợi đoàn" w:date="2024-11-30T02:13:00Z"/>
                  <w:rFonts w:asciiTheme="minorHAnsi" w:eastAsiaTheme="minorEastAsia" w:hAnsiTheme="minorHAnsi" w:cstheme="minorBidi"/>
                  <w:noProof/>
                  <w:sz w:val="22"/>
                  <w:szCs w:val="22"/>
                </w:rPr>
              </w:rPrChange>
            </w:rPr>
          </w:pPr>
          <w:del w:id="551" w:author="lợi đoàn" w:date="2024-11-30T02:13:00Z">
            <w:r w:rsidRPr="00B7319B" w:rsidDel="00B7319B">
              <w:rPr>
                <w:rPrChange w:id="552" w:author="lợi đoàn" w:date="2024-11-30T02:13:00Z">
                  <w:rPr>
                    <w:rStyle w:val="Hyperlink"/>
                    <w:rFonts w:ascii="Times New Roman" w:hAnsi="Times New Roman"/>
                    <w:b/>
                    <w:bCs/>
                    <w:noProof/>
                  </w:rPr>
                </w:rPrChange>
              </w:rPr>
              <w:delText>1.2.</w:delText>
            </w:r>
            <w:r w:rsidRPr="008C59D4" w:rsidDel="00B7319B">
              <w:rPr>
                <w:rFonts w:ascii="Times New Roman" w:eastAsiaTheme="minorEastAsia" w:hAnsi="Times New Roman"/>
                <w:noProof/>
                <w:sz w:val="22"/>
                <w:szCs w:val="22"/>
                <w:rPrChange w:id="553" w:author="lợi đoàn" w:date="2024-11-29T17:05:00Z">
                  <w:rPr>
                    <w:rFonts w:asciiTheme="minorHAnsi" w:eastAsiaTheme="minorEastAsia" w:hAnsiTheme="minorHAnsi" w:cstheme="minorBidi"/>
                    <w:noProof/>
                    <w:sz w:val="22"/>
                    <w:szCs w:val="22"/>
                  </w:rPr>
                </w:rPrChange>
              </w:rPr>
              <w:tab/>
            </w:r>
            <w:r w:rsidRPr="00B7319B" w:rsidDel="00B7319B">
              <w:rPr>
                <w:rPrChange w:id="554" w:author="lợi đoàn" w:date="2024-11-30T02:13:00Z">
                  <w:rPr>
                    <w:rStyle w:val="Hyperlink"/>
                    <w:rFonts w:ascii="Times New Roman" w:hAnsi="Times New Roman"/>
                    <w:b/>
                    <w:bCs/>
                    <w:noProof/>
                  </w:rPr>
                </w:rPrChange>
              </w:rPr>
              <w:delText>Mục tiêu đề tài</w:delText>
            </w:r>
            <w:r w:rsidRPr="008C59D4" w:rsidDel="00B7319B">
              <w:rPr>
                <w:rFonts w:ascii="Times New Roman" w:hAnsi="Times New Roman"/>
                <w:noProof/>
                <w:webHidden/>
                <w:rPrChange w:id="555" w:author="lợi đoàn" w:date="2024-11-29T17:05:00Z">
                  <w:rPr>
                    <w:noProof/>
                    <w:webHidden/>
                  </w:rPr>
                </w:rPrChange>
              </w:rPr>
              <w:tab/>
            </w:r>
          </w:del>
          <w:del w:id="556" w:author="lợi đoàn" w:date="2024-11-29T16:39:00Z">
            <w:r w:rsidRPr="008C59D4" w:rsidDel="00236F51">
              <w:rPr>
                <w:rFonts w:ascii="Times New Roman" w:hAnsi="Times New Roman"/>
                <w:noProof/>
                <w:webHidden/>
                <w:rPrChange w:id="557" w:author="lợi đoàn" w:date="2024-11-29T17:05:00Z">
                  <w:rPr>
                    <w:noProof/>
                    <w:webHidden/>
                  </w:rPr>
                </w:rPrChange>
              </w:rPr>
              <w:delText>12</w:delText>
            </w:r>
          </w:del>
        </w:p>
        <w:p w14:paraId="061A865F" w14:textId="0AC88BCC" w:rsidR="0047288D" w:rsidRPr="008C59D4" w:rsidDel="00B7319B" w:rsidRDefault="0047288D">
          <w:pPr>
            <w:pStyle w:val="TOC2"/>
            <w:tabs>
              <w:tab w:val="left" w:pos="880"/>
              <w:tab w:val="right" w:leader="dot" w:pos="9062"/>
            </w:tabs>
            <w:rPr>
              <w:del w:id="558" w:author="lợi đoàn" w:date="2024-11-30T02:13:00Z"/>
              <w:rFonts w:ascii="Times New Roman" w:eastAsiaTheme="minorEastAsia" w:hAnsi="Times New Roman"/>
              <w:noProof/>
              <w:sz w:val="22"/>
              <w:szCs w:val="22"/>
              <w:rPrChange w:id="559" w:author="lợi đoàn" w:date="2024-11-29T17:05:00Z">
                <w:rPr>
                  <w:del w:id="560" w:author="lợi đoàn" w:date="2024-11-30T02:13:00Z"/>
                  <w:rFonts w:asciiTheme="minorHAnsi" w:eastAsiaTheme="minorEastAsia" w:hAnsiTheme="minorHAnsi" w:cstheme="minorBidi"/>
                  <w:noProof/>
                  <w:sz w:val="22"/>
                  <w:szCs w:val="22"/>
                </w:rPr>
              </w:rPrChange>
            </w:rPr>
          </w:pPr>
          <w:del w:id="561" w:author="lợi đoàn" w:date="2024-11-30T02:13:00Z">
            <w:r w:rsidRPr="00B7319B" w:rsidDel="00B7319B">
              <w:rPr>
                <w:rPrChange w:id="562" w:author="lợi đoàn" w:date="2024-11-30T02:13:00Z">
                  <w:rPr>
                    <w:rStyle w:val="Hyperlink"/>
                    <w:rFonts w:ascii="Times New Roman" w:hAnsi="Times New Roman"/>
                    <w:b/>
                    <w:bCs/>
                    <w:noProof/>
                  </w:rPr>
                </w:rPrChange>
              </w:rPr>
              <w:delText>1.3.</w:delText>
            </w:r>
            <w:r w:rsidRPr="008C59D4" w:rsidDel="00B7319B">
              <w:rPr>
                <w:rFonts w:ascii="Times New Roman" w:eastAsiaTheme="minorEastAsia" w:hAnsi="Times New Roman"/>
                <w:noProof/>
                <w:sz w:val="22"/>
                <w:szCs w:val="22"/>
                <w:rPrChange w:id="563" w:author="lợi đoàn" w:date="2024-11-29T17:05:00Z">
                  <w:rPr>
                    <w:rFonts w:asciiTheme="minorHAnsi" w:eastAsiaTheme="minorEastAsia" w:hAnsiTheme="minorHAnsi" w:cstheme="minorBidi"/>
                    <w:noProof/>
                    <w:sz w:val="22"/>
                    <w:szCs w:val="22"/>
                  </w:rPr>
                </w:rPrChange>
              </w:rPr>
              <w:tab/>
            </w:r>
            <w:r w:rsidRPr="00B7319B" w:rsidDel="00B7319B">
              <w:rPr>
                <w:rPrChange w:id="564" w:author="lợi đoàn" w:date="2024-11-30T02:13:00Z">
                  <w:rPr>
                    <w:rStyle w:val="Hyperlink"/>
                    <w:rFonts w:ascii="Times New Roman" w:hAnsi="Times New Roman"/>
                    <w:b/>
                    <w:bCs/>
                    <w:noProof/>
                  </w:rPr>
                </w:rPrChange>
              </w:rPr>
              <w:delText>Đối tượng và phạm vi nghiên cứu</w:delText>
            </w:r>
            <w:r w:rsidRPr="008C59D4" w:rsidDel="00B7319B">
              <w:rPr>
                <w:rFonts w:ascii="Times New Roman" w:hAnsi="Times New Roman"/>
                <w:noProof/>
                <w:webHidden/>
                <w:rPrChange w:id="565" w:author="lợi đoàn" w:date="2024-11-29T17:05:00Z">
                  <w:rPr>
                    <w:noProof/>
                    <w:webHidden/>
                  </w:rPr>
                </w:rPrChange>
              </w:rPr>
              <w:tab/>
            </w:r>
          </w:del>
          <w:del w:id="566" w:author="lợi đoàn" w:date="2024-11-29T16:39:00Z">
            <w:r w:rsidRPr="008C59D4" w:rsidDel="00236F51">
              <w:rPr>
                <w:rFonts w:ascii="Times New Roman" w:hAnsi="Times New Roman"/>
                <w:noProof/>
                <w:webHidden/>
                <w:rPrChange w:id="567" w:author="lợi đoàn" w:date="2024-11-29T17:05:00Z">
                  <w:rPr>
                    <w:noProof/>
                    <w:webHidden/>
                  </w:rPr>
                </w:rPrChange>
              </w:rPr>
              <w:delText>12</w:delText>
            </w:r>
          </w:del>
        </w:p>
        <w:p w14:paraId="42A1AA93" w14:textId="4AA7BB5E" w:rsidR="0047288D" w:rsidRPr="008C59D4" w:rsidDel="00B7319B" w:rsidRDefault="0047288D">
          <w:pPr>
            <w:pStyle w:val="TOC3"/>
            <w:tabs>
              <w:tab w:val="left" w:pos="1320"/>
              <w:tab w:val="right" w:leader="dot" w:pos="9062"/>
            </w:tabs>
            <w:rPr>
              <w:del w:id="568" w:author="lợi đoàn" w:date="2024-11-30T02:13:00Z"/>
              <w:rFonts w:ascii="Times New Roman" w:eastAsiaTheme="minorEastAsia" w:hAnsi="Times New Roman"/>
              <w:noProof/>
              <w:sz w:val="22"/>
              <w:szCs w:val="22"/>
              <w:rPrChange w:id="569" w:author="lợi đoàn" w:date="2024-11-29T17:05:00Z">
                <w:rPr>
                  <w:del w:id="570" w:author="lợi đoàn" w:date="2024-11-30T02:13:00Z"/>
                  <w:rFonts w:asciiTheme="minorHAnsi" w:eastAsiaTheme="minorEastAsia" w:hAnsiTheme="minorHAnsi" w:cstheme="minorBidi"/>
                  <w:noProof/>
                  <w:sz w:val="22"/>
                  <w:szCs w:val="22"/>
                </w:rPr>
              </w:rPrChange>
            </w:rPr>
          </w:pPr>
          <w:del w:id="571" w:author="lợi đoàn" w:date="2024-11-30T02:13:00Z">
            <w:r w:rsidRPr="00B7319B" w:rsidDel="00B7319B">
              <w:rPr>
                <w:rPrChange w:id="572" w:author="lợi đoàn" w:date="2024-11-30T02:13:00Z">
                  <w:rPr>
                    <w:rStyle w:val="Hyperlink"/>
                    <w:rFonts w:ascii="Times New Roman" w:hAnsi="Times New Roman"/>
                    <w:b/>
                    <w:bCs/>
                    <w:i/>
                    <w:iCs/>
                    <w:noProof/>
                  </w:rPr>
                </w:rPrChange>
              </w:rPr>
              <w:delText>1.3.1.</w:delText>
            </w:r>
            <w:r w:rsidRPr="008C59D4" w:rsidDel="00B7319B">
              <w:rPr>
                <w:rFonts w:ascii="Times New Roman" w:eastAsiaTheme="minorEastAsia" w:hAnsi="Times New Roman"/>
                <w:noProof/>
                <w:sz w:val="22"/>
                <w:szCs w:val="22"/>
                <w:rPrChange w:id="573" w:author="lợi đoàn" w:date="2024-11-29T17:05:00Z">
                  <w:rPr>
                    <w:rFonts w:asciiTheme="minorHAnsi" w:eastAsiaTheme="minorEastAsia" w:hAnsiTheme="minorHAnsi" w:cstheme="minorBidi"/>
                    <w:noProof/>
                    <w:sz w:val="22"/>
                    <w:szCs w:val="22"/>
                  </w:rPr>
                </w:rPrChange>
              </w:rPr>
              <w:tab/>
            </w:r>
            <w:r w:rsidRPr="00B7319B" w:rsidDel="00B7319B">
              <w:rPr>
                <w:rPrChange w:id="574" w:author="lợi đoàn" w:date="2024-11-30T02:13:00Z">
                  <w:rPr>
                    <w:rStyle w:val="Hyperlink"/>
                    <w:rFonts w:ascii="Times New Roman" w:hAnsi="Times New Roman"/>
                    <w:b/>
                    <w:bCs/>
                    <w:i/>
                    <w:iCs/>
                    <w:noProof/>
                  </w:rPr>
                </w:rPrChange>
              </w:rPr>
              <w:delText>Đối tượng nghiên cứu</w:delText>
            </w:r>
            <w:r w:rsidRPr="008C59D4" w:rsidDel="00B7319B">
              <w:rPr>
                <w:rFonts w:ascii="Times New Roman" w:hAnsi="Times New Roman"/>
                <w:noProof/>
                <w:webHidden/>
                <w:rPrChange w:id="575" w:author="lợi đoàn" w:date="2024-11-29T17:05:00Z">
                  <w:rPr>
                    <w:noProof/>
                    <w:webHidden/>
                  </w:rPr>
                </w:rPrChange>
              </w:rPr>
              <w:tab/>
            </w:r>
          </w:del>
          <w:del w:id="576" w:author="lợi đoàn" w:date="2024-11-29T16:39:00Z">
            <w:r w:rsidRPr="008C59D4" w:rsidDel="00236F51">
              <w:rPr>
                <w:rFonts w:ascii="Times New Roman" w:hAnsi="Times New Roman"/>
                <w:noProof/>
                <w:webHidden/>
                <w:rPrChange w:id="577" w:author="lợi đoàn" w:date="2024-11-29T17:05:00Z">
                  <w:rPr>
                    <w:noProof/>
                    <w:webHidden/>
                  </w:rPr>
                </w:rPrChange>
              </w:rPr>
              <w:delText>12</w:delText>
            </w:r>
          </w:del>
        </w:p>
        <w:p w14:paraId="4F19AEDB" w14:textId="1FCBF013" w:rsidR="0047288D" w:rsidRPr="008C59D4" w:rsidDel="00B7319B" w:rsidRDefault="0047288D">
          <w:pPr>
            <w:pStyle w:val="TOC3"/>
            <w:tabs>
              <w:tab w:val="left" w:pos="1320"/>
              <w:tab w:val="right" w:leader="dot" w:pos="9062"/>
            </w:tabs>
            <w:rPr>
              <w:del w:id="578" w:author="lợi đoàn" w:date="2024-11-30T02:13:00Z"/>
              <w:rFonts w:ascii="Times New Roman" w:eastAsiaTheme="minorEastAsia" w:hAnsi="Times New Roman"/>
              <w:noProof/>
              <w:sz w:val="22"/>
              <w:szCs w:val="22"/>
              <w:rPrChange w:id="579" w:author="lợi đoàn" w:date="2024-11-29T17:05:00Z">
                <w:rPr>
                  <w:del w:id="580" w:author="lợi đoàn" w:date="2024-11-30T02:13:00Z"/>
                  <w:rFonts w:asciiTheme="minorHAnsi" w:eastAsiaTheme="minorEastAsia" w:hAnsiTheme="minorHAnsi" w:cstheme="minorBidi"/>
                  <w:noProof/>
                  <w:sz w:val="22"/>
                  <w:szCs w:val="22"/>
                </w:rPr>
              </w:rPrChange>
            </w:rPr>
          </w:pPr>
          <w:del w:id="581" w:author="lợi đoàn" w:date="2024-11-30T02:13:00Z">
            <w:r w:rsidRPr="00B7319B" w:rsidDel="00B7319B">
              <w:rPr>
                <w:rPrChange w:id="582" w:author="lợi đoàn" w:date="2024-11-30T02:13:00Z">
                  <w:rPr>
                    <w:rStyle w:val="Hyperlink"/>
                    <w:rFonts w:ascii="Times New Roman" w:hAnsi="Times New Roman"/>
                    <w:b/>
                    <w:bCs/>
                    <w:i/>
                    <w:iCs/>
                    <w:noProof/>
                  </w:rPr>
                </w:rPrChange>
              </w:rPr>
              <w:delText>1.3.2.</w:delText>
            </w:r>
            <w:r w:rsidRPr="008C59D4" w:rsidDel="00B7319B">
              <w:rPr>
                <w:rFonts w:ascii="Times New Roman" w:eastAsiaTheme="minorEastAsia" w:hAnsi="Times New Roman"/>
                <w:noProof/>
                <w:sz w:val="22"/>
                <w:szCs w:val="22"/>
                <w:rPrChange w:id="583" w:author="lợi đoàn" w:date="2024-11-29T17:05:00Z">
                  <w:rPr>
                    <w:rFonts w:asciiTheme="minorHAnsi" w:eastAsiaTheme="minorEastAsia" w:hAnsiTheme="minorHAnsi" w:cstheme="minorBidi"/>
                    <w:noProof/>
                    <w:sz w:val="22"/>
                    <w:szCs w:val="22"/>
                  </w:rPr>
                </w:rPrChange>
              </w:rPr>
              <w:tab/>
            </w:r>
            <w:r w:rsidRPr="00B7319B" w:rsidDel="00B7319B">
              <w:rPr>
                <w:rPrChange w:id="584" w:author="lợi đoàn" w:date="2024-11-30T02:13:00Z">
                  <w:rPr>
                    <w:rStyle w:val="Hyperlink"/>
                    <w:rFonts w:ascii="Times New Roman" w:hAnsi="Times New Roman"/>
                    <w:b/>
                    <w:bCs/>
                    <w:i/>
                    <w:iCs/>
                    <w:noProof/>
                  </w:rPr>
                </w:rPrChange>
              </w:rPr>
              <w:delText>Phạm vi nghiên cứu</w:delText>
            </w:r>
            <w:r w:rsidRPr="008C59D4" w:rsidDel="00B7319B">
              <w:rPr>
                <w:rFonts w:ascii="Times New Roman" w:hAnsi="Times New Roman"/>
                <w:noProof/>
                <w:webHidden/>
                <w:rPrChange w:id="585" w:author="lợi đoàn" w:date="2024-11-29T17:05:00Z">
                  <w:rPr>
                    <w:noProof/>
                    <w:webHidden/>
                  </w:rPr>
                </w:rPrChange>
              </w:rPr>
              <w:tab/>
            </w:r>
          </w:del>
          <w:del w:id="586" w:author="lợi đoàn" w:date="2024-11-29T16:39:00Z">
            <w:r w:rsidRPr="008C59D4" w:rsidDel="00236F51">
              <w:rPr>
                <w:rFonts w:ascii="Times New Roman" w:hAnsi="Times New Roman"/>
                <w:noProof/>
                <w:webHidden/>
                <w:rPrChange w:id="587" w:author="lợi đoàn" w:date="2024-11-29T17:05:00Z">
                  <w:rPr>
                    <w:noProof/>
                    <w:webHidden/>
                  </w:rPr>
                </w:rPrChange>
              </w:rPr>
              <w:delText>13</w:delText>
            </w:r>
          </w:del>
        </w:p>
        <w:p w14:paraId="2755DF27" w14:textId="6DC5C418" w:rsidR="0047288D" w:rsidRPr="008C59D4" w:rsidDel="00B7319B" w:rsidRDefault="0047288D">
          <w:pPr>
            <w:pStyle w:val="TOC2"/>
            <w:tabs>
              <w:tab w:val="left" w:pos="880"/>
              <w:tab w:val="right" w:leader="dot" w:pos="9062"/>
            </w:tabs>
            <w:rPr>
              <w:del w:id="588" w:author="lợi đoàn" w:date="2024-11-30T02:13:00Z"/>
              <w:rFonts w:ascii="Times New Roman" w:eastAsiaTheme="minorEastAsia" w:hAnsi="Times New Roman"/>
              <w:noProof/>
              <w:sz w:val="22"/>
              <w:szCs w:val="22"/>
              <w:rPrChange w:id="589" w:author="lợi đoàn" w:date="2024-11-29T17:05:00Z">
                <w:rPr>
                  <w:del w:id="590" w:author="lợi đoàn" w:date="2024-11-30T02:13:00Z"/>
                  <w:rFonts w:asciiTheme="minorHAnsi" w:eastAsiaTheme="minorEastAsia" w:hAnsiTheme="minorHAnsi" w:cstheme="minorBidi"/>
                  <w:noProof/>
                  <w:sz w:val="22"/>
                  <w:szCs w:val="22"/>
                </w:rPr>
              </w:rPrChange>
            </w:rPr>
          </w:pPr>
          <w:del w:id="591" w:author="lợi đoàn" w:date="2024-11-30T02:13:00Z">
            <w:r w:rsidRPr="00B7319B" w:rsidDel="00B7319B">
              <w:rPr>
                <w:rPrChange w:id="592" w:author="lợi đoàn" w:date="2024-11-30T02:13:00Z">
                  <w:rPr>
                    <w:rStyle w:val="Hyperlink"/>
                    <w:rFonts w:ascii="Times New Roman" w:hAnsi="Times New Roman"/>
                    <w:b/>
                    <w:bCs/>
                    <w:noProof/>
                  </w:rPr>
                </w:rPrChange>
              </w:rPr>
              <w:delText>1.4.</w:delText>
            </w:r>
            <w:r w:rsidRPr="008C59D4" w:rsidDel="00B7319B">
              <w:rPr>
                <w:rFonts w:ascii="Times New Roman" w:eastAsiaTheme="minorEastAsia" w:hAnsi="Times New Roman"/>
                <w:noProof/>
                <w:sz w:val="22"/>
                <w:szCs w:val="22"/>
                <w:rPrChange w:id="593" w:author="lợi đoàn" w:date="2024-11-29T17:05:00Z">
                  <w:rPr>
                    <w:rFonts w:asciiTheme="minorHAnsi" w:eastAsiaTheme="minorEastAsia" w:hAnsiTheme="minorHAnsi" w:cstheme="minorBidi"/>
                    <w:noProof/>
                    <w:sz w:val="22"/>
                    <w:szCs w:val="22"/>
                  </w:rPr>
                </w:rPrChange>
              </w:rPr>
              <w:tab/>
            </w:r>
            <w:r w:rsidRPr="00B7319B" w:rsidDel="00B7319B">
              <w:rPr>
                <w:rPrChange w:id="594" w:author="lợi đoàn" w:date="2024-11-30T02:13:00Z">
                  <w:rPr>
                    <w:rStyle w:val="Hyperlink"/>
                    <w:rFonts w:ascii="Times New Roman" w:hAnsi="Times New Roman"/>
                    <w:b/>
                    <w:bCs/>
                    <w:noProof/>
                  </w:rPr>
                </w:rPrChange>
              </w:rPr>
              <w:delText>Phương pháp nghiên cứu</w:delText>
            </w:r>
            <w:r w:rsidRPr="008C59D4" w:rsidDel="00B7319B">
              <w:rPr>
                <w:rFonts w:ascii="Times New Roman" w:hAnsi="Times New Roman"/>
                <w:noProof/>
                <w:webHidden/>
                <w:rPrChange w:id="595" w:author="lợi đoàn" w:date="2024-11-29T17:05:00Z">
                  <w:rPr>
                    <w:noProof/>
                    <w:webHidden/>
                  </w:rPr>
                </w:rPrChange>
              </w:rPr>
              <w:tab/>
            </w:r>
          </w:del>
          <w:del w:id="596" w:author="lợi đoàn" w:date="2024-11-29T16:39:00Z">
            <w:r w:rsidRPr="008C59D4" w:rsidDel="00236F51">
              <w:rPr>
                <w:rFonts w:ascii="Times New Roman" w:hAnsi="Times New Roman"/>
                <w:noProof/>
                <w:webHidden/>
                <w:rPrChange w:id="597" w:author="lợi đoàn" w:date="2024-11-29T17:05:00Z">
                  <w:rPr>
                    <w:noProof/>
                    <w:webHidden/>
                  </w:rPr>
                </w:rPrChange>
              </w:rPr>
              <w:delText>14</w:delText>
            </w:r>
          </w:del>
        </w:p>
        <w:p w14:paraId="245E9B9C" w14:textId="5700B997" w:rsidR="0047288D" w:rsidRPr="008C59D4" w:rsidDel="00B7319B" w:rsidRDefault="0047288D">
          <w:pPr>
            <w:pStyle w:val="TOC2"/>
            <w:tabs>
              <w:tab w:val="left" w:pos="880"/>
              <w:tab w:val="right" w:leader="dot" w:pos="9062"/>
            </w:tabs>
            <w:rPr>
              <w:del w:id="598" w:author="lợi đoàn" w:date="2024-11-30T02:13:00Z"/>
              <w:rFonts w:ascii="Times New Roman" w:eastAsiaTheme="minorEastAsia" w:hAnsi="Times New Roman"/>
              <w:noProof/>
              <w:sz w:val="22"/>
              <w:szCs w:val="22"/>
              <w:rPrChange w:id="599" w:author="lợi đoàn" w:date="2024-11-29T17:05:00Z">
                <w:rPr>
                  <w:del w:id="600" w:author="lợi đoàn" w:date="2024-11-30T02:13:00Z"/>
                  <w:rFonts w:asciiTheme="minorHAnsi" w:eastAsiaTheme="minorEastAsia" w:hAnsiTheme="minorHAnsi" w:cstheme="minorBidi"/>
                  <w:noProof/>
                  <w:sz w:val="22"/>
                  <w:szCs w:val="22"/>
                </w:rPr>
              </w:rPrChange>
            </w:rPr>
          </w:pPr>
          <w:del w:id="601" w:author="lợi đoàn" w:date="2024-11-30T02:13:00Z">
            <w:r w:rsidRPr="00B7319B" w:rsidDel="00B7319B">
              <w:rPr>
                <w:rPrChange w:id="602" w:author="lợi đoàn" w:date="2024-11-30T02:13:00Z">
                  <w:rPr>
                    <w:rStyle w:val="Hyperlink"/>
                    <w:rFonts w:ascii="Times New Roman" w:hAnsi="Times New Roman"/>
                    <w:b/>
                    <w:bCs/>
                    <w:noProof/>
                  </w:rPr>
                </w:rPrChange>
              </w:rPr>
              <w:delText>1.5.</w:delText>
            </w:r>
            <w:r w:rsidRPr="008C59D4" w:rsidDel="00B7319B">
              <w:rPr>
                <w:rFonts w:ascii="Times New Roman" w:eastAsiaTheme="minorEastAsia" w:hAnsi="Times New Roman"/>
                <w:noProof/>
                <w:sz w:val="22"/>
                <w:szCs w:val="22"/>
                <w:rPrChange w:id="603" w:author="lợi đoàn" w:date="2024-11-29T17:05:00Z">
                  <w:rPr>
                    <w:rFonts w:asciiTheme="minorHAnsi" w:eastAsiaTheme="minorEastAsia" w:hAnsiTheme="minorHAnsi" w:cstheme="minorBidi"/>
                    <w:noProof/>
                    <w:sz w:val="22"/>
                    <w:szCs w:val="22"/>
                  </w:rPr>
                </w:rPrChange>
              </w:rPr>
              <w:tab/>
            </w:r>
            <w:r w:rsidRPr="00B7319B" w:rsidDel="00B7319B">
              <w:rPr>
                <w:rPrChange w:id="604" w:author="lợi đoàn" w:date="2024-11-30T02:13:00Z">
                  <w:rPr>
                    <w:rStyle w:val="Hyperlink"/>
                    <w:rFonts w:ascii="Times New Roman" w:hAnsi="Times New Roman"/>
                    <w:b/>
                    <w:bCs/>
                    <w:noProof/>
                  </w:rPr>
                </w:rPrChange>
              </w:rPr>
              <w:delText>Cấu trúc báo cáo</w:delText>
            </w:r>
            <w:r w:rsidRPr="008C59D4" w:rsidDel="00B7319B">
              <w:rPr>
                <w:rFonts w:ascii="Times New Roman" w:hAnsi="Times New Roman"/>
                <w:noProof/>
                <w:webHidden/>
                <w:rPrChange w:id="605" w:author="lợi đoàn" w:date="2024-11-29T17:05:00Z">
                  <w:rPr>
                    <w:noProof/>
                    <w:webHidden/>
                  </w:rPr>
                </w:rPrChange>
              </w:rPr>
              <w:tab/>
            </w:r>
          </w:del>
          <w:del w:id="606" w:author="lợi đoàn" w:date="2024-11-29T16:39:00Z">
            <w:r w:rsidRPr="008C59D4" w:rsidDel="00236F51">
              <w:rPr>
                <w:rFonts w:ascii="Times New Roman" w:hAnsi="Times New Roman"/>
                <w:noProof/>
                <w:webHidden/>
                <w:rPrChange w:id="607" w:author="lợi đoàn" w:date="2024-11-29T17:05:00Z">
                  <w:rPr>
                    <w:noProof/>
                    <w:webHidden/>
                  </w:rPr>
                </w:rPrChange>
              </w:rPr>
              <w:delText>14</w:delText>
            </w:r>
          </w:del>
        </w:p>
        <w:p w14:paraId="5C846B3D" w14:textId="51DCACD9" w:rsidR="0047288D" w:rsidRPr="008C59D4" w:rsidDel="00B7319B" w:rsidRDefault="0047288D">
          <w:pPr>
            <w:pStyle w:val="TOC1"/>
            <w:rPr>
              <w:del w:id="608" w:author="lợi đoàn" w:date="2024-11-30T02:13:00Z"/>
              <w:rFonts w:eastAsiaTheme="minorEastAsia"/>
              <w:sz w:val="22"/>
              <w:szCs w:val="22"/>
              <w:rPrChange w:id="609" w:author="lợi đoàn" w:date="2024-11-29T17:05:00Z">
                <w:rPr>
                  <w:del w:id="610" w:author="lợi đoàn" w:date="2024-11-30T02:13:00Z"/>
                  <w:rFonts w:asciiTheme="minorHAnsi" w:eastAsiaTheme="minorEastAsia" w:hAnsiTheme="minorHAnsi" w:cstheme="minorBidi"/>
                  <w:sz w:val="22"/>
                  <w:szCs w:val="22"/>
                </w:rPr>
              </w:rPrChange>
            </w:rPr>
          </w:pPr>
          <w:del w:id="611" w:author="lợi đoàn" w:date="2024-11-30T02:13:00Z">
            <w:r w:rsidRPr="00B7319B" w:rsidDel="00B7319B">
              <w:rPr>
                <w:rPrChange w:id="612" w:author="lợi đoàn" w:date="2024-11-30T02:13:00Z">
                  <w:rPr>
                    <w:rStyle w:val="Hyperlink"/>
                    <w:b w:val="0"/>
                  </w:rPr>
                </w:rPrChange>
              </w:rPr>
              <w:delText>Ch</w:delText>
            </w:r>
            <w:r w:rsidRPr="00B7319B" w:rsidDel="00B7319B">
              <w:rPr>
                <w:rFonts w:ascii="Cambria" w:hAnsi="Cambria" w:cs="Cambria"/>
                <w:rPrChange w:id="613" w:author="lợi đoàn" w:date="2024-11-30T02:13:00Z">
                  <w:rPr>
                    <w:rStyle w:val="Hyperlink"/>
                    <w:b w:val="0"/>
                  </w:rPr>
                </w:rPrChange>
              </w:rPr>
              <w:delText>ươ</w:delText>
            </w:r>
            <w:r w:rsidRPr="00B7319B" w:rsidDel="00B7319B">
              <w:rPr>
                <w:rPrChange w:id="614" w:author="lợi đoàn" w:date="2024-11-30T02:13:00Z">
                  <w:rPr>
                    <w:rStyle w:val="Hyperlink"/>
                    <w:b w:val="0"/>
                  </w:rPr>
                </w:rPrChange>
              </w:rPr>
              <w:delText>ng 2: C</w:delText>
            </w:r>
            <w:r w:rsidRPr="00B7319B" w:rsidDel="00B7319B">
              <w:rPr>
                <w:rFonts w:ascii="Cambria" w:hAnsi="Cambria" w:cs="Cambria"/>
                <w:rPrChange w:id="615" w:author="lợi đoàn" w:date="2024-11-30T02:13:00Z">
                  <w:rPr>
                    <w:rStyle w:val="Hyperlink"/>
                    <w:b w:val="0"/>
                  </w:rPr>
                </w:rPrChange>
              </w:rPr>
              <w:delText>Ơ</w:delText>
            </w:r>
            <w:r w:rsidRPr="00B7319B" w:rsidDel="00B7319B">
              <w:rPr>
                <w:rPrChange w:id="616" w:author="lợi đoàn" w:date="2024-11-30T02:13:00Z">
                  <w:rPr>
                    <w:rStyle w:val="Hyperlink"/>
                    <w:b w:val="0"/>
                  </w:rPr>
                </w:rPrChange>
              </w:rPr>
              <w:delText xml:space="preserve"> S</w:delText>
            </w:r>
            <w:r w:rsidRPr="00B7319B" w:rsidDel="00B7319B">
              <w:rPr>
                <w:rFonts w:ascii="Cambria" w:hAnsi="Cambria" w:cs="Cambria"/>
                <w:rPrChange w:id="617" w:author="lợi đoàn" w:date="2024-11-30T02:13:00Z">
                  <w:rPr>
                    <w:rStyle w:val="Hyperlink"/>
                    <w:b w:val="0"/>
                  </w:rPr>
                </w:rPrChange>
              </w:rPr>
              <w:delText>Ở</w:delText>
            </w:r>
            <w:r w:rsidRPr="00B7319B" w:rsidDel="00B7319B">
              <w:rPr>
                <w:rPrChange w:id="618" w:author="lợi đoàn" w:date="2024-11-30T02:13:00Z">
                  <w:rPr>
                    <w:rStyle w:val="Hyperlink"/>
                    <w:b w:val="0"/>
                  </w:rPr>
                </w:rPrChange>
              </w:rPr>
              <w:delText xml:space="preserve"> L</w:delText>
            </w:r>
            <w:r w:rsidRPr="00B7319B" w:rsidDel="00B7319B">
              <w:rPr>
                <w:rFonts w:ascii="VNI-Times" w:hAnsi="VNI-Times" w:cs="VNI-Times"/>
                <w:rPrChange w:id="619" w:author="lợi đoàn" w:date="2024-11-30T02:13:00Z">
                  <w:rPr>
                    <w:rStyle w:val="Hyperlink"/>
                    <w:b w:val="0"/>
                  </w:rPr>
                </w:rPrChange>
              </w:rPr>
              <w:delText>Ý</w:delText>
            </w:r>
            <w:r w:rsidRPr="00B7319B" w:rsidDel="00B7319B">
              <w:rPr>
                <w:rPrChange w:id="620" w:author="lợi đoàn" w:date="2024-11-30T02:13:00Z">
                  <w:rPr>
                    <w:rStyle w:val="Hyperlink"/>
                    <w:b w:val="0"/>
                  </w:rPr>
                </w:rPrChange>
              </w:rPr>
              <w:delText xml:space="preserve"> THUY</w:delText>
            </w:r>
            <w:r w:rsidRPr="00B7319B" w:rsidDel="00B7319B">
              <w:rPr>
                <w:rFonts w:ascii="Cambria" w:hAnsi="Cambria" w:cs="Cambria"/>
                <w:rPrChange w:id="621" w:author="lợi đoàn" w:date="2024-11-30T02:13:00Z">
                  <w:rPr>
                    <w:rStyle w:val="Hyperlink"/>
                    <w:b w:val="0"/>
                  </w:rPr>
                </w:rPrChange>
              </w:rPr>
              <w:delText>Ế</w:delText>
            </w:r>
            <w:r w:rsidRPr="00B7319B" w:rsidDel="00B7319B">
              <w:rPr>
                <w:rPrChange w:id="622" w:author="lợi đoàn" w:date="2024-11-30T02:13:00Z">
                  <w:rPr>
                    <w:rStyle w:val="Hyperlink"/>
                    <w:b w:val="0"/>
                  </w:rPr>
                </w:rPrChange>
              </w:rPr>
              <w:delText>T</w:delText>
            </w:r>
            <w:r w:rsidRPr="008C59D4" w:rsidDel="00B7319B">
              <w:rPr>
                <w:webHidden/>
              </w:rPr>
              <w:tab/>
            </w:r>
          </w:del>
          <w:del w:id="623" w:author="lợi đoàn" w:date="2024-11-29T16:39:00Z">
            <w:r w:rsidRPr="008C59D4" w:rsidDel="00236F51">
              <w:rPr>
                <w:webHidden/>
              </w:rPr>
              <w:delText>15</w:delText>
            </w:r>
          </w:del>
        </w:p>
        <w:p w14:paraId="5F12EC82" w14:textId="19DFD641" w:rsidR="0047288D" w:rsidRPr="008C59D4" w:rsidDel="00B7319B" w:rsidRDefault="0047288D">
          <w:pPr>
            <w:pStyle w:val="TOC2"/>
            <w:tabs>
              <w:tab w:val="left" w:pos="880"/>
              <w:tab w:val="right" w:leader="dot" w:pos="9062"/>
            </w:tabs>
            <w:rPr>
              <w:del w:id="624" w:author="lợi đoàn" w:date="2024-11-30T02:13:00Z"/>
              <w:rFonts w:ascii="Times New Roman" w:eastAsiaTheme="minorEastAsia" w:hAnsi="Times New Roman"/>
              <w:noProof/>
              <w:sz w:val="22"/>
              <w:szCs w:val="22"/>
              <w:rPrChange w:id="625" w:author="lợi đoàn" w:date="2024-11-29T17:05:00Z">
                <w:rPr>
                  <w:del w:id="626" w:author="lợi đoàn" w:date="2024-11-30T02:13:00Z"/>
                  <w:rFonts w:asciiTheme="minorHAnsi" w:eastAsiaTheme="minorEastAsia" w:hAnsiTheme="minorHAnsi" w:cstheme="minorBidi"/>
                  <w:noProof/>
                  <w:sz w:val="22"/>
                  <w:szCs w:val="22"/>
                </w:rPr>
              </w:rPrChange>
            </w:rPr>
          </w:pPr>
          <w:del w:id="627" w:author="lợi đoàn" w:date="2024-11-30T02:13:00Z">
            <w:r w:rsidRPr="00B7319B" w:rsidDel="00B7319B">
              <w:rPr>
                <w:rPrChange w:id="628" w:author="lợi đoàn" w:date="2024-11-30T02:13:00Z">
                  <w:rPr>
                    <w:rStyle w:val="Hyperlink"/>
                    <w:rFonts w:ascii="Times New Roman" w:hAnsi="Times New Roman"/>
                    <w:b/>
                    <w:noProof/>
                  </w:rPr>
                </w:rPrChange>
              </w:rPr>
              <w:delText>2.1.</w:delText>
            </w:r>
            <w:r w:rsidRPr="008C59D4" w:rsidDel="00B7319B">
              <w:rPr>
                <w:rFonts w:ascii="Times New Roman" w:eastAsiaTheme="minorEastAsia" w:hAnsi="Times New Roman"/>
                <w:noProof/>
                <w:sz w:val="22"/>
                <w:szCs w:val="22"/>
                <w:rPrChange w:id="629" w:author="lợi đoàn" w:date="2024-11-29T17:05:00Z">
                  <w:rPr>
                    <w:rFonts w:asciiTheme="minorHAnsi" w:eastAsiaTheme="minorEastAsia" w:hAnsiTheme="minorHAnsi" w:cstheme="minorBidi"/>
                    <w:noProof/>
                    <w:sz w:val="22"/>
                    <w:szCs w:val="22"/>
                  </w:rPr>
                </w:rPrChange>
              </w:rPr>
              <w:tab/>
            </w:r>
            <w:r w:rsidRPr="00B7319B" w:rsidDel="00B7319B">
              <w:rPr>
                <w:rPrChange w:id="630" w:author="lợi đoàn" w:date="2024-11-30T02:13:00Z">
                  <w:rPr>
                    <w:rStyle w:val="Hyperlink"/>
                    <w:rFonts w:ascii="Times New Roman" w:hAnsi="Times New Roman"/>
                    <w:b/>
                    <w:noProof/>
                  </w:rPr>
                </w:rPrChange>
              </w:rPr>
              <w:delText>Giới thiệu về ngôn ngữ Python</w:delText>
            </w:r>
            <w:r w:rsidRPr="008C59D4" w:rsidDel="00B7319B">
              <w:rPr>
                <w:rFonts w:ascii="Times New Roman" w:hAnsi="Times New Roman"/>
                <w:noProof/>
                <w:webHidden/>
                <w:rPrChange w:id="631" w:author="lợi đoàn" w:date="2024-11-29T17:05:00Z">
                  <w:rPr>
                    <w:noProof/>
                    <w:webHidden/>
                  </w:rPr>
                </w:rPrChange>
              </w:rPr>
              <w:tab/>
            </w:r>
          </w:del>
          <w:del w:id="632" w:author="lợi đoàn" w:date="2024-11-29T16:39:00Z">
            <w:r w:rsidRPr="008C59D4" w:rsidDel="00236F51">
              <w:rPr>
                <w:rFonts w:ascii="Times New Roman" w:hAnsi="Times New Roman"/>
                <w:noProof/>
                <w:webHidden/>
                <w:rPrChange w:id="633" w:author="lợi đoàn" w:date="2024-11-29T17:05:00Z">
                  <w:rPr>
                    <w:noProof/>
                    <w:webHidden/>
                  </w:rPr>
                </w:rPrChange>
              </w:rPr>
              <w:delText>15</w:delText>
            </w:r>
          </w:del>
        </w:p>
        <w:p w14:paraId="74081FE6" w14:textId="3B2B31C9" w:rsidR="0047288D" w:rsidRPr="008C59D4" w:rsidDel="00B7319B" w:rsidRDefault="0047288D">
          <w:pPr>
            <w:pStyle w:val="TOC3"/>
            <w:tabs>
              <w:tab w:val="right" w:leader="dot" w:pos="9062"/>
            </w:tabs>
            <w:rPr>
              <w:del w:id="634" w:author="lợi đoàn" w:date="2024-11-30T02:13:00Z"/>
              <w:rFonts w:ascii="Times New Roman" w:eastAsiaTheme="minorEastAsia" w:hAnsi="Times New Roman"/>
              <w:noProof/>
              <w:sz w:val="22"/>
              <w:szCs w:val="22"/>
              <w:rPrChange w:id="635" w:author="lợi đoàn" w:date="2024-11-29T17:05:00Z">
                <w:rPr>
                  <w:del w:id="636" w:author="lợi đoàn" w:date="2024-11-30T02:13:00Z"/>
                  <w:rFonts w:asciiTheme="minorHAnsi" w:eastAsiaTheme="minorEastAsia" w:hAnsiTheme="minorHAnsi" w:cstheme="minorBidi"/>
                  <w:noProof/>
                  <w:sz w:val="22"/>
                  <w:szCs w:val="22"/>
                </w:rPr>
              </w:rPrChange>
            </w:rPr>
          </w:pPr>
          <w:del w:id="637" w:author="lợi đoàn" w:date="2024-11-30T02:13:00Z">
            <w:r w:rsidRPr="00B7319B" w:rsidDel="00B7319B">
              <w:rPr>
                <w:rPrChange w:id="638" w:author="lợi đoàn" w:date="2024-11-30T02:13:00Z">
                  <w:rPr>
                    <w:rStyle w:val="Hyperlink"/>
                    <w:rFonts w:ascii="Times New Roman" w:hAnsi="Times New Roman"/>
                    <w:b/>
                    <w:bCs/>
                    <w:i/>
                    <w:iCs/>
                    <w:noProof/>
                  </w:rPr>
                </w:rPrChange>
              </w:rPr>
              <w:delText>2.1.1. Khái niệm</w:delText>
            </w:r>
            <w:r w:rsidRPr="008C59D4" w:rsidDel="00B7319B">
              <w:rPr>
                <w:rFonts w:ascii="Times New Roman" w:hAnsi="Times New Roman"/>
                <w:noProof/>
                <w:webHidden/>
                <w:rPrChange w:id="639" w:author="lợi đoàn" w:date="2024-11-29T17:05:00Z">
                  <w:rPr>
                    <w:noProof/>
                    <w:webHidden/>
                  </w:rPr>
                </w:rPrChange>
              </w:rPr>
              <w:tab/>
            </w:r>
          </w:del>
          <w:del w:id="640" w:author="lợi đoàn" w:date="2024-11-29T16:39:00Z">
            <w:r w:rsidRPr="008C59D4" w:rsidDel="00236F51">
              <w:rPr>
                <w:rFonts w:ascii="Times New Roman" w:hAnsi="Times New Roman"/>
                <w:noProof/>
                <w:webHidden/>
                <w:rPrChange w:id="641" w:author="lợi đoàn" w:date="2024-11-29T17:05:00Z">
                  <w:rPr>
                    <w:noProof/>
                    <w:webHidden/>
                  </w:rPr>
                </w:rPrChange>
              </w:rPr>
              <w:delText>15</w:delText>
            </w:r>
          </w:del>
        </w:p>
        <w:p w14:paraId="76BCB13D" w14:textId="0321D260" w:rsidR="0047288D" w:rsidRPr="008C59D4" w:rsidDel="00B7319B" w:rsidRDefault="0047288D">
          <w:pPr>
            <w:pStyle w:val="TOC3"/>
            <w:tabs>
              <w:tab w:val="left" w:pos="1320"/>
              <w:tab w:val="right" w:leader="dot" w:pos="9062"/>
            </w:tabs>
            <w:rPr>
              <w:del w:id="642" w:author="lợi đoàn" w:date="2024-11-30T02:13:00Z"/>
              <w:rFonts w:ascii="Times New Roman" w:eastAsiaTheme="minorEastAsia" w:hAnsi="Times New Roman"/>
              <w:noProof/>
              <w:sz w:val="22"/>
              <w:szCs w:val="22"/>
              <w:rPrChange w:id="643" w:author="lợi đoàn" w:date="2024-11-29T17:05:00Z">
                <w:rPr>
                  <w:del w:id="644" w:author="lợi đoàn" w:date="2024-11-30T02:13:00Z"/>
                  <w:rFonts w:asciiTheme="minorHAnsi" w:eastAsiaTheme="minorEastAsia" w:hAnsiTheme="minorHAnsi" w:cstheme="minorBidi"/>
                  <w:noProof/>
                  <w:sz w:val="22"/>
                  <w:szCs w:val="22"/>
                </w:rPr>
              </w:rPrChange>
            </w:rPr>
          </w:pPr>
          <w:del w:id="645" w:author="lợi đoàn" w:date="2024-11-30T02:13:00Z">
            <w:r w:rsidRPr="00B7319B" w:rsidDel="00B7319B">
              <w:rPr>
                <w:rPrChange w:id="646" w:author="lợi đoàn" w:date="2024-11-30T02:13:00Z">
                  <w:rPr>
                    <w:rStyle w:val="Hyperlink"/>
                    <w:rFonts w:ascii="Times New Roman" w:hAnsi="Times New Roman"/>
                    <w:b/>
                    <w:bCs/>
                    <w:i/>
                    <w:iCs/>
                    <w:noProof/>
                  </w:rPr>
                </w:rPrChange>
              </w:rPr>
              <w:delText>2.1.2.</w:delText>
            </w:r>
            <w:r w:rsidRPr="008C59D4" w:rsidDel="00B7319B">
              <w:rPr>
                <w:rFonts w:ascii="Times New Roman" w:eastAsiaTheme="minorEastAsia" w:hAnsi="Times New Roman"/>
                <w:noProof/>
                <w:sz w:val="22"/>
                <w:szCs w:val="22"/>
                <w:rPrChange w:id="647" w:author="lợi đoàn" w:date="2024-11-29T17:05:00Z">
                  <w:rPr>
                    <w:rFonts w:asciiTheme="minorHAnsi" w:eastAsiaTheme="minorEastAsia" w:hAnsiTheme="minorHAnsi" w:cstheme="minorBidi"/>
                    <w:noProof/>
                    <w:sz w:val="22"/>
                    <w:szCs w:val="22"/>
                  </w:rPr>
                </w:rPrChange>
              </w:rPr>
              <w:tab/>
            </w:r>
            <w:r w:rsidRPr="00B7319B" w:rsidDel="00B7319B">
              <w:rPr>
                <w:rPrChange w:id="648" w:author="lợi đoàn" w:date="2024-11-30T02:13:00Z">
                  <w:rPr>
                    <w:rStyle w:val="Hyperlink"/>
                    <w:rFonts w:ascii="Times New Roman" w:hAnsi="Times New Roman"/>
                    <w:b/>
                    <w:bCs/>
                    <w:i/>
                    <w:iCs/>
                    <w:noProof/>
                  </w:rPr>
                </w:rPrChange>
              </w:rPr>
              <w:delText>Ưu điểm</w:delText>
            </w:r>
            <w:r w:rsidRPr="008C59D4" w:rsidDel="00B7319B">
              <w:rPr>
                <w:rFonts w:ascii="Times New Roman" w:hAnsi="Times New Roman"/>
                <w:noProof/>
                <w:webHidden/>
                <w:rPrChange w:id="649" w:author="lợi đoàn" w:date="2024-11-29T17:05:00Z">
                  <w:rPr>
                    <w:noProof/>
                    <w:webHidden/>
                  </w:rPr>
                </w:rPrChange>
              </w:rPr>
              <w:tab/>
            </w:r>
          </w:del>
          <w:del w:id="650" w:author="lợi đoàn" w:date="2024-11-29T16:39:00Z">
            <w:r w:rsidRPr="008C59D4" w:rsidDel="00236F51">
              <w:rPr>
                <w:rFonts w:ascii="Times New Roman" w:hAnsi="Times New Roman"/>
                <w:noProof/>
                <w:webHidden/>
                <w:rPrChange w:id="651" w:author="lợi đoàn" w:date="2024-11-29T17:05:00Z">
                  <w:rPr>
                    <w:noProof/>
                    <w:webHidden/>
                  </w:rPr>
                </w:rPrChange>
              </w:rPr>
              <w:delText>15</w:delText>
            </w:r>
          </w:del>
        </w:p>
        <w:p w14:paraId="3FE86693" w14:textId="439064FF" w:rsidR="0047288D" w:rsidRPr="008C59D4" w:rsidDel="00B7319B" w:rsidRDefault="0047288D">
          <w:pPr>
            <w:pStyle w:val="TOC3"/>
            <w:tabs>
              <w:tab w:val="left" w:pos="1320"/>
              <w:tab w:val="right" w:leader="dot" w:pos="9062"/>
            </w:tabs>
            <w:rPr>
              <w:del w:id="652" w:author="lợi đoàn" w:date="2024-11-30T02:13:00Z"/>
              <w:rFonts w:ascii="Times New Roman" w:eastAsiaTheme="minorEastAsia" w:hAnsi="Times New Roman"/>
              <w:noProof/>
              <w:sz w:val="22"/>
              <w:szCs w:val="22"/>
              <w:rPrChange w:id="653" w:author="lợi đoàn" w:date="2024-11-29T17:05:00Z">
                <w:rPr>
                  <w:del w:id="654" w:author="lợi đoàn" w:date="2024-11-30T02:13:00Z"/>
                  <w:rFonts w:asciiTheme="minorHAnsi" w:eastAsiaTheme="minorEastAsia" w:hAnsiTheme="minorHAnsi" w:cstheme="minorBidi"/>
                  <w:noProof/>
                  <w:sz w:val="22"/>
                  <w:szCs w:val="22"/>
                </w:rPr>
              </w:rPrChange>
            </w:rPr>
          </w:pPr>
          <w:del w:id="655" w:author="lợi đoàn" w:date="2024-11-30T02:13:00Z">
            <w:r w:rsidRPr="00B7319B" w:rsidDel="00B7319B">
              <w:rPr>
                <w:rPrChange w:id="656" w:author="lợi đoàn" w:date="2024-11-30T02:13:00Z">
                  <w:rPr>
                    <w:rStyle w:val="Hyperlink"/>
                    <w:rFonts w:ascii="Times New Roman" w:hAnsi="Times New Roman"/>
                    <w:b/>
                    <w:bCs/>
                    <w:i/>
                    <w:iCs/>
                    <w:noProof/>
                  </w:rPr>
                </w:rPrChange>
              </w:rPr>
              <w:delText>2.1.3.</w:delText>
            </w:r>
            <w:r w:rsidRPr="008C59D4" w:rsidDel="00B7319B">
              <w:rPr>
                <w:rFonts w:ascii="Times New Roman" w:eastAsiaTheme="minorEastAsia" w:hAnsi="Times New Roman"/>
                <w:noProof/>
                <w:sz w:val="22"/>
                <w:szCs w:val="22"/>
                <w:rPrChange w:id="657" w:author="lợi đoàn" w:date="2024-11-29T17:05:00Z">
                  <w:rPr>
                    <w:rFonts w:asciiTheme="minorHAnsi" w:eastAsiaTheme="minorEastAsia" w:hAnsiTheme="minorHAnsi" w:cstheme="minorBidi"/>
                    <w:noProof/>
                    <w:sz w:val="22"/>
                    <w:szCs w:val="22"/>
                  </w:rPr>
                </w:rPrChange>
              </w:rPr>
              <w:tab/>
            </w:r>
            <w:r w:rsidRPr="00B7319B" w:rsidDel="00B7319B">
              <w:rPr>
                <w:rPrChange w:id="658" w:author="lợi đoàn" w:date="2024-11-30T02:13:00Z">
                  <w:rPr>
                    <w:rStyle w:val="Hyperlink"/>
                    <w:rFonts w:ascii="Times New Roman" w:hAnsi="Times New Roman"/>
                    <w:b/>
                    <w:bCs/>
                    <w:i/>
                    <w:iCs/>
                    <w:noProof/>
                  </w:rPr>
                </w:rPrChange>
              </w:rPr>
              <w:delText>Nhược điểm</w:delText>
            </w:r>
            <w:r w:rsidRPr="008C59D4" w:rsidDel="00B7319B">
              <w:rPr>
                <w:rFonts w:ascii="Times New Roman" w:hAnsi="Times New Roman"/>
                <w:noProof/>
                <w:webHidden/>
                <w:rPrChange w:id="659" w:author="lợi đoàn" w:date="2024-11-29T17:05:00Z">
                  <w:rPr>
                    <w:noProof/>
                    <w:webHidden/>
                  </w:rPr>
                </w:rPrChange>
              </w:rPr>
              <w:tab/>
            </w:r>
          </w:del>
          <w:del w:id="660" w:author="lợi đoàn" w:date="2024-11-29T16:39:00Z">
            <w:r w:rsidRPr="008C59D4" w:rsidDel="00236F51">
              <w:rPr>
                <w:rFonts w:ascii="Times New Roman" w:hAnsi="Times New Roman"/>
                <w:noProof/>
                <w:webHidden/>
                <w:rPrChange w:id="661" w:author="lợi đoàn" w:date="2024-11-29T17:05:00Z">
                  <w:rPr>
                    <w:noProof/>
                    <w:webHidden/>
                  </w:rPr>
                </w:rPrChange>
              </w:rPr>
              <w:delText>16</w:delText>
            </w:r>
          </w:del>
        </w:p>
        <w:p w14:paraId="51B3E127" w14:textId="157F665B" w:rsidR="0047288D" w:rsidRPr="008C59D4" w:rsidDel="00B7319B" w:rsidRDefault="0047288D">
          <w:pPr>
            <w:pStyle w:val="TOC2"/>
            <w:tabs>
              <w:tab w:val="left" w:pos="880"/>
              <w:tab w:val="right" w:leader="dot" w:pos="9062"/>
            </w:tabs>
            <w:rPr>
              <w:del w:id="662" w:author="lợi đoàn" w:date="2024-11-30T02:13:00Z"/>
              <w:rFonts w:ascii="Times New Roman" w:eastAsiaTheme="minorEastAsia" w:hAnsi="Times New Roman"/>
              <w:noProof/>
              <w:sz w:val="22"/>
              <w:szCs w:val="22"/>
              <w:rPrChange w:id="663" w:author="lợi đoàn" w:date="2024-11-29T17:05:00Z">
                <w:rPr>
                  <w:del w:id="664" w:author="lợi đoàn" w:date="2024-11-30T02:13:00Z"/>
                  <w:rFonts w:asciiTheme="minorHAnsi" w:eastAsiaTheme="minorEastAsia" w:hAnsiTheme="minorHAnsi" w:cstheme="minorBidi"/>
                  <w:noProof/>
                  <w:sz w:val="22"/>
                  <w:szCs w:val="22"/>
                </w:rPr>
              </w:rPrChange>
            </w:rPr>
          </w:pPr>
          <w:del w:id="665" w:author="lợi đoàn" w:date="2024-11-30T02:13:00Z">
            <w:r w:rsidRPr="00B7319B" w:rsidDel="00B7319B">
              <w:rPr>
                <w:rPrChange w:id="666" w:author="lợi đoàn" w:date="2024-11-30T02:13:00Z">
                  <w:rPr>
                    <w:rStyle w:val="Hyperlink"/>
                    <w:rFonts w:ascii="Times New Roman" w:hAnsi="Times New Roman"/>
                    <w:b/>
                    <w:bCs/>
                    <w:noProof/>
                  </w:rPr>
                </w:rPrChange>
              </w:rPr>
              <w:delText>2.2.</w:delText>
            </w:r>
            <w:r w:rsidRPr="008C59D4" w:rsidDel="00B7319B">
              <w:rPr>
                <w:rFonts w:ascii="Times New Roman" w:eastAsiaTheme="minorEastAsia" w:hAnsi="Times New Roman"/>
                <w:noProof/>
                <w:sz w:val="22"/>
                <w:szCs w:val="22"/>
                <w:rPrChange w:id="667" w:author="lợi đoàn" w:date="2024-11-29T17:05:00Z">
                  <w:rPr>
                    <w:rFonts w:asciiTheme="minorHAnsi" w:eastAsiaTheme="minorEastAsia" w:hAnsiTheme="minorHAnsi" w:cstheme="minorBidi"/>
                    <w:noProof/>
                    <w:sz w:val="22"/>
                    <w:szCs w:val="22"/>
                  </w:rPr>
                </w:rPrChange>
              </w:rPr>
              <w:tab/>
            </w:r>
            <w:r w:rsidRPr="00B7319B" w:rsidDel="00B7319B">
              <w:rPr>
                <w:rPrChange w:id="668" w:author="lợi đoàn" w:date="2024-11-30T02:13:00Z">
                  <w:rPr>
                    <w:rStyle w:val="Hyperlink"/>
                    <w:rFonts w:ascii="Times New Roman" w:hAnsi="Times New Roman"/>
                    <w:b/>
                    <w:bCs/>
                    <w:noProof/>
                  </w:rPr>
                </w:rPrChange>
              </w:rPr>
              <w:delText>Giới thiệu về framework FastAPI</w:delText>
            </w:r>
            <w:r w:rsidRPr="008C59D4" w:rsidDel="00B7319B">
              <w:rPr>
                <w:rFonts w:ascii="Times New Roman" w:hAnsi="Times New Roman"/>
                <w:noProof/>
                <w:webHidden/>
                <w:rPrChange w:id="669" w:author="lợi đoàn" w:date="2024-11-29T17:05:00Z">
                  <w:rPr>
                    <w:noProof/>
                    <w:webHidden/>
                  </w:rPr>
                </w:rPrChange>
              </w:rPr>
              <w:tab/>
            </w:r>
          </w:del>
          <w:del w:id="670" w:author="lợi đoàn" w:date="2024-11-29T16:39:00Z">
            <w:r w:rsidRPr="008C59D4" w:rsidDel="00236F51">
              <w:rPr>
                <w:rFonts w:ascii="Times New Roman" w:hAnsi="Times New Roman"/>
                <w:noProof/>
                <w:webHidden/>
                <w:rPrChange w:id="671" w:author="lợi đoàn" w:date="2024-11-29T17:05:00Z">
                  <w:rPr>
                    <w:noProof/>
                    <w:webHidden/>
                  </w:rPr>
                </w:rPrChange>
              </w:rPr>
              <w:delText>17</w:delText>
            </w:r>
          </w:del>
        </w:p>
        <w:p w14:paraId="7CD18781" w14:textId="538661C3" w:rsidR="0047288D" w:rsidRPr="008C59D4" w:rsidDel="00B7319B" w:rsidRDefault="0047288D">
          <w:pPr>
            <w:pStyle w:val="TOC3"/>
            <w:tabs>
              <w:tab w:val="left" w:pos="1320"/>
              <w:tab w:val="right" w:leader="dot" w:pos="9062"/>
            </w:tabs>
            <w:rPr>
              <w:del w:id="672" w:author="lợi đoàn" w:date="2024-11-30T02:13:00Z"/>
              <w:rFonts w:ascii="Times New Roman" w:eastAsiaTheme="minorEastAsia" w:hAnsi="Times New Roman"/>
              <w:noProof/>
              <w:sz w:val="22"/>
              <w:szCs w:val="22"/>
              <w:rPrChange w:id="673" w:author="lợi đoàn" w:date="2024-11-29T17:05:00Z">
                <w:rPr>
                  <w:del w:id="674" w:author="lợi đoàn" w:date="2024-11-30T02:13:00Z"/>
                  <w:rFonts w:asciiTheme="minorHAnsi" w:eastAsiaTheme="minorEastAsia" w:hAnsiTheme="minorHAnsi" w:cstheme="minorBidi"/>
                  <w:noProof/>
                  <w:sz w:val="22"/>
                  <w:szCs w:val="22"/>
                </w:rPr>
              </w:rPrChange>
            </w:rPr>
          </w:pPr>
          <w:del w:id="675" w:author="lợi đoàn" w:date="2024-11-30T02:13:00Z">
            <w:r w:rsidRPr="00B7319B" w:rsidDel="00B7319B">
              <w:rPr>
                <w:rPrChange w:id="676" w:author="lợi đoàn" w:date="2024-11-30T02:13:00Z">
                  <w:rPr>
                    <w:rStyle w:val="Hyperlink"/>
                    <w:rFonts w:ascii="Times New Roman" w:hAnsi="Times New Roman"/>
                    <w:b/>
                    <w:bCs/>
                    <w:i/>
                    <w:iCs/>
                    <w:noProof/>
                  </w:rPr>
                </w:rPrChange>
              </w:rPr>
              <w:delText>2.2.1.</w:delText>
            </w:r>
            <w:r w:rsidRPr="008C59D4" w:rsidDel="00B7319B">
              <w:rPr>
                <w:rFonts w:ascii="Times New Roman" w:eastAsiaTheme="minorEastAsia" w:hAnsi="Times New Roman"/>
                <w:noProof/>
                <w:sz w:val="22"/>
                <w:szCs w:val="22"/>
                <w:rPrChange w:id="677" w:author="lợi đoàn" w:date="2024-11-29T17:05:00Z">
                  <w:rPr>
                    <w:rFonts w:asciiTheme="minorHAnsi" w:eastAsiaTheme="minorEastAsia" w:hAnsiTheme="minorHAnsi" w:cstheme="minorBidi"/>
                    <w:noProof/>
                    <w:sz w:val="22"/>
                    <w:szCs w:val="22"/>
                  </w:rPr>
                </w:rPrChange>
              </w:rPr>
              <w:tab/>
            </w:r>
            <w:r w:rsidRPr="00B7319B" w:rsidDel="00B7319B">
              <w:rPr>
                <w:rPrChange w:id="678" w:author="lợi đoàn" w:date="2024-11-30T02:13:00Z">
                  <w:rPr>
                    <w:rStyle w:val="Hyperlink"/>
                    <w:rFonts w:ascii="Times New Roman" w:hAnsi="Times New Roman"/>
                    <w:b/>
                    <w:bCs/>
                    <w:i/>
                    <w:iCs/>
                    <w:noProof/>
                  </w:rPr>
                </w:rPrChange>
              </w:rPr>
              <w:delText>Khái niệm</w:delText>
            </w:r>
            <w:r w:rsidRPr="008C59D4" w:rsidDel="00B7319B">
              <w:rPr>
                <w:rFonts w:ascii="Times New Roman" w:hAnsi="Times New Roman"/>
                <w:noProof/>
                <w:webHidden/>
                <w:rPrChange w:id="679" w:author="lợi đoàn" w:date="2024-11-29T17:05:00Z">
                  <w:rPr>
                    <w:noProof/>
                    <w:webHidden/>
                  </w:rPr>
                </w:rPrChange>
              </w:rPr>
              <w:tab/>
            </w:r>
          </w:del>
          <w:del w:id="680" w:author="lợi đoàn" w:date="2024-11-29T16:39:00Z">
            <w:r w:rsidRPr="008C59D4" w:rsidDel="00236F51">
              <w:rPr>
                <w:rFonts w:ascii="Times New Roman" w:hAnsi="Times New Roman"/>
                <w:noProof/>
                <w:webHidden/>
                <w:rPrChange w:id="681" w:author="lợi đoàn" w:date="2024-11-29T17:05:00Z">
                  <w:rPr>
                    <w:noProof/>
                    <w:webHidden/>
                  </w:rPr>
                </w:rPrChange>
              </w:rPr>
              <w:delText>17</w:delText>
            </w:r>
          </w:del>
        </w:p>
        <w:p w14:paraId="0D48671D" w14:textId="65615239" w:rsidR="0047288D" w:rsidRPr="008C59D4" w:rsidDel="00B7319B" w:rsidRDefault="0047288D">
          <w:pPr>
            <w:pStyle w:val="TOC3"/>
            <w:tabs>
              <w:tab w:val="left" w:pos="1320"/>
              <w:tab w:val="right" w:leader="dot" w:pos="9062"/>
            </w:tabs>
            <w:rPr>
              <w:del w:id="682" w:author="lợi đoàn" w:date="2024-11-30T02:13:00Z"/>
              <w:rFonts w:ascii="Times New Roman" w:eastAsiaTheme="minorEastAsia" w:hAnsi="Times New Roman"/>
              <w:noProof/>
              <w:sz w:val="22"/>
              <w:szCs w:val="22"/>
              <w:rPrChange w:id="683" w:author="lợi đoàn" w:date="2024-11-29T17:05:00Z">
                <w:rPr>
                  <w:del w:id="684" w:author="lợi đoàn" w:date="2024-11-30T02:13:00Z"/>
                  <w:rFonts w:asciiTheme="minorHAnsi" w:eastAsiaTheme="minorEastAsia" w:hAnsiTheme="minorHAnsi" w:cstheme="minorBidi"/>
                  <w:noProof/>
                  <w:sz w:val="22"/>
                  <w:szCs w:val="22"/>
                </w:rPr>
              </w:rPrChange>
            </w:rPr>
          </w:pPr>
          <w:del w:id="685" w:author="lợi đoàn" w:date="2024-11-30T02:13:00Z">
            <w:r w:rsidRPr="00B7319B" w:rsidDel="00B7319B">
              <w:rPr>
                <w:rPrChange w:id="686" w:author="lợi đoàn" w:date="2024-11-30T02:13:00Z">
                  <w:rPr>
                    <w:rStyle w:val="Hyperlink"/>
                    <w:rFonts w:ascii="Times New Roman" w:hAnsi="Times New Roman"/>
                    <w:b/>
                    <w:bCs/>
                    <w:i/>
                    <w:iCs/>
                    <w:noProof/>
                  </w:rPr>
                </w:rPrChange>
              </w:rPr>
              <w:delText>2.2.2.</w:delText>
            </w:r>
            <w:r w:rsidRPr="008C59D4" w:rsidDel="00B7319B">
              <w:rPr>
                <w:rFonts w:ascii="Times New Roman" w:eastAsiaTheme="minorEastAsia" w:hAnsi="Times New Roman"/>
                <w:noProof/>
                <w:sz w:val="22"/>
                <w:szCs w:val="22"/>
                <w:rPrChange w:id="687" w:author="lợi đoàn" w:date="2024-11-29T17:05:00Z">
                  <w:rPr>
                    <w:rFonts w:asciiTheme="minorHAnsi" w:eastAsiaTheme="minorEastAsia" w:hAnsiTheme="minorHAnsi" w:cstheme="minorBidi"/>
                    <w:noProof/>
                    <w:sz w:val="22"/>
                    <w:szCs w:val="22"/>
                  </w:rPr>
                </w:rPrChange>
              </w:rPr>
              <w:tab/>
            </w:r>
            <w:r w:rsidRPr="00B7319B" w:rsidDel="00B7319B">
              <w:rPr>
                <w:rPrChange w:id="688" w:author="lợi đoàn" w:date="2024-11-30T02:13:00Z">
                  <w:rPr>
                    <w:rStyle w:val="Hyperlink"/>
                    <w:rFonts w:ascii="Times New Roman" w:hAnsi="Times New Roman"/>
                    <w:b/>
                    <w:bCs/>
                    <w:i/>
                    <w:iCs/>
                    <w:noProof/>
                  </w:rPr>
                </w:rPrChange>
              </w:rPr>
              <w:delText>Ưu điểm</w:delText>
            </w:r>
            <w:r w:rsidRPr="008C59D4" w:rsidDel="00B7319B">
              <w:rPr>
                <w:rFonts w:ascii="Times New Roman" w:hAnsi="Times New Roman"/>
                <w:noProof/>
                <w:webHidden/>
                <w:rPrChange w:id="689" w:author="lợi đoàn" w:date="2024-11-29T17:05:00Z">
                  <w:rPr>
                    <w:noProof/>
                    <w:webHidden/>
                  </w:rPr>
                </w:rPrChange>
              </w:rPr>
              <w:tab/>
            </w:r>
          </w:del>
          <w:del w:id="690" w:author="lợi đoàn" w:date="2024-11-29T16:39:00Z">
            <w:r w:rsidRPr="008C59D4" w:rsidDel="00236F51">
              <w:rPr>
                <w:rFonts w:ascii="Times New Roman" w:hAnsi="Times New Roman"/>
                <w:noProof/>
                <w:webHidden/>
                <w:rPrChange w:id="691" w:author="lợi đoàn" w:date="2024-11-29T17:05:00Z">
                  <w:rPr>
                    <w:noProof/>
                    <w:webHidden/>
                  </w:rPr>
                </w:rPrChange>
              </w:rPr>
              <w:delText>18</w:delText>
            </w:r>
          </w:del>
        </w:p>
        <w:p w14:paraId="2DA871C4" w14:textId="619C537C" w:rsidR="0047288D" w:rsidRPr="008C59D4" w:rsidDel="00B7319B" w:rsidRDefault="0047288D">
          <w:pPr>
            <w:pStyle w:val="TOC3"/>
            <w:tabs>
              <w:tab w:val="left" w:pos="1320"/>
              <w:tab w:val="right" w:leader="dot" w:pos="9062"/>
            </w:tabs>
            <w:rPr>
              <w:del w:id="692" w:author="lợi đoàn" w:date="2024-11-30T02:13:00Z"/>
              <w:rFonts w:ascii="Times New Roman" w:eastAsiaTheme="minorEastAsia" w:hAnsi="Times New Roman"/>
              <w:noProof/>
              <w:sz w:val="22"/>
              <w:szCs w:val="22"/>
              <w:rPrChange w:id="693" w:author="lợi đoàn" w:date="2024-11-29T17:05:00Z">
                <w:rPr>
                  <w:del w:id="694" w:author="lợi đoàn" w:date="2024-11-30T02:13:00Z"/>
                  <w:rFonts w:asciiTheme="minorHAnsi" w:eastAsiaTheme="minorEastAsia" w:hAnsiTheme="minorHAnsi" w:cstheme="minorBidi"/>
                  <w:noProof/>
                  <w:sz w:val="22"/>
                  <w:szCs w:val="22"/>
                </w:rPr>
              </w:rPrChange>
            </w:rPr>
          </w:pPr>
          <w:del w:id="695" w:author="lợi đoàn" w:date="2024-11-30T02:13:00Z">
            <w:r w:rsidRPr="00B7319B" w:rsidDel="00B7319B">
              <w:rPr>
                <w:rPrChange w:id="696" w:author="lợi đoàn" w:date="2024-11-30T02:13:00Z">
                  <w:rPr>
                    <w:rStyle w:val="Hyperlink"/>
                    <w:rFonts w:ascii="Times New Roman" w:hAnsi="Times New Roman"/>
                    <w:b/>
                    <w:bCs/>
                    <w:i/>
                    <w:iCs/>
                    <w:noProof/>
                  </w:rPr>
                </w:rPrChange>
              </w:rPr>
              <w:delText>2.2.3.</w:delText>
            </w:r>
            <w:r w:rsidRPr="008C59D4" w:rsidDel="00B7319B">
              <w:rPr>
                <w:rFonts w:ascii="Times New Roman" w:eastAsiaTheme="minorEastAsia" w:hAnsi="Times New Roman"/>
                <w:noProof/>
                <w:sz w:val="22"/>
                <w:szCs w:val="22"/>
                <w:rPrChange w:id="697" w:author="lợi đoàn" w:date="2024-11-29T17:05:00Z">
                  <w:rPr>
                    <w:rFonts w:asciiTheme="minorHAnsi" w:eastAsiaTheme="minorEastAsia" w:hAnsiTheme="minorHAnsi" w:cstheme="minorBidi"/>
                    <w:noProof/>
                    <w:sz w:val="22"/>
                    <w:szCs w:val="22"/>
                  </w:rPr>
                </w:rPrChange>
              </w:rPr>
              <w:tab/>
            </w:r>
            <w:r w:rsidRPr="00B7319B" w:rsidDel="00B7319B">
              <w:rPr>
                <w:rPrChange w:id="698" w:author="lợi đoàn" w:date="2024-11-30T02:13:00Z">
                  <w:rPr>
                    <w:rStyle w:val="Hyperlink"/>
                    <w:rFonts w:ascii="Times New Roman" w:hAnsi="Times New Roman"/>
                    <w:b/>
                    <w:bCs/>
                    <w:i/>
                    <w:iCs/>
                    <w:noProof/>
                  </w:rPr>
                </w:rPrChange>
              </w:rPr>
              <w:delText>Nhược điểm</w:delText>
            </w:r>
            <w:r w:rsidRPr="008C59D4" w:rsidDel="00B7319B">
              <w:rPr>
                <w:rFonts w:ascii="Times New Roman" w:hAnsi="Times New Roman"/>
                <w:noProof/>
                <w:webHidden/>
                <w:rPrChange w:id="699" w:author="lợi đoàn" w:date="2024-11-29T17:05:00Z">
                  <w:rPr>
                    <w:noProof/>
                    <w:webHidden/>
                  </w:rPr>
                </w:rPrChange>
              </w:rPr>
              <w:tab/>
            </w:r>
          </w:del>
          <w:del w:id="700" w:author="lợi đoàn" w:date="2024-11-29T16:39:00Z">
            <w:r w:rsidRPr="008C59D4" w:rsidDel="00236F51">
              <w:rPr>
                <w:rFonts w:ascii="Times New Roman" w:hAnsi="Times New Roman"/>
                <w:noProof/>
                <w:webHidden/>
                <w:rPrChange w:id="701" w:author="lợi đoàn" w:date="2024-11-29T17:05:00Z">
                  <w:rPr>
                    <w:noProof/>
                    <w:webHidden/>
                  </w:rPr>
                </w:rPrChange>
              </w:rPr>
              <w:delText>18</w:delText>
            </w:r>
          </w:del>
        </w:p>
        <w:p w14:paraId="322148D1" w14:textId="453BA2C6" w:rsidR="0047288D" w:rsidRPr="008C59D4" w:rsidDel="00B7319B" w:rsidRDefault="0047288D">
          <w:pPr>
            <w:pStyle w:val="TOC2"/>
            <w:tabs>
              <w:tab w:val="left" w:pos="880"/>
              <w:tab w:val="right" w:leader="dot" w:pos="9062"/>
            </w:tabs>
            <w:rPr>
              <w:del w:id="702" w:author="lợi đoàn" w:date="2024-11-30T02:13:00Z"/>
              <w:rFonts w:ascii="Times New Roman" w:eastAsiaTheme="minorEastAsia" w:hAnsi="Times New Roman"/>
              <w:noProof/>
              <w:sz w:val="22"/>
              <w:szCs w:val="22"/>
              <w:rPrChange w:id="703" w:author="lợi đoàn" w:date="2024-11-29T17:05:00Z">
                <w:rPr>
                  <w:del w:id="704" w:author="lợi đoàn" w:date="2024-11-30T02:13:00Z"/>
                  <w:rFonts w:asciiTheme="minorHAnsi" w:eastAsiaTheme="minorEastAsia" w:hAnsiTheme="minorHAnsi" w:cstheme="minorBidi"/>
                  <w:noProof/>
                  <w:sz w:val="22"/>
                  <w:szCs w:val="22"/>
                </w:rPr>
              </w:rPrChange>
            </w:rPr>
          </w:pPr>
          <w:del w:id="705" w:author="lợi đoàn" w:date="2024-11-30T02:13:00Z">
            <w:r w:rsidRPr="00B7319B" w:rsidDel="00B7319B">
              <w:rPr>
                <w:rPrChange w:id="706" w:author="lợi đoàn" w:date="2024-11-30T02:13:00Z">
                  <w:rPr>
                    <w:rStyle w:val="Hyperlink"/>
                    <w:rFonts w:ascii="Times New Roman" w:hAnsi="Times New Roman"/>
                    <w:b/>
                    <w:bCs/>
                    <w:noProof/>
                  </w:rPr>
                </w:rPrChange>
              </w:rPr>
              <w:delText>2.3.</w:delText>
            </w:r>
            <w:r w:rsidRPr="008C59D4" w:rsidDel="00B7319B">
              <w:rPr>
                <w:rFonts w:ascii="Times New Roman" w:eastAsiaTheme="minorEastAsia" w:hAnsi="Times New Roman"/>
                <w:noProof/>
                <w:sz w:val="22"/>
                <w:szCs w:val="22"/>
                <w:rPrChange w:id="707" w:author="lợi đoàn" w:date="2024-11-29T17:05:00Z">
                  <w:rPr>
                    <w:rFonts w:asciiTheme="minorHAnsi" w:eastAsiaTheme="minorEastAsia" w:hAnsiTheme="minorHAnsi" w:cstheme="minorBidi"/>
                    <w:noProof/>
                    <w:sz w:val="22"/>
                    <w:szCs w:val="22"/>
                  </w:rPr>
                </w:rPrChange>
              </w:rPr>
              <w:tab/>
            </w:r>
            <w:r w:rsidRPr="00B7319B" w:rsidDel="00B7319B">
              <w:rPr>
                <w:rPrChange w:id="708" w:author="lợi đoàn" w:date="2024-11-30T02:13:00Z">
                  <w:rPr>
                    <w:rStyle w:val="Hyperlink"/>
                    <w:rFonts w:ascii="Times New Roman" w:hAnsi="Times New Roman"/>
                    <w:b/>
                    <w:bCs/>
                    <w:noProof/>
                  </w:rPr>
                </w:rPrChange>
              </w:rPr>
              <w:delText>Giới thiệu về framework ReactJS</w:delText>
            </w:r>
            <w:r w:rsidRPr="008C59D4" w:rsidDel="00B7319B">
              <w:rPr>
                <w:rFonts w:ascii="Times New Roman" w:hAnsi="Times New Roman"/>
                <w:noProof/>
                <w:webHidden/>
                <w:rPrChange w:id="709" w:author="lợi đoàn" w:date="2024-11-29T17:05:00Z">
                  <w:rPr>
                    <w:noProof/>
                    <w:webHidden/>
                  </w:rPr>
                </w:rPrChange>
              </w:rPr>
              <w:tab/>
            </w:r>
          </w:del>
          <w:del w:id="710" w:author="lợi đoàn" w:date="2024-11-29T16:39:00Z">
            <w:r w:rsidRPr="008C59D4" w:rsidDel="00236F51">
              <w:rPr>
                <w:rFonts w:ascii="Times New Roman" w:hAnsi="Times New Roman"/>
                <w:noProof/>
                <w:webHidden/>
                <w:rPrChange w:id="711" w:author="lợi đoàn" w:date="2024-11-29T17:05:00Z">
                  <w:rPr>
                    <w:noProof/>
                    <w:webHidden/>
                  </w:rPr>
                </w:rPrChange>
              </w:rPr>
              <w:delText>19</w:delText>
            </w:r>
          </w:del>
        </w:p>
        <w:p w14:paraId="41F340E2" w14:textId="1BE060E5" w:rsidR="0047288D" w:rsidRPr="008C59D4" w:rsidDel="00B7319B" w:rsidRDefault="0047288D">
          <w:pPr>
            <w:pStyle w:val="TOC3"/>
            <w:tabs>
              <w:tab w:val="left" w:pos="1320"/>
              <w:tab w:val="right" w:leader="dot" w:pos="9062"/>
            </w:tabs>
            <w:rPr>
              <w:del w:id="712" w:author="lợi đoàn" w:date="2024-11-30T02:13:00Z"/>
              <w:rFonts w:ascii="Times New Roman" w:eastAsiaTheme="minorEastAsia" w:hAnsi="Times New Roman"/>
              <w:noProof/>
              <w:sz w:val="22"/>
              <w:szCs w:val="22"/>
              <w:rPrChange w:id="713" w:author="lợi đoàn" w:date="2024-11-29T17:05:00Z">
                <w:rPr>
                  <w:del w:id="714" w:author="lợi đoàn" w:date="2024-11-30T02:13:00Z"/>
                  <w:rFonts w:asciiTheme="minorHAnsi" w:eastAsiaTheme="minorEastAsia" w:hAnsiTheme="minorHAnsi" w:cstheme="minorBidi"/>
                  <w:noProof/>
                  <w:sz w:val="22"/>
                  <w:szCs w:val="22"/>
                </w:rPr>
              </w:rPrChange>
            </w:rPr>
          </w:pPr>
          <w:del w:id="715" w:author="lợi đoàn" w:date="2024-11-30T02:13:00Z">
            <w:r w:rsidRPr="00B7319B" w:rsidDel="00B7319B">
              <w:rPr>
                <w:rPrChange w:id="716" w:author="lợi đoàn" w:date="2024-11-30T02:13:00Z">
                  <w:rPr>
                    <w:rStyle w:val="Hyperlink"/>
                    <w:rFonts w:ascii="Times New Roman" w:hAnsi="Times New Roman"/>
                    <w:b/>
                    <w:bCs/>
                    <w:i/>
                    <w:iCs/>
                    <w:noProof/>
                  </w:rPr>
                </w:rPrChange>
              </w:rPr>
              <w:delText>2.3.1.</w:delText>
            </w:r>
            <w:r w:rsidRPr="008C59D4" w:rsidDel="00B7319B">
              <w:rPr>
                <w:rFonts w:ascii="Times New Roman" w:eastAsiaTheme="minorEastAsia" w:hAnsi="Times New Roman"/>
                <w:noProof/>
                <w:sz w:val="22"/>
                <w:szCs w:val="22"/>
                <w:rPrChange w:id="717" w:author="lợi đoàn" w:date="2024-11-29T17:05:00Z">
                  <w:rPr>
                    <w:rFonts w:asciiTheme="minorHAnsi" w:eastAsiaTheme="minorEastAsia" w:hAnsiTheme="minorHAnsi" w:cstheme="minorBidi"/>
                    <w:noProof/>
                    <w:sz w:val="22"/>
                    <w:szCs w:val="22"/>
                  </w:rPr>
                </w:rPrChange>
              </w:rPr>
              <w:tab/>
            </w:r>
            <w:r w:rsidRPr="00B7319B" w:rsidDel="00B7319B">
              <w:rPr>
                <w:rPrChange w:id="718" w:author="lợi đoàn" w:date="2024-11-30T02:13:00Z">
                  <w:rPr>
                    <w:rStyle w:val="Hyperlink"/>
                    <w:rFonts w:ascii="Times New Roman" w:hAnsi="Times New Roman"/>
                    <w:b/>
                    <w:bCs/>
                    <w:i/>
                    <w:iCs/>
                    <w:noProof/>
                  </w:rPr>
                </w:rPrChange>
              </w:rPr>
              <w:delText>Khái niệm</w:delText>
            </w:r>
            <w:r w:rsidRPr="008C59D4" w:rsidDel="00B7319B">
              <w:rPr>
                <w:rFonts w:ascii="Times New Roman" w:hAnsi="Times New Roman"/>
                <w:noProof/>
                <w:webHidden/>
                <w:rPrChange w:id="719" w:author="lợi đoàn" w:date="2024-11-29T17:05:00Z">
                  <w:rPr>
                    <w:noProof/>
                    <w:webHidden/>
                  </w:rPr>
                </w:rPrChange>
              </w:rPr>
              <w:tab/>
            </w:r>
          </w:del>
          <w:del w:id="720" w:author="lợi đoàn" w:date="2024-11-29T16:39:00Z">
            <w:r w:rsidRPr="008C59D4" w:rsidDel="00236F51">
              <w:rPr>
                <w:rFonts w:ascii="Times New Roman" w:hAnsi="Times New Roman"/>
                <w:noProof/>
                <w:webHidden/>
                <w:rPrChange w:id="721" w:author="lợi đoàn" w:date="2024-11-29T17:05:00Z">
                  <w:rPr>
                    <w:noProof/>
                    <w:webHidden/>
                  </w:rPr>
                </w:rPrChange>
              </w:rPr>
              <w:delText>19</w:delText>
            </w:r>
          </w:del>
        </w:p>
        <w:p w14:paraId="2C0CF877" w14:textId="09F1F84D" w:rsidR="0047288D" w:rsidRPr="008C59D4" w:rsidDel="00B7319B" w:rsidRDefault="0047288D">
          <w:pPr>
            <w:pStyle w:val="TOC3"/>
            <w:tabs>
              <w:tab w:val="left" w:pos="1320"/>
              <w:tab w:val="right" w:leader="dot" w:pos="9062"/>
            </w:tabs>
            <w:rPr>
              <w:del w:id="722" w:author="lợi đoàn" w:date="2024-11-30T02:13:00Z"/>
              <w:rFonts w:ascii="Times New Roman" w:eastAsiaTheme="minorEastAsia" w:hAnsi="Times New Roman"/>
              <w:noProof/>
              <w:sz w:val="22"/>
              <w:szCs w:val="22"/>
              <w:rPrChange w:id="723" w:author="lợi đoàn" w:date="2024-11-29T17:05:00Z">
                <w:rPr>
                  <w:del w:id="724" w:author="lợi đoàn" w:date="2024-11-30T02:13:00Z"/>
                  <w:rFonts w:asciiTheme="minorHAnsi" w:eastAsiaTheme="minorEastAsia" w:hAnsiTheme="minorHAnsi" w:cstheme="minorBidi"/>
                  <w:noProof/>
                  <w:sz w:val="22"/>
                  <w:szCs w:val="22"/>
                </w:rPr>
              </w:rPrChange>
            </w:rPr>
          </w:pPr>
          <w:del w:id="725" w:author="lợi đoàn" w:date="2024-11-30T02:13:00Z">
            <w:r w:rsidRPr="00B7319B" w:rsidDel="00B7319B">
              <w:rPr>
                <w:rPrChange w:id="726" w:author="lợi đoàn" w:date="2024-11-30T02:13:00Z">
                  <w:rPr>
                    <w:rStyle w:val="Hyperlink"/>
                    <w:rFonts w:ascii="Times New Roman" w:hAnsi="Times New Roman"/>
                    <w:b/>
                    <w:bCs/>
                    <w:i/>
                    <w:iCs/>
                    <w:noProof/>
                  </w:rPr>
                </w:rPrChange>
              </w:rPr>
              <w:delText>2.3.2.</w:delText>
            </w:r>
            <w:r w:rsidRPr="008C59D4" w:rsidDel="00B7319B">
              <w:rPr>
                <w:rFonts w:ascii="Times New Roman" w:eastAsiaTheme="minorEastAsia" w:hAnsi="Times New Roman"/>
                <w:noProof/>
                <w:sz w:val="22"/>
                <w:szCs w:val="22"/>
                <w:rPrChange w:id="727" w:author="lợi đoàn" w:date="2024-11-29T17:05:00Z">
                  <w:rPr>
                    <w:rFonts w:asciiTheme="minorHAnsi" w:eastAsiaTheme="minorEastAsia" w:hAnsiTheme="minorHAnsi" w:cstheme="minorBidi"/>
                    <w:noProof/>
                    <w:sz w:val="22"/>
                    <w:szCs w:val="22"/>
                  </w:rPr>
                </w:rPrChange>
              </w:rPr>
              <w:tab/>
            </w:r>
            <w:r w:rsidRPr="00B7319B" w:rsidDel="00B7319B">
              <w:rPr>
                <w:rPrChange w:id="728" w:author="lợi đoàn" w:date="2024-11-30T02:13:00Z">
                  <w:rPr>
                    <w:rStyle w:val="Hyperlink"/>
                    <w:rFonts w:ascii="Times New Roman" w:hAnsi="Times New Roman"/>
                    <w:b/>
                    <w:bCs/>
                    <w:i/>
                    <w:iCs/>
                    <w:noProof/>
                  </w:rPr>
                </w:rPrChange>
              </w:rPr>
              <w:delText>Ưu điểm</w:delText>
            </w:r>
            <w:r w:rsidRPr="008C59D4" w:rsidDel="00B7319B">
              <w:rPr>
                <w:rFonts w:ascii="Times New Roman" w:hAnsi="Times New Roman"/>
                <w:noProof/>
                <w:webHidden/>
                <w:rPrChange w:id="729" w:author="lợi đoàn" w:date="2024-11-29T17:05:00Z">
                  <w:rPr>
                    <w:noProof/>
                    <w:webHidden/>
                  </w:rPr>
                </w:rPrChange>
              </w:rPr>
              <w:tab/>
            </w:r>
          </w:del>
          <w:del w:id="730" w:author="lợi đoàn" w:date="2024-11-29T16:39:00Z">
            <w:r w:rsidRPr="008C59D4" w:rsidDel="00236F51">
              <w:rPr>
                <w:rFonts w:ascii="Times New Roman" w:hAnsi="Times New Roman"/>
                <w:noProof/>
                <w:webHidden/>
                <w:rPrChange w:id="731" w:author="lợi đoàn" w:date="2024-11-29T17:05:00Z">
                  <w:rPr>
                    <w:noProof/>
                    <w:webHidden/>
                  </w:rPr>
                </w:rPrChange>
              </w:rPr>
              <w:delText>19</w:delText>
            </w:r>
          </w:del>
        </w:p>
        <w:p w14:paraId="08A4C952" w14:textId="22CF63E9" w:rsidR="0047288D" w:rsidRPr="008C59D4" w:rsidDel="00B7319B" w:rsidRDefault="0047288D">
          <w:pPr>
            <w:pStyle w:val="TOC3"/>
            <w:tabs>
              <w:tab w:val="left" w:pos="1320"/>
              <w:tab w:val="right" w:leader="dot" w:pos="9062"/>
            </w:tabs>
            <w:rPr>
              <w:del w:id="732" w:author="lợi đoàn" w:date="2024-11-30T02:13:00Z"/>
              <w:rFonts w:ascii="Times New Roman" w:eastAsiaTheme="minorEastAsia" w:hAnsi="Times New Roman"/>
              <w:noProof/>
              <w:sz w:val="22"/>
              <w:szCs w:val="22"/>
              <w:rPrChange w:id="733" w:author="lợi đoàn" w:date="2024-11-29T17:05:00Z">
                <w:rPr>
                  <w:del w:id="734" w:author="lợi đoàn" w:date="2024-11-30T02:13:00Z"/>
                  <w:rFonts w:asciiTheme="minorHAnsi" w:eastAsiaTheme="minorEastAsia" w:hAnsiTheme="minorHAnsi" w:cstheme="minorBidi"/>
                  <w:noProof/>
                  <w:sz w:val="22"/>
                  <w:szCs w:val="22"/>
                </w:rPr>
              </w:rPrChange>
            </w:rPr>
          </w:pPr>
          <w:del w:id="735" w:author="lợi đoàn" w:date="2024-11-30T02:13:00Z">
            <w:r w:rsidRPr="00B7319B" w:rsidDel="00B7319B">
              <w:rPr>
                <w:rPrChange w:id="736" w:author="lợi đoàn" w:date="2024-11-30T02:13:00Z">
                  <w:rPr>
                    <w:rStyle w:val="Hyperlink"/>
                    <w:rFonts w:ascii="Times New Roman" w:hAnsi="Times New Roman"/>
                    <w:b/>
                    <w:bCs/>
                    <w:i/>
                    <w:iCs/>
                    <w:noProof/>
                  </w:rPr>
                </w:rPrChange>
              </w:rPr>
              <w:delText>2.3.3.</w:delText>
            </w:r>
            <w:r w:rsidRPr="008C59D4" w:rsidDel="00B7319B">
              <w:rPr>
                <w:rFonts w:ascii="Times New Roman" w:eastAsiaTheme="minorEastAsia" w:hAnsi="Times New Roman"/>
                <w:noProof/>
                <w:sz w:val="22"/>
                <w:szCs w:val="22"/>
                <w:rPrChange w:id="737" w:author="lợi đoàn" w:date="2024-11-29T17:05:00Z">
                  <w:rPr>
                    <w:rFonts w:asciiTheme="minorHAnsi" w:eastAsiaTheme="minorEastAsia" w:hAnsiTheme="minorHAnsi" w:cstheme="minorBidi"/>
                    <w:noProof/>
                    <w:sz w:val="22"/>
                    <w:szCs w:val="22"/>
                  </w:rPr>
                </w:rPrChange>
              </w:rPr>
              <w:tab/>
            </w:r>
            <w:r w:rsidRPr="00B7319B" w:rsidDel="00B7319B">
              <w:rPr>
                <w:rPrChange w:id="738" w:author="lợi đoàn" w:date="2024-11-30T02:13:00Z">
                  <w:rPr>
                    <w:rStyle w:val="Hyperlink"/>
                    <w:rFonts w:ascii="Times New Roman" w:hAnsi="Times New Roman"/>
                    <w:b/>
                    <w:bCs/>
                    <w:i/>
                    <w:iCs/>
                    <w:noProof/>
                  </w:rPr>
                </w:rPrChange>
              </w:rPr>
              <w:delText>Nhược điểm</w:delText>
            </w:r>
            <w:r w:rsidRPr="008C59D4" w:rsidDel="00B7319B">
              <w:rPr>
                <w:rFonts w:ascii="Times New Roman" w:hAnsi="Times New Roman"/>
                <w:noProof/>
                <w:webHidden/>
                <w:rPrChange w:id="739" w:author="lợi đoàn" w:date="2024-11-29T17:05:00Z">
                  <w:rPr>
                    <w:noProof/>
                    <w:webHidden/>
                  </w:rPr>
                </w:rPrChange>
              </w:rPr>
              <w:tab/>
            </w:r>
          </w:del>
          <w:del w:id="740" w:author="lợi đoàn" w:date="2024-11-29T16:39:00Z">
            <w:r w:rsidRPr="008C59D4" w:rsidDel="00236F51">
              <w:rPr>
                <w:rFonts w:ascii="Times New Roman" w:hAnsi="Times New Roman"/>
                <w:noProof/>
                <w:webHidden/>
                <w:rPrChange w:id="741" w:author="lợi đoàn" w:date="2024-11-29T17:05:00Z">
                  <w:rPr>
                    <w:noProof/>
                    <w:webHidden/>
                  </w:rPr>
                </w:rPrChange>
              </w:rPr>
              <w:delText>20</w:delText>
            </w:r>
          </w:del>
        </w:p>
        <w:p w14:paraId="34CC0B55" w14:textId="0938B57E" w:rsidR="0047288D" w:rsidRPr="008C59D4" w:rsidDel="00B7319B" w:rsidRDefault="0047288D">
          <w:pPr>
            <w:pStyle w:val="TOC2"/>
            <w:tabs>
              <w:tab w:val="left" w:pos="880"/>
              <w:tab w:val="right" w:leader="dot" w:pos="9062"/>
            </w:tabs>
            <w:rPr>
              <w:del w:id="742" w:author="lợi đoàn" w:date="2024-11-30T02:13:00Z"/>
              <w:rFonts w:ascii="Times New Roman" w:eastAsiaTheme="minorEastAsia" w:hAnsi="Times New Roman"/>
              <w:noProof/>
              <w:sz w:val="22"/>
              <w:szCs w:val="22"/>
              <w:rPrChange w:id="743" w:author="lợi đoàn" w:date="2024-11-29T17:05:00Z">
                <w:rPr>
                  <w:del w:id="744" w:author="lợi đoàn" w:date="2024-11-30T02:13:00Z"/>
                  <w:rFonts w:asciiTheme="minorHAnsi" w:eastAsiaTheme="minorEastAsia" w:hAnsiTheme="minorHAnsi" w:cstheme="minorBidi"/>
                  <w:noProof/>
                  <w:sz w:val="22"/>
                  <w:szCs w:val="22"/>
                </w:rPr>
              </w:rPrChange>
            </w:rPr>
          </w:pPr>
          <w:del w:id="745" w:author="lợi đoàn" w:date="2024-11-30T02:13:00Z">
            <w:r w:rsidRPr="00B7319B" w:rsidDel="00B7319B">
              <w:rPr>
                <w:rPrChange w:id="746" w:author="lợi đoàn" w:date="2024-11-30T02:13:00Z">
                  <w:rPr>
                    <w:rStyle w:val="Hyperlink"/>
                    <w:rFonts w:ascii="Times New Roman" w:hAnsi="Times New Roman"/>
                    <w:b/>
                    <w:bCs/>
                    <w:noProof/>
                  </w:rPr>
                </w:rPrChange>
              </w:rPr>
              <w:delText>2.4.</w:delText>
            </w:r>
            <w:r w:rsidRPr="008C59D4" w:rsidDel="00B7319B">
              <w:rPr>
                <w:rFonts w:ascii="Times New Roman" w:eastAsiaTheme="minorEastAsia" w:hAnsi="Times New Roman"/>
                <w:noProof/>
                <w:sz w:val="22"/>
                <w:szCs w:val="22"/>
                <w:rPrChange w:id="747" w:author="lợi đoàn" w:date="2024-11-29T17:05:00Z">
                  <w:rPr>
                    <w:rFonts w:asciiTheme="minorHAnsi" w:eastAsiaTheme="minorEastAsia" w:hAnsiTheme="minorHAnsi" w:cstheme="minorBidi"/>
                    <w:noProof/>
                    <w:sz w:val="22"/>
                    <w:szCs w:val="22"/>
                  </w:rPr>
                </w:rPrChange>
              </w:rPr>
              <w:tab/>
            </w:r>
            <w:r w:rsidRPr="00B7319B" w:rsidDel="00B7319B">
              <w:rPr>
                <w:rPrChange w:id="748" w:author="lợi đoàn" w:date="2024-11-30T02:13:00Z">
                  <w:rPr>
                    <w:rStyle w:val="Hyperlink"/>
                    <w:rFonts w:ascii="Times New Roman" w:hAnsi="Times New Roman"/>
                    <w:b/>
                    <w:bCs/>
                    <w:noProof/>
                  </w:rPr>
                </w:rPrChange>
              </w:rPr>
              <w:delText>Giới thiệu về Uvicorn</w:delText>
            </w:r>
            <w:r w:rsidRPr="008C59D4" w:rsidDel="00B7319B">
              <w:rPr>
                <w:rFonts w:ascii="Times New Roman" w:hAnsi="Times New Roman"/>
                <w:noProof/>
                <w:webHidden/>
                <w:rPrChange w:id="749" w:author="lợi đoàn" w:date="2024-11-29T17:05:00Z">
                  <w:rPr>
                    <w:noProof/>
                    <w:webHidden/>
                  </w:rPr>
                </w:rPrChange>
              </w:rPr>
              <w:tab/>
            </w:r>
          </w:del>
          <w:del w:id="750" w:author="lợi đoàn" w:date="2024-11-29T16:39:00Z">
            <w:r w:rsidRPr="008C59D4" w:rsidDel="00236F51">
              <w:rPr>
                <w:rFonts w:ascii="Times New Roman" w:hAnsi="Times New Roman"/>
                <w:noProof/>
                <w:webHidden/>
                <w:rPrChange w:id="751" w:author="lợi đoàn" w:date="2024-11-29T17:05:00Z">
                  <w:rPr>
                    <w:noProof/>
                    <w:webHidden/>
                  </w:rPr>
                </w:rPrChange>
              </w:rPr>
              <w:delText>20</w:delText>
            </w:r>
          </w:del>
        </w:p>
        <w:p w14:paraId="12DB8CBB" w14:textId="5F976010" w:rsidR="0047288D" w:rsidRPr="008C59D4" w:rsidDel="00B7319B" w:rsidRDefault="0047288D">
          <w:pPr>
            <w:pStyle w:val="TOC3"/>
            <w:tabs>
              <w:tab w:val="left" w:pos="1320"/>
              <w:tab w:val="right" w:leader="dot" w:pos="9062"/>
            </w:tabs>
            <w:rPr>
              <w:del w:id="752" w:author="lợi đoàn" w:date="2024-11-30T02:13:00Z"/>
              <w:rFonts w:ascii="Times New Roman" w:eastAsiaTheme="minorEastAsia" w:hAnsi="Times New Roman"/>
              <w:noProof/>
              <w:sz w:val="22"/>
              <w:szCs w:val="22"/>
              <w:rPrChange w:id="753" w:author="lợi đoàn" w:date="2024-11-29T17:05:00Z">
                <w:rPr>
                  <w:del w:id="754" w:author="lợi đoàn" w:date="2024-11-30T02:13:00Z"/>
                  <w:rFonts w:asciiTheme="minorHAnsi" w:eastAsiaTheme="minorEastAsia" w:hAnsiTheme="minorHAnsi" w:cstheme="minorBidi"/>
                  <w:noProof/>
                  <w:sz w:val="22"/>
                  <w:szCs w:val="22"/>
                </w:rPr>
              </w:rPrChange>
            </w:rPr>
          </w:pPr>
          <w:del w:id="755" w:author="lợi đoàn" w:date="2024-11-30T02:13:00Z">
            <w:r w:rsidRPr="00B7319B" w:rsidDel="00B7319B">
              <w:rPr>
                <w:rPrChange w:id="756" w:author="lợi đoàn" w:date="2024-11-30T02:13:00Z">
                  <w:rPr>
                    <w:rStyle w:val="Hyperlink"/>
                    <w:rFonts w:ascii="Times New Roman" w:hAnsi="Times New Roman"/>
                    <w:b/>
                    <w:bCs/>
                    <w:i/>
                    <w:iCs/>
                    <w:noProof/>
                  </w:rPr>
                </w:rPrChange>
              </w:rPr>
              <w:delText>2.4.1.</w:delText>
            </w:r>
            <w:r w:rsidRPr="008C59D4" w:rsidDel="00B7319B">
              <w:rPr>
                <w:rFonts w:ascii="Times New Roman" w:eastAsiaTheme="minorEastAsia" w:hAnsi="Times New Roman"/>
                <w:noProof/>
                <w:sz w:val="22"/>
                <w:szCs w:val="22"/>
                <w:rPrChange w:id="757" w:author="lợi đoàn" w:date="2024-11-29T17:05:00Z">
                  <w:rPr>
                    <w:rFonts w:asciiTheme="minorHAnsi" w:eastAsiaTheme="minorEastAsia" w:hAnsiTheme="minorHAnsi" w:cstheme="minorBidi"/>
                    <w:noProof/>
                    <w:sz w:val="22"/>
                    <w:szCs w:val="22"/>
                  </w:rPr>
                </w:rPrChange>
              </w:rPr>
              <w:tab/>
            </w:r>
            <w:r w:rsidRPr="00B7319B" w:rsidDel="00B7319B">
              <w:rPr>
                <w:rPrChange w:id="758" w:author="lợi đoàn" w:date="2024-11-30T02:13:00Z">
                  <w:rPr>
                    <w:rStyle w:val="Hyperlink"/>
                    <w:rFonts w:ascii="Times New Roman" w:hAnsi="Times New Roman"/>
                    <w:b/>
                    <w:bCs/>
                    <w:i/>
                    <w:iCs/>
                    <w:noProof/>
                  </w:rPr>
                </w:rPrChange>
              </w:rPr>
              <w:delText>Khái niệm</w:delText>
            </w:r>
            <w:r w:rsidRPr="008C59D4" w:rsidDel="00B7319B">
              <w:rPr>
                <w:rFonts w:ascii="Times New Roman" w:hAnsi="Times New Roman"/>
                <w:noProof/>
                <w:webHidden/>
                <w:rPrChange w:id="759" w:author="lợi đoàn" w:date="2024-11-29T17:05:00Z">
                  <w:rPr>
                    <w:noProof/>
                    <w:webHidden/>
                  </w:rPr>
                </w:rPrChange>
              </w:rPr>
              <w:tab/>
            </w:r>
          </w:del>
          <w:del w:id="760" w:author="lợi đoàn" w:date="2024-11-29T16:39:00Z">
            <w:r w:rsidRPr="008C59D4" w:rsidDel="00236F51">
              <w:rPr>
                <w:rFonts w:ascii="Times New Roman" w:hAnsi="Times New Roman"/>
                <w:noProof/>
                <w:webHidden/>
                <w:rPrChange w:id="761" w:author="lợi đoàn" w:date="2024-11-29T17:05:00Z">
                  <w:rPr>
                    <w:noProof/>
                    <w:webHidden/>
                  </w:rPr>
                </w:rPrChange>
              </w:rPr>
              <w:delText>20</w:delText>
            </w:r>
          </w:del>
        </w:p>
        <w:p w14:paraId="0BB2950A" w14:textId="4D4D35FB" w:rsidR="0047288D" w:rsidRPr="008C59D4" w:rsidDel="00B7319B" w:rsidRDefault="0047288D">
          <w:pPr>
            <w:pStyle w:val="TOC3"/>
            <w:tabs>
              <w:tab w:val="left" w:pos="1320"/>
              <w:tab w:val="right" w:leader="dot" w:pos="9062"/>
            </w:tabs>
            <w:rPr>
              <w:del w:id="762" w:author="lợi đoàn" w:date="2024-11-30T02:13:00Z"/>
              <w:rFonts w:ascii="Times New Roman" w:eastAsiaTheme="minorEastAsia" w:hAnsi="Times New Roman"/>
              <w:noProof/>
              <w:sz w:val="22"/>
              <w:szCs w:val="22"/>
              <w:rPrChange w:id="763" w:author="lợi đoàn" w:date="2024-11-29T17:05:00Z">
                <w:rPr>
                  <w:del w:id="764" w:author="lợi đoàn" w:date="2024-11-30T02:13:00Z"/>
                  <w:rFonts w:asciiTheme="minorHAnsi" w:eastAsiaTheme="minorEastAsia" w:hAnsiTheme="minorHAnsi" w:cstheme="minorBidi"/>
                  <w:noProof/>
                  <w:sz w:val="22"/>
                  <w:szCs w:val="22"/>
                </w:rPr>
              </w:rPrChange>
            </w:rPr>
          </w:pPr>
          <w:del w:id="765" w:author="lợi đoàn" w:date="2024-11-30T02:13:00Z">
            <w:r w:rsidRPr="00B7319B" w:rsidDel="00B7319B">
              <w:rPr>
                <w:rPrChange w:id="766" w:author="lợi đoàn" w:date="2024-11-30T02:13:00Z">
                  <w:rPr>
                    <w:rStyle w:val="Hyperlink"/>
                    <w:rFonts w:ascii="Times New Roman" w:hAnsi="Times New Roman"/>
                    <w:b/>
                    <w:bCs/>
                    <w:i/>
                    <w:iCs/>
                    <w:noProof/>
                  </w:rPr>
                </w:rPrChange>
              </w:rPr>
              <w:delText>2.4.2.</w:delText>
            </w:r>
            <w:r w:rsidRPr="008C59D4" w:rsidDel="00B7319B">
              <w:rPr>
                <w:rFonts w:ascii="Times New Roman" w:eastAsiaTheme="minorEastAsia" w:hAnsi="Times New Roman"/>
                <w:noProof/>
                <w:sz w:val="22"/>
                <w:szCs w:val="22"/>
                <w:rPrChange w:id="767" w:author="lợi đoàn" w:date="2024-11-29T17:05:00Z">
                  <w:rPr>
                    <w:rFonts w:asciiTheme="minorHAnsi" w:eastAsiaTheme="minorEastAsia" w:hAnsiTheme="minorHAnsi" w:cstheme="minorBidi"/>
                    <w:noProof/>
                    <w:sz w:val="22"/>
                    <w:szCs w:val="22"/>
                  </w:rPr>
                </w:rPrChange>
              </w:rPr>
              <w:tab/>
            </w:r>
            <w:r w:rsidRPr="00B7319B" w:rsidDel="00B7319B">
              <w:rPr>
                <w:rPrChange w:id="768" w:author="lợi đoàn" w:date="2024-11-30T02:13:00Z">
                  <w:rPr>
                    <w:rStyle w:val="Hyperlink"/>
                    <w:rFonts w:ascii="Times New Roman" w:hAnsi="Times New Roman"/>
                    <w:b/>
                    <w:bCs/>
                    <w:i/>
                    <w:iCs/>
                    <w:noProof/>
                  </w:rPr>
                </w:rPrChange>
              </w:rPr>
              <w:delText>Ưu điểm</w:delText>
            </w:r>
            <w:r w:rsidRPr="008C59D4" w:rsidDel="00B7319B">
              <w:rPr>
                <w:rFonts w:ascii="Times New Roman" w:hAnsi="Times New Roman"/>
                <w:noProof/>
                <w:webHidden/>
                <w:rPrChange w:id="769" w:author="lợi đoàn" w:date="2024-11-29T17:05:00Z">
                  <w:rPr>
                    <w:noProof/>
                    <w:webHidden/>
                  </w:rPr>
                </w:rPrChange>
              </w:rPr>
              <w:tab/>
            </w:r>
          </w:del>
          <w:del w:id="770" w:author="lợi đoàn" w:date="2024-11-29T16:39:00Z">
            <w:r w:rsidRPr="008C59D4" w:rsidDel="00236F51">
              <w:rPr>
                <w:rFonts w:ascii="Times New Roman" w:hAnsi="Times New Roman"/>
                <w:noProof/>
                <w:webHidden/>
                <w:rPrChange w:id="771" w:author="lợi đoàn" w:date="2024-11-29T17:05:00Z">
                  <w:rPr>
                    <w:noProof/>
                    <w:webHidden/>
                  </w:rPr>
                </w:rPrChange>
              </w:rPr>
              <w:delText>22</w:delText>
            </w:r>
          </w:del>
        </w:p>
        <w:p w14:paraId="5D0C4F76" w14:textId="261CB4CD" w:rsidR="0047288D" w:rsidRPr="008C59D4" w:rsidDel="00B7319B" w:rsidRDefault="0047288D">
          <w:pPr>
            <w:pStyle w:val="TOC3"/>
            <w:tabs>
              <w:tab w:val="left" w:pos="1320"/>
              <w:tab w:val="right" w:leader="dot" w:pos="9062"/>
            </w:tabs>
            <w:rPr>
              <w:del w:id="772" w:author="lợi đoàn" w:date="2024-11-30T02:13:00Z"/>
              <w:rFonts w:ascii="Times New Roman" w:eastAsiaTheme="minorEastAsia" w:hAnsi="Times New Roman"/>
              <w:noProof/>
              <w:sz w:val="22"/>
              <w:szCs w:val="22"/>
              <w:rPrChange w:id="773" w:author="lợi đoàn" w:date="2024-11-29T17:05:00Z">
                <w:rPr>
                  <w:del w:id="774" w:author="lợi đoàn" w:date="2024-11-30T02:13:00Z"/>
                  <w:rFonts w:asciiTheme="minorHAnsi" w:eastAsiaTheme="minorEastAsia" w:hAnsiTheme="minorHAnsi" w:cstheme="minorBidi"/>
                  <w:noProof/>
                  <w:sz w:val="22"/>
                  <w:szCs w:val="22"/>
                </w:rPr>
              </w:rPrChange>
            </w:rPr>
          </w:pPr>
          <w:del w:id="775" w:author="lợi đoàn" w:date="2024-11-30T02:13:00Z">
            <w:r w:rsidRPr="00B7319B" w:rsidDel="00B7319B">
              <w:rPr>
                <w:rPrChange w:id="776" w:author="lợi đoàn" w:date="2024-11-30T02:13:00Z">
                  <w:rPr>
                    <w:rStyle w:val="Hyperlink"/>
                    <w:rFonts w:ascii="Times New Roman" w:hAnsi="Times New Roman"/>
                    <w:b/>
                    <w:bCs/>
                    <w:i/>
                    <w:iCs/>
                    <w:noProof/>
                  </w:rPr>
                </w:rPrChange>
              </w:rPr>
              <w:delText>2.4.3.</w:delText>
            </w:r>
            <w:r w:rsidRPr="008C59D4" w:rsidDel="00B7319B">
              <w:rPr>
                <w:rFonts w:ascii="Times New Roman" w:eastAsiaTheme="minorEastAsia" w:hAnsi="Times New Roman"/>
                <w:noProof/>
                <w:sz w:val="22"/>
                <w:szCs w:val="22"/>
                <w:rPrChange w:id="777" w:author="lợi đoàn" w:date="2024-11-29T17:05:00Z">
                  <w:rPr>
                    <w:rFonts w:asciiTheme="minorHAnsi" w:eastAsiaTheme="minorEastAsia" w:hAnsiTheme="minorHAnsi" w:cstheme="minorBidi"/>
                    <w:noProof/>
                    <w:sz w:val="22"/>
                    <w:szCs w:val="22"/>
                  </w:rPr>
                </w:rPrChange>
              </w:rPr>
              <w:tab/>
            </w:r>
            <w:r w:rsidRPr="00B7319B" w:rsidDel="00B7319B">
              <w:rPr>
                <w:rPrChange w:id="778" w:author="lợi đoàn" w:date="2024-11-30T02:13:00Z">
                  <w:rPr>
                    <w:rStyle w:val="Hyperlink"/>
                    <w:rFonts w:ascii="Times New Roman" w:hAnsi="Times New Roman"/>
                    <w:b/>
                    <w:bCs/>
                    <w:i/>
                    <w:iCs/>
                    <w:noProof/>
                  </w:rPr>
                </w:rPrChange>
              </w:rPr>
              <w:delText>Nhược điểm</w:delText>
            </w:r>
            <w:r w:rsidRPr="008C59D4" w:rsidDel="00B7319B">
              <w:rPr>
                <w:rFonts w:ascii="Times New Roman" w:hAnsi="Times New Roman"/>
                <w:noProof/>
                <w:webHidden/>
                <w:rPrChange w:id="779" w:author="lợi đoàn" w:date="2024-11-29T17:05:00Z">
                  <w:rPr>
                    <w:noProof/>
                    <w:webHidden/>
                  </w:rPr>
                </w:rPrChange>
              </w:rPr>
              <w:tab/>
            </w:r>
          </w:del>
          <w:del w:id="780" w:author="lợi đoàn" w:date="2024-11-29T16:39:00Z">
            <w:r w:rsidRPr="008C59D4" w:rsidDel="00236F51">
              <w:rPr>
                <w:rFonts w:ascii="Times New Roman" w:hAnsi="Times New Roman"/>
                <w:noProof/>
                <w:webHidden/>
                <w:rPrChange w:id="781" w:author="lợi đoàn" w:date="2024-11-29T17:05:00Z">
                  <w:rPr>
                    <w:noProof/>
                    <w:webHidden/>
                  </w:rPr>
                </w:rPrChange>
              </w:rPr>
              <w:delText>22</w:delText>
            </w:r>
          </w:del>
        </w:p>
        <w:p w14:paraId="3C514FDD" w14:textId="3650F56A" w:rsidR="0047288D" w:rsidRPr="008C59D4" w:rsidDel="00B7319B" w:rsidRDefault="0047288D">
          <w:pPr>
            <w:pStyle w:val="TOC2"/>
            <w:tabs>
              <w:tab w:val="left" w:pos="880"/>
              <w:tab w:val="right" w:leader="dot" w:pos="9062"/>
            </w:tabs>
            <w:rPr>
              <w:del w:id="782" w:author="lợi đoàn" w:date="2024-11-30T02:13:00Z"/>
              <w:rFonts w:ascii="Times New Roman" w:eastAsiaTheme="minorEastAsia" w:hAnsi="Times New Roman"/>
              <w:noProof/>
              <w:sz w:val="22"/>
              <w:szCs w:val="22"/>
              <w:rPrChange w:id="783" w:author="lợi đoàn" w:date="2024-11-29T17:05:00Z">
                <w:rPr>
                  <w:del w:id="784" w:author="lợi đoàn" w:date="2024-11-30T02:13:00Z"/>
                  <w:rFonts w:asciiTheme="minorHAnsi" w:eastAsiaTheme="minorEastAsia" w:hAnsiTheme="minorHAnsi" w:cstheme="minorBidi"/>
                  <w:noProof/>
                  <w:sz w:val="22"/>
                  <w:szCs w:val="22"/>
                </w:rPr>
              </w:rPrChange>
            </w:rPr>
          </w:pPr>
          <w:del w:id="785" w:author="lợi đoàn" w:date="2024-11-30T02:13:00Z">
            <w:r w:rsidRPr="00B7319B" w:rsidDel="00B7319B">
              <w:rPr>
                <w:rPrChange w:id="786" w:author="lợi đoàn" w:date="2024-11-30T02:13:00Z">
                  <w:rPr>
                    <w:rStyle w:val="Hyperlink"/>
                    <w:rFonts w:ascii="Times New Roman" w:hAnsi="Times New Roman"/>
                    <w:b/>
                    <w:bCs/>
                    <w:noProof/>
                  </w:rPr>
                </w:rPrChange>
              </w:rPr>
              <w:delText>2.5.</w:delText>
            </w:r>
            <w:r w:rsidRPr="008C59D4" w:rsidDel="00B7319B">
              <w:rPr>
                <w:rFonts w:ascii="Times New Roman" w:eastAsiaTheme="minorEastAsia" w:hAnsi="Times New Roman"/>
                <w:noProof/>
                <w:sz w:val="22"/>
                <w:szCs w:val="22"/>
                <w:rPrChange w:id="787" w:author="lợi đoàn" w:date="2024-11-29T17:05:00Z">
                  <w:rPr>
                    <w:rFonts w:asciiTheme="minorHAnsi" w:eastAsiaTheme="minorEastAsia" w:hAnsiTheme="minorHAnsi" w:cstheme="minorBidi"/>
                    <w:noProof/>
                    <w:sz w:val="22"/>
                    <w:szCs w:val="22"/>
                  </w:rPr>
                </w:rPrChange>
              </w:rPr>
              <w:tab/>
            </w:r>
            <w:r w:rsidRPr="00B7319B" w:rsidDel="00B7319B">
              <w:rPr>
                <w:rPrChange w:id="788" w:author="lợi đoàn" w:date="2024-11-30T02:13:00Z">
                  <w:rPr>
                    <w:rStyle w:val="Hyperlink"/>
                    <w:rFonts w:ascii="Times New Roman" w:hAnsi="Times New Roman"/>
                    <w:b/>
                    <w:bCs/>
                    <w:noProof/>
                  </w:rPr>
                </w:rPrChange>
              </w:rPr>
              <w:delText>Giới thiệu về Docker</w:delText>
            </w:r>
            <w:r w:rsidRPr="008C59D4" w:rsidDel="00B7319B">
              <w:rPr>
                <w:rFonts w:ascii="Times New Roman" w:hAnsi="Times New Roman"/>
                <w:noProof/>
                <w:webHidden/>
                <w:rPrChange w:id="789" w:author="lợi đoàn" w:date="2024-11-29T17:05:00Z">
                  <w:rPr>
                    <w:noProof/>
                    <w:webHidden/>
                  </w:rPr>
                </w:rPrChange>
              </w:rPr>
              <w:tab/>
            </w:r>
          </w:del>
          <w:del w:id="790" w:author="lợi đoàn" w:date="2024-11-29T16:39:00Z">
            <w:r w:rsidRPr="008C59D4" w:rsidDel="00236F51">
              <w:rPr>
                <w:rFonts w:ascii="Times New Roman" w:hAnsi="Times New Roman"/>
                <w:noProof/>
                <w:webHidden/>
                <w:rPrChange w:id="791" w:author="lợi đoàn" w:date="2024-11-29T17:05:00Z">
                  <w:rPr>
                    <w:noProof/>
                    <w:webHidden/>
                  </w:rPr>
                </w:rPrChange>
              </w:rPr>
              <w:delText>23</w:delText>
            </w:r>
          </w:del>
        </w:p>
        <w:p w14:paraId="16719DA4" w14:textId="5AE3AE49" w:rsidR="0047288D" w:rsidRPr="008C59D4" w:rsidDel="00B7319B" w:rsidRDefault="0047288D">
          <w:pPr>
            <w:pStyle w:val="TOC3"/>
            <w:tabs>
              <w:tab w:val="left" w:pos="1320"/>
              <w:tab w:val="right" w:leader="dot" w:pos="9062"/>
            </w:tabs>
            <w:rPr>
              <w:del w:id="792" w:author="lợi đoàn" w:date="2024-11-30T02:13:00Z"/>
              <w:rFonts w:ascii="Times New Roman" w:eastAsiaTheme="minorEastAsia" w:hAnsi="Times New Roman"/>
              <w:noProof/>
              <w:sz w:val="22"/>
              <w:szCs w:val="22"/>
              <w:rPrChange w:id="793" w:author="lợi đoàn" w:date="2024-11-29T17:05:00Z">
                <w:rPr>
                  <w:del w:id="794" w:author="lợi đoàn" w:date="2024-11-30T02:13:00Z"/>
                  <w:rFonts w:asciiTheme="minorHAnsi" w:eastAsiaTheme="minorEastAsia" w:hAnsiTheme="minorHAnsi" w:cstheme="minorBidi"/>
                  <w:noProof/>
                  <w:sz w:val="22"/>
                  <w:szCs w:val="22"/>
                </w:rPr>
              </w:rPrChange>
            </w:rPr>
          </w:pPr>
          <w:del w:id="795" w:author="lợi đoàn" w:date="2024-11-30T02:13:00Z">
            <w:r w:rsidRPr="00B7319B" w:rsidDel="00B7319B">
              <w:rPr>
                <w:rPrChange w:id="796" w:author="lợi đoàn" w:date="2024-11-30T02:13:00Z">
                  <w:rPr>
                    <w:rStyle w:val="Hyperlink"/>
                    <w:rFonts w:ascii="Times New Roman" w:hAnsi="Times New Roman"/>
                    <w:b/>
                    <w:bCs/>
                    <w:i/>
                    <w:iCs/>
                    <w:noProof/>
                  </w:rPr>
                </w:rPrChange>
              </w:rPr>
              <w:delText>2.5.1.</w:delText>
            </w:r>
            <w:r w:rsidRPr="008C59D4" w:rsidDel="00B7319B">
              <w:rPr>
                <w:rFonts w:ascii="Times New Roman" w:eastAsiaTheme="minorEastAsia" w:hAnsi="Times New Roman"/>
                <w:noProof/>
                <w:sz w:val="22"/>
                <w:szCs w:val="22"/>
                <w:rPrChange w:id="797" w:author="lợi đoàn" w:date="2024-11-29T17:05:00Z">
                  <w:rPr>
                    <w:rFonts w:asciiTheme="minorHAnsi" w:eastAsiaTheme="minorEastAsia" w:hAnsiTheme="minorHAnsi" w:cstheme="minorBidi"/>
                    <w:noProof/>
                    <w:sz w:val="22"/>
                    <w:szCs w:val="22"/>
                  </w:rPr>
                </w:rPrChange>
              </w:rPr>
              <w:tab/>
            </w:r>
            <w:r w:rsidRPr="00B7319B" w:rsidDel="00B7319B">
              <w:rPr>
                <w:rPrChange w:id="798" w:author="lợi đoàn" w:date="2024-11-30T02:13:00Z">
                  <w:rPr>
                    <w:rStyle w:val="Hyperlink"/>
                    <w:rFonts w:ascii="Times New Roman" w:hAnsi="Times New Roman"/>
                    <w:b/>
                    <w:bCs/>
                    <w:i/>
                    <w:iCs/>
                    <w:noProof/>
                  </w:rPr>
                </w:rPrChange>
              </w:rPr>
              <w:delText>Khái niệm</w:delText>
            </w:r>
            <w:r w:rsidRPr="008C59D4" w:rsidDel="00B7319B">
              <w:rPr>
                <w:rFonts w:ascii="Times New Roman" w:hAnsi="Times New Roman"/>
                <w:noProof/>
                <w:webHidden/>
                <w:rPrChange w:id="799" w:author="lợi đoàn" w:date="2024-11-29T17:05:00Z">
                  <w:rPr>
                    <w:noProof/>
                    <w:webHidden/>
                  </w:rPr>
                </w:rPrChange>
              </w:rPr>
              <w:tab/>
            </w:r>
          </w:del>
          <w:del w:id="800" w:author="lợi đoàn" w:date="2024-11-29T16:39:00Z">
            <w:r w:rsidRPr="008C59D4" w:rsidDel="00236F51">
              <w:rPr>
                <w:rFonts w:ascii="Times New Roman" w:hAnsi="Times New Roman"/>
                <w:noProof/>
                <w:webHidden/>
                <w:rPrChange w:id="801" w:author="lợi đoàn" w:date="2024-11-29T17:05:00Z">
                  <w:rPr>
                    <w:noProof/>
                    <w:webHidden/>
                  </w:rPr>
                </w:rPrChange>
              </w:rPr>
              <w:delText>23</w:delText>
            </w:r>
          </w:del>
        </w:p>
        <w:p w14:paraId="1FB95394" w14:textId="6BA20AFF" w:rsidR="0047288D" w:rsidRPr="008C59D4" w:rsidDel="00B7319B" w:rsidRDefault="0047288D">
          <w:pPr>
            <w:pStyle w:val="TOC3"/>
            <w:tabs>
              <w:tab w:val="left" w:pos="1320"/>
              <w:tab w:val="right" w:leader="dot" w:pos="9062"/>
            </w:tabs>
            <w:rPr>
              <w:del w:id="802" w:author="lợi đoàn" w:date="2024-11-30T02:13:00Z"/>
              <w:rFonts w:ascii="Times New Roman" w:eastAsiaTheme="minorEastAsia" w:hAnsi="Times New Roman"/>
              <w:noProof/>
              <w:sz w:val="22"/>
              <w:szCs w:val="22"/>
              <w:rPrChange w:id="803" w:author="lợi đoàn" w:date="2024-11-29T17:05:00Z">
                <w:rPr>
                  <w:del w:id="804" w:author="lợi đoàn" w:date="2024-11-30T02:13:00Z"/>
                  <w:rFonts w:asciiTheme="minorHAnsi" w:eastAsiaTheme="minorEastAsia" w:hAnsiTheme="minorHAnsi" w:cstheme="minorBidi"/>
                  <w:noProof/>
                  <w:sz w:val="22"/>
                  <w:szCs w:val="22"/>
                </w:rPr>
              </w:rPrChange>
            </w:rPr>
          </w:pPr>
          <w:del w:id="805" w:author="lợi đoàn" w:date="2024-11-30T02:13:00Z">
            <w:r w:rsidRPr="00B7319B" w:rsidDel="00B7319B">
              <w:rPr>
                <w:rPrChange w:id="806" w:author="lợi đoàn" w:date="2024-11-30T02:13:00Z">
                  <w:rPr>
                    <w:rStyle w:val="Hyperlink"/>
                    <w:rFonts w:ascii="Times New Roman" w:hAnsi="Times New Roman"/>
                    <w:b/>
                    <w:bCs/>
                    <w:i/>
                    <w:iCs/>
                    <w:noProof/>
                  </w:rPr>
                </w:rPrChange>
              </w:rPr>
              <w:delText>2.5.2.</w:delText>
            </w:r>
            <w:r w:rsidRPr="008C59D4" w:rsidDel="00B7319B">
              <w:rPr>
                <w:rFonts w:ascii="Times New Roman" w:eastAsiaTheme="minorEastAsia" w:hAnsi="Times New Roman"/>
                <w:noProof/>
                <w:sz w:val="22"/>
                <w:szCs w:val="22"/>
                <w:rPrChange w:id="807" w:author="lợi đoàn" w:date="2024-11-29T17:05:00Z">
                  <w:rPr>
                    <w:rFonts w:asciiTheme="minorHAnsi" w:eastAsiaTheme="minorEastAsia" w:hAnsiTheme="minorHAnsi" w:cstheme="minorBidi"/>
                    <w:noProof/>
                    <w:sz w:val="22"/>
                    <w:szCs w:val="22"/>
                  </w:rPr>
                </w:rPrChange>
              </w:rPr>
              <w:tab/>
            </w:r>
            <w:r w:rsidRPr="00B7319B" w:rsidDel="00B7319B">
              <w:rPr>
                <w:rPrChange w:id="808" w:author="lợi đoàn" w:date="2024-11-30T02:13:00Z">
                  <w:rPr>
                    <w:rStyle w:val="Hyperlink"/>
                    <w:rFonts w:ascii="Times New Roman" w:hAnsi="Times New Roman"/>
                    <w:b/>
                    <w:bCs/>
                    <w:i/>
                    <w:iCs/>
                    <w:noProof/>
                  </w:rPr>
                </w:rPrChange>
              </w:rPr>
              <w:delText>Ưu điểm</w:delText>
            </w:r>
            <w:r w:rsidRPr="008C59D4" w:rsidDel="00B7319B">
              <w:rPr>
                <w:rFonts w:ascii="Times New Roman" w:hAnsi="Times New Roman"/>
                <w:noProof/>
                <w:webHidden/>
                <w:rPrChange w:id="809" w:author="lợi đoàn" w:date="2024-11-29T17:05:00Z">
                  <w:rPr>
                    <w:noProof/>
                    <w:webHidden/>
                  </w:rPr>
                </w:rPrChange>
              </w:rPr>
              <w:tab/>
            </w:r>
          </w:del>
          <w:del w:id="810" w:author="lợi đoàn" w:date="2024-11-29T16:39:00Z">
            <w:r w:rsidRPr="008C59D4" w:rsidDel="00236F51">
              <w:rPr>
                <w:rFonts w:ascii="Times New Roman" w:hAnsi="Times New Roman"/>
                <w:noProof/>
                <w:webHidden/>
                <w:rPrChange w:id="811" w:author="lợi đoàn" w:date="2024-11-29T17:05:00Z">
                  <w:rPr>
                    <w:noProof/>
                    <w:webHidden/>
                  </w:rPr>
                </w:rPrChange>
              </w:rPr>
              <w:delText>23</w:delText>
            </w:r>
          </w:del>
        </w:p>
        <w:p w14:paraId="23C814AE" w14:textId="428CC8BB" w:rsidR="0047288D" w:rsidRPr="008C59D4" w:rsidDel="00B7319B" w:rsidRDefault="0047288D">
          <w:pPr>
            <w:pStyle w:val="TOC3"/>
            <w:tabs>
              <w:tab w:val="left" w:pos="1320"/>
              <w:tab w:val="right" w:leader="dot" w:pos="9062"/>
            </w:tabs>
            <w:rPr>
              <w:del w:id="812" w:author="lợi đoàn" w:date="2024-11-30T02:13:00Z"/>
              <w:rFonts w:ascii="Times New Roman" w:eastAsiaTheme="minorEastAsia" w:hAnsi="Times New Roman"/>
              <w:noProof/>
              <w:sz w:val="22"/>
              <w:szCs w:val="22"/>
              <w:rPrChange w:id="813" w:author="lợi đoàn" w:date="2024-11-29T17:05:00Z">
                <w:rPr>
                  <w:del w:id="814" w:author="lợi đoàn" w:date="2024-11-30T02:13:00Z"/>
                  <w:rFonts w:asciiTheme="minorHAnsi" w:eastAsiaTheme="minorEastAsia" w:hAnsiTheme="minorHAnsi" w:cstheme="minorBidi"/>
                  <w:noProof/>
                  <w:sz w:val="22"/>
                  <w:szCs w:val="22"/>
                </w:rPr>
              </w:rPrChange>
            </w:rPr>
          </w:pPr>
          <w:del w:id="815" w:author="lợi đoàn" w:date="2024-11-30T02:13:00Z">
            <w:r w:rsidRPr="00B7319B" w:rsidDel="00B7319B">
              <w:rPr>
                <w:rPrChange w:id="816" w:author="lợi đoàn" w:date="2024-11-30T02:13:00Z">
                  <w:rPr>
                    <w:rStyle w:val="Hyperlink"/>
                    <w:rFonts w:ascii="Times New Roman" w:hAnsi="Times New Roman"/>
                    <w:b/>
                    <w:bCs/>
                    <w:i/>
                    <w:iCs/>
                    <w:noProof/>
                  </w:rPr>
                </w:rPrChange>
              </w:rPr>
              <w:delText>2.5.3.</w:delText>
            </w:r>
            <w:r w:rsidRPr="008C59D4" w:rsidDel="00B7319B">
              <w:rPr>
                <w:rFonts w:ascii="Times New Roman" w:eastAsiaTheme="minorEastAsia" w:hAnsi="Times New Roman"/>
                <w:noProof/>
                <w:sz w:val="22"/>
                <w:szCs w:val="22"/>
                <w:rPrChange w:id="817" w:author="lợi đoàn" w:date="2024-11-29T17:05:00Z">
                  <w:rPr>
                    <w:rFonts w:asciiTheme="minorHAnsi" w:eastAsiaTheme="minorEastAsia" w:hAnsiTheme="minorHAnsi" w:cstheme="minorBidi"/>
                    <w:noProof/>
                    <w:sz w:val="22"/>
                    <w:szCs w:val="22"/>
                  </w:rPr>
                </w:rPrChange>
              </w:rPr>
              <w:tab/>
            </w:r>
            <w:r w:rsidRPr="00B7319B" w:rsidDel="00B7319B">
              <w:rPr>
                <w:rPrChange w:id="818" w:author="lợi đoàn" w:date="2024-11-30T02:13:00Z">
                  <w:rPr>
                    <w:rStyle w:val="Hyperlink"/>
                    <w:rFonts w:ascii="Times New Roman" w:hAnsi="Times New Roman"/>
                    <w:b/>
                    <w:bCs/>
                    <w:i/>
                    <w:iCs/>
                    <w:noProof/>
                  </w:rPr>
                </w:rPrChange>
              </w:rPr>
              <w:delText>Nhược điểm</w:delText>
            </w:r>
            <w:r w:rsidRPr="008C59D4" w:rsidDel="00B7319B">
              <w:rPr>
                <w:rFonts w:ascii="Times New Roman" w:hAnsi="Times New Roman"/>
                <w:noProof/>
                <w:webHidden/>
                <w:rPrChange w:id="819" w:author="lợi đoàn" w:date="2024-11-29T17:05:00Z">
                  <w:rPr>
                    <w:noProof/>
                    <w:webHidden/>
                  </w:rPr>
                </w:rPrChange>
              </w:rPr>
              <w:tab/>
            </w:r>
          </w:del>
          <w:del w:id="820" w:author="lợi đoàn" w:date="2024-11-29T16:39:00Z">
            <w:r w:rsidRPr="008C59D4" w:rsidDel="00236F51">
              <w:rPr>
                <w:rFonts w:ascii="Times New Roman" w:hAnsi="Times New Roman"/>
                <w:noProof/>
                <w:webHidden/>
                <w:rPrChange w:id="821" w:author="lợi đoàn" w:date="2024-11-29T17:05:00Z">
                  <w:rPr>
                    <w:noProof/>
                    <w:webHidden/>
                  </w:rPr>
                </w:rPrChange>
              </w:rPr>
              <w:delText>24</w:delText>
            </w:r>
          </w:del>
        </w:p>
        <w:p w14:paraId="4DCE2EBA" w14:textId="2DFD7D95" w:rsidR="0047288D" w:rsidRPr="008C59D4" w:rsidDel="00B7319B" w:rsidRDefault="0047288D">
          <w:pPr>
            <w:pStyle w:val="TOC2"/>
            <w:tabs>
              <w:tab w:val="left" w:pos="880"/>
              <w:tab w:val="right" w:leader="dot" w:pos="9062"/>
            </w:tabs>
            <w:rPr>
              <w:del w:id="822" w:author="lợi đoàn" w:date="2024-11-30T02:13:00Z"/>
              <w:rFonts w:ascii="Times New Roman" w:eastAsiaTheme="minorEastAsia" w:hAnsi="Times New Roman"/>
              <w:noProof/>
              <w:sz w:val="22"/>
              <w:szCs w:val="22"/>
              <w:rPrChange w:id="823" w:author="lợi đoàn" w:date="2024-11-29T17:05:00Z">
                <w:rPr>
                  <w:del w:id="824" w:author="lợi đoàn" w:date="2024-11-30T02:13:00Z"/>
                  <w:rFonts w:asciiTheme="minorHAnsi" w:eastAsiaTheme="minorEastAsia" w:hAnsiTheme="minorHAnsi" w:cstheme="minorBidi"/>
                  <w:noProof/>
                  <w:sz w:val="22"/>
                  <w:szCs w:val="22"/>
                </w:rPr>
              </w:rPrChange>
            </w:rPr>
          </w:pPr>
          <w:del w:id="825" w:author="lợi đoàn" w:date="2024-11-30T02:13:00Z">
            <w:r w:rsidRPr="00B7319B" w:rsidDel="00B7319B">
              <w:rPr>
                <w:rPrChange w:id="826" w:author="lợi đoàn" w:date="2024-11-30T02:13:00Z">
                  <w:rPr>
                    <w:rStyle w:val="Hyperlink"/>
                    <w:rFonts w:ascii="Times New Roman" w:hAnsi="Times New Roman"/>
                    <w:b/>
                    <w:bCs/>
                    <w:noProof/>
                  </w:rPr>
                </w:rPrChange>
              </w:rPr>
              <w:delText>2.6.</w:delText>
            </w:r>
            <w:r w:rsidRPr="008C59D4" w:rsidDel="00B7319B">
              <w:rPr>
                <w:rFonts w:ascii="Times New Roman" w:eastAsiaTheme="minorEastAsia" w:hAnsi="Times New Roman"/>
                <w:noProof/>
                <w:sz w:val="22"/>
                <w:szCs w:val="22"/>
                <w:rPrChange w:id="827" w:author="lợi đoàn" w:date="2024-11-29T17:05:00Z">
                  <w:rPr>
                    <w:rFonts w:asciiTheme="minorHAnsi" w:eastAsiaTheme="minorEastAsia" w:hAnsiTheme="minorHAnsi" w:cstheme="minorBidi"/>
                    <w:noProof/>
                    <w:sz w:val="22"/>
                    <w:szCs w:val="22"/>
                  </w:rPr>
                </w:rPrChange>
              </w:rPr>
              <w:tab/>
            </w:r>
            <w:r w:rsidRPr="00B7319B" w:rsidDel="00B7319B">
              <w:rPr>
                <w:rPrChange w:id="828" w:author="lợi đoàn" w:date="2024-11-30T02:13:00Z">
                  <w:rPr>
                    <w:rStyle w:val="Hyperlink"/>
                    <w:rFonts w:ascii="Times New Roman" w:hAnsi="Times New Roman"/>
                    <w:b/>
                    <w:bCs/>
                    <w:noProof/>
                  </w:rPr>
                </w:rPrChange>
              </w:rPr>
              <w:delText>Giới thiệu về Github</w:delText>
            </w:r>
            <w:r w:rsidRPr="008C59D4" w:rsidDel="00B7319B">
              <w:rPr>
                <w:rFonts w:ascii="Times New Roman" w:hAnsi="Times New Roman"/>
                <w:noProof/>
                <w:webHidden/>
                <w:rPrChange w:id="829" w:author="lợi đoàn" w:date="2024-11-29T17:05:00Z">
                  <w:rPr>
                    <w:noProof/>
                    <w:webHidden/>
                  </w:rPr>
                </w:rPrChange>
              </w:rPr>
              <w:tab/>
            </w:r>
          </w:del>
          <w:del w:id="830" w:author="lợi đoàn" w:date="2024-11-29T16:39:00Z">
            <w:r w:rsidRPr="008C59D4" w:rsidDel="00236F51">
              <w:rPr>
                <w:rFonts w:ascii="Times New Roman" w:hAnsi="Times New Roman"/>
                <w:noProof/>
                <w:webHidden/>
                <w:rPrChange w:id="831" w:author="lợi đoàn" w:date="2024-11-29T17:05:00Z">
                  <w:rPr>
                    <w:noProof/>
                    <w:webHidden/>
                  </w:rPr>
                </w:rPrChange>
              </w:rPr>
              <w:delText>24</w:delText>
            </w:r>
          </w:del>
        </w:p>
        <w:p w14:paraId="79E37566" w14:textId="70C79A30" w:rsidR="0047288D" w:rsidRPr="008C59D4" w:rsidDel="00B7319B" w:rsidRDefault="0047288D">
          <w:pPr>
            <w:pStyle w:val="TOC3"/>
            <w:tabs>
              <w:tab w:val="left" w:pos="1320"/>
              <w:tab w:val="right" w:leader="dot" w:pos="9062"/>
            </w:tabs>
            <w:rPr>
              <w:del w:id="832" w:author="lợi đoàn" w:date="2024-11-30T02:13:00Z"/>
              <w:rFonts w:ascii="Times New Roman" w:eastAsiaTheme="minorEastAsia" w:hAnsi="Times New Roman"/>
              <w:noProof/>
              <w:sz w:val="22"/>
              <w:szCs w:val="22"/>
              <w:rPrChange w:id="833" w:author="lợi đoàn" w:date="2024-11-29T17:05:00Z">
                <w:rPr>
                  <w:del w:id="834" w:author="lợi đoàn" w:date="2024-11-30T02:13:00Z"/>
                  <w:rFonts w:asciiTheme="minorHAnsi" w:eastAsiaTheme="minorEastAsia" w:hAnsiTheme="minorHAnsi" w:cstheme="minorBidi"/>
                  <w:noProof/>
                  <w:sz w:val="22"/>
                  <w:szCs w:val="22"/>
                </w:rPr>
              </w:rPrChange>
            </w:rPr>
          </w:pPr>
          <w:del w:id="835" w:author="lợi đoàn" w:date="2024-11-30T02:13:00Z">
            <w:r w:rsidRPr="00B7319B" w:rsidDel="00B7319B">
              <w:rPr>
                <w:rPrChange w:id="836" w:author="lợi đoàn" w:date="2024-11-30T02:13:00Z">
                  <w:rPr>
                    <w:rStyle w:val="Hyperlink"/>
                    <w:rFonts w:ascii="Times New Roman" w:hAnsi="Times New Roman"/>
                    <w:b/>
                    <w:bCs/>
                    <w:i/>
                    <w:iCs/>
                    <w:noProof/>
                  </w:rPr>
                </w:rPrChange>
              </w:rPr>
              <w:delText>2.6.1.</w:delText>
            </w:r>
            <w:r w:rsidRPr="008C59D4" w:rsidDel="00B7319B">
              <w:rPr>
                <w:rFonts w:ascii="Times New Roman" w:eastAsiaTheme="minorEastAsia" w:hAnsi="Times New Roman"/>
                <w:noProof/>
                <w:sz w:val="22"/>
                <w:szCs w:val="22"/>
                <w:rPrChange w:id="837" w:author="lợi đoàn" w:date="2024-11-29T17:05:00Z">
                  <w:rPr>
                    <w:rFonts w:asciiTheme="minorHAnsi" w:eastAsiaTheme="minorEastAsia" w:hAnsiTheme="minorHAnsi" w:cstheme="minorBidi"/>
                    <w:noProof/>
                    <w:sz w:val="22"/>
                    <w:szCs w:val="22"/>
                  </w:rPr>
                </w:rPrChange>
              </w:rPr>
              <w:tab/>
            </w:r>
            <w:r w:rsidRPr="00B7319B" w:rsidDel="00B7319B">
              <w:rPr>
                <w:rPrChange w:id="838" w:author="lợi đoàn" w:date="2024-11-30T02:13:00Z">
                  <w:rPr>
                    <w:rStyle w:val="Hyperlink"/>
                    <w:rFonts w:ascii="Times New Roman" w:hAnsi="Times New Roman"/>
                    <w:b/>
                    <w:bCs/>
                    <w:i/>
                    <w:iCs/>
                    <w:noProof/>
                  </w:rPr>
                </w:rPrChange>
              </w:rPr>
              <w:delText>Khái niệm</w:delText>
            </w:r>
            <w:r w:rsidRPr="008C59D4" w:rsidDel="00B7319B">
              <w:rPr>
                <w:rFonts w:ascii="Times New Roman" w:hAnsi="Times New Roman"/>
                <w:noProof/>
                <w:webHidden/>
                <w:rPrChange w:id="839" w:author="lợi đoàn" w:date="2024-11-29T17:05:00Z">
                  <w:rPr>
                    <w:noProof/>
                    <w:webHidden/>
                  </w:rPr>
                </w:rPrChange>
              </w:rPr>
              <w:tab/>
            </w:r>
          </w:del>
          <w:del w:id="840" w:author="lợi đoàn" w:date="2024-11-29T16:39:00Z">
            <w:r w:rsidRPr="008C59D4" w:rsidDel="00236F51">
              <w:rPr>
                <w:rFonts w:ascii="Times New Roman" w:hAnsi="Times New Roman"/>
                <w:noProof/>
                <w:webHidden/>
                <w:rPrChange w:id="841" w:author="lợi đoàn" w:date="2024-11-29T17:05:00Z">
                  <w:rPr>
                    <w:noProof/>
                    <w:webHidden/>
                  </w:rPr>
                </w:rPrChange>
              </w:rPr>
              <w:delText>24</w:delText>
            </w:r>
          </w:del>
        </w:p>
        <w:p w14:paraId="261BD679" w14:textId="34731435" w:rsidR="0047288D" w:rsidRPr="008C59D4" w:rsidDel="00B7319B" w:rsidRDefault="0047288D">
          <w:pPr>
            <w:pStyle w:val="TOC3"/>
            <w:tabs>
              <w:tab w:val="left" w:pos="1320"/>
              <w:tab w:val="right" w:leader="dot" w:pos="9062"/>
            </w:tabs>
            <w:rPr>
              <w:del w:id="842" w:author="lợi đoàn" w:date="2024-11-30T02:13:00Z"/>
              <w:rFonts w:ascii="Times New Roman" w:eastAsiaTheme="minorEastAsia" w:hAnsi="Times New Roman"/>
              <w:noProof/>
              <w:sz w:val="22"/>
              <w:szCs w:val="22"/>
              <w:rPrChange w:id="843" w:author="lợi đoàn" w:date="2024-11-29T17:05:00Z">
                <w:rPr>
                  <w:del w:id="844" w:author="lợi đoàn" w:date="2024-11-30T02:13:00Z"/>
                  <w:rFonts w:asciiTheme="minorHAnsi" w:eastAsiaTheme="minorEastAsia" w:hAnsiTheme="minorHAnsi" w:cstheme="minorBidi"/>
                  <w:noProof/>
                  <w:sz w:val="22"/>
                  <w:szCs w:val="22"/>
                </w:rPr>
              </w:rPrChange>
            </w:rPr>
          </w:pPr>
          <w:del w:id="845" w:author="lợi đoàn" w:date="2024-11-30T02:13:00Z">
            <w:r w:rsidRPr="00B7319B" w:rsidDel="00B7319B">
              <w:rPr>
                <w:rPrChange w:id="846" w:author="lợi đoàn" w:date="2024-11-30T02:13:00Z">
                  <w:rPr>
                    <w:rStyle w:val="Hyperlink"/>
                    <w:rFonts w:ascii="Times New Roman" w:hAnsi="Times New Roman"/>
                    <w:b/>
                    <w:bCs/>
                    <w:i/>
                    <w:iCs/>
                    <w:noProof/>
                  </w:rPr>
                </w:rPrChange>
              </w:rPr>
              <w:delText>2.6.2.</w:delText>
            </w:r>
            <w:r w:rsidRPr="008C59D4" w:rsidDel="00B7319B">
              <w:rPr>
                <w:rFonts w:ascii="Times New Roman" w:eastAsiaTheme="minorEastAsia" w:hAnsi="Times New Roman"/>
                <w:noProof/>
                <w:sz w:val="22"/>
                <w:szCs w:val="22"/>
                <w:rPrChange w:id="847" w:author="lợi đoàn" w:date="2024-11-29T17:05:00Z">
                  <w:rPr>
                    <w:rFonts w:asciiTheme="minorHAnsi" w:eastAsiaTheme="minorEastAsia" w:hAnsiTheme="minorHAnsi" w:cstheme="minorBidi"/>
                    <w:noProof/>
                    <w:sz w:val="22"/>
                    <w:szCs w:val="22"/>
                  </w:rPr>
                </w:rPrChange>
              </w:rPr>
              <w:tab/>
            </w:r>
            <w:r w:rsidRPr="00B7319B" w:rsidDel="00B7319B">
              <w:rPr>
                <w:rPrChange w:id="848" w:author="lợi đoàn" w:date="2024-11-30T02:13:00Z">
                  <w:rPr>
                    <w:rStyle w:val="Hyperlink"/>
                    <w:rFonts w:ascii="Times New Roman" w:hAnsi="Times New Roman"/>
                    <w:b/>
                    <w:bCs/>
                    <w:i/>
                    <w:iCs/>
                    <w:noProof/>
                  </w:rPr>
                </w:rPrChange>
              </w:rPr>
              <w:delText>Ưu điểm</w:delText>
            </w:r>
            <w:r w:rsidRPr="008C59D4" w:rsidDel="00B7319B">
              <w:rPr>
                <w:rFonts w:ascii="Times New Roman" w:hAnsi="Times New Roman"/>
                <w:noProof/>
                <w:webHidden/>
                <w:rPrChange w:id="849" w:author="lợi đoàn" w:date="2024-11-29T17:05:00Z">
                  <w:rPr>
                    <w:noProof/>
                    <w:webHidden/>
                  </w:rPr>
                </w:rPrChange>
              </w:rPr>
              <w:tab/>
            </w:r>
          </w:del>
          <w:del w:id="850" w:author="lợi đoàn" w:date="2024-11-29T16:39:00Z">
            <w:r w:rsidRPr="008C59D4" w:rsidDel="00236F51">
              <w:rPr>
                <w:rFonts w:ascii="Times New Roman" w:hAnsi="Times New Roman"/>
                <w:noProof/>
                <w:webHidden/>
                <w:rPrChange w:id="851" w:author="lợi đoàn" w:date="2024-11-29T17:05:00Z">
                  <w:rPr>
                    <w:noProof/>
                    <w:webHidden/>
                  </w:rPr>
                </w:rPrChange>
              </w:rPr>
              <w:delText>25</w:delText>
            </w:r>
          </w:del>
        </w:p>
        <w:p w14:paraId="14FFA2B9" w14:textId="3DDAF6F7" w:rsidR="0047288D" w:rsidRPr="008C59D4" w:rsidDel="00B7319B" w:rsidRDefault="0047288D">
          <w:pPr>
            <w:pStyle w:val="TOC3"/>
            <w:tabs>
              <w:tab w:val="left" w:pos="1320"/>
              <w:tab w:val="right" w:leader="dot" w:pos="9062"/>
            </w:tabs>
            <w:rPr>
              <w:del w:id="852" w:author="lợi đoàn" w:date="2024-11-30T02:13:00Z"/>
              <w:rFonts w:ascii="Times New Roman" w:eastAsiaTheme="minorEastAsia" w:hAnsi="Times New Roman"/>
              <w:noProof/>
              <w:sz w:val="22"/>
              <w:szCs w:val="22"/>
              <w:rPrChange w:id="853" w:author="lợi đoàn" w:date="2024-11-29T17:05:00Z">
                <w:rPr>
                  <w:del w:id="854" w:author="lợi đoàn" w:date="2024-11-30T02:13:00Z"/>
                  <w:rFonts w:asciiTheme="minorHAnsi" w:eastAsiaTheme="minorEastAsia" w:hAnsiTheme="minorHAnsi" w:cstheme="minorBidi"/>
                  <w:noProof/>
                  <w:sz w:val="22"/>
                  <w:szCs w:val="22"/>
                </w:rPr>
              </w:rPrChange>
            </w:rPr>
          </w:pPr>
          <w:del w:id="855" w:author="lợi đoàn" w:date="2024-11-30T02:13:00Z">
            <w:r w:rsidRPr="00B7319B" w:rsidDel="00B7319B">
              <w:rPr>
                <w:rPrChange w:id="856" w:author="lợi đoàn" w:date="2024-11-30T02:13:00Z">
                  <w:rPr>
                    <w:rStyle w:val="Hyperlink"/>
                    <w:rFonts w:ascii="Times New Roman" w:hAnsi="Times New Roman"/>
                    <w:b/>
                    <w:bCs/>
                    <w:i/>
                    <w:iCs/>
                    <w:noProof/>
                  </w:rPr>
                </w:rPrChange>
              </w:rPr>
              <w:delText>2.6.3.</w:delText>
            </w:r>
            <w:r w:rsidRPr="008C59D4" w:rsidDel="00B7319B">
              <w:rPr>
                <w:rFonts w:ascii="Times New Roman" w:eastAsiaTheme="minorEastAsia" w:hAnsi="Times New Roman"/>
                <w:noProof/>
                <w:sz w:val="22"/>
                <w:szCs w:val="22"/>
                <w:rPrChange w:id="857" w:author="lợi đoàn" w:date="2024-11-29T17:05:00Z">
                  <w:rPr>
                    <w:rFonts w:asciiTheme="minorHAnsi" w:eastAsiaTheme="minorEastAsia" w:hAnsiTheme="minorHAnsi" w:cstheme="minorBidi"/>
                    <w:noProof/>
                    <w:sz w:val="22"/>
                    <w:szCs w:val="22"/>
                  </w:rPr>
                </w:rPrChange>
              </w:rPr>
              <w:tab/>
            </w:r>
            <w:r w:rsidRPr="00B7319B" w:rsidDel="00B7319B">
              <w:rPr>
                <w:rPrChange w:id="858" w:author="lợi đoàn" w:date="2024-11-30T02:13:00Z">
                  <w:rPr>
                    <w:rStyle w:val="Hyperlink"/>
                    <w:rFonts w:ascii="Times New Roman" w:hAnsi="Times New Roman"/>
                    <w:b/>
                    <w:bCs/>
                    <w:i/>
                    <w:iCs/>
                    <w:noProof/>
                  </w:rPr>
                </w:rPrChange>
              </w:rPr>
              <w:delText>Nhược điểm</w:delText>
            </w:r>
            <w:r w:rsidRPr="008C59D4" w:rsidDel="00B7319B">
              <w:rPr>
                <w:rFonts w:ascii="Times New Roman" w:hAnsi="Times New Roman"/>
                <w:noProof/>
                <w:webHidden/>
                <w:rPrChange w:id="859" w:author="lợi đoàn" w:date="2024-11-29T17:05:00Z">
                  <w:rPr>
                    <w:noProof/>
                    <w:webHidden/>
                  </w:rPr>
                </w:rPrChange>
              </w:rPr>
              <w:tab/>
            </w:r>
          </w:del>
          <w:del w:id="860" w:author="lợi đoàn" w:date="2024-11-29T16:39:00Z">
            <w:r w:rsidRPr="008C59D4" w:rsidDel="00236F51">
              <w:rPr>
                <w:rFonts w:ascii="Times New Roman" w:hAnsi="Times New Roman"/>
                <w:noProof/>
                <w:webHidden/>
                <w:rPrChange w:id="861" w:author="lợi đoàn" w:date="2024-11-29T17:05:00Z">
                  <w:rPr>
                    <w:noProof/>
                    <w:webHidden/>
                  </w:rPr>
                </w:rPrChange>
              </w:rPr>
              <w:delText>26</w:delText>
            </w:r>
          </w:del>
        </w:p>
        <w:p w14:paraId="2E12409D" w14:textId="14414709" w:rsidR="0047288D" w:rsidRPr="008C59D4" w:rsidDel="00B7319B" w:rsidRDefault="0047288D">
          <w:pPr>
            <w:pStyle w:val="TOC2"/>
            <w:tabs>
              <w:tab w:val="left" w:pos="880"/>
              <w:tab w:val="right" w:leader="dot" w:pos="9062"/>
            </w:tabs>
            <w:rPr>
              <w:del w:id="862" w:author="lợi đoàn" w:date="2024-11-30T02:13:00Z"/>
              <w:rFonts w:ascii="Times New Roman" w:eastAsiaTheme="minorEastAsia" w:hAnsi="Times New Roman"/>
              <w:noProof/>
              <w:sz w:val="22"/>
              <w:szCs w:val="22"/>
              <w:rPrChange w:id="863" w:author="lợi đoàn" w:date="2024-11-29T17:05:00Z">
                <w:rPr>
                  <w:del w:id="864" w:author="lợi đoàn" w:date="2024-11-30T02:13:00Z"/>
                  <w:rFonts w:asciiTheme="minorHAnsi" w:eastAsiaTheme="minorEastAsia" w:hAnsiTheme="minorHAnsi" w:cstheme="minorBidi"/>
                  <w:noProof/>
                  <w:sz w:val="22"/>
                  <w:szCs w:val="22"/>
                </w:rPr>
              </w:rPrChange>
            </w:rPr>
          </w:pPr>
          <w:del w:id="865" w:author="lợi đoàn" w:date="2024-11-30T02:13:00Z">
            <w:r w:rsidRPr="00B7319B" w:rsidDel="00B7319B">
              <w:rPr>
                <w:rPrChange w:id="866" w:author="lợi đoàn" w:date="2024-11-30T02:13:00Z">
                  <w:rPr>
                    <w:rStyle w:val="Hyperlink"/>
                    <w:rFonts w:ascii="Times New Roman" w:hAnsi="Times New Roman"/>
                    <w:b/>
                    <w:bCs/>
                    <w:noProof/>
                  </w:rPr>
                </w:rPrChange>
              </w:rPr>
              <w:delText>2.7.</w:delText>
            </w:r>
            <w:r w:rsidRPr="008C59D4" w:rsidDel="00B7319B">
              <w:rPr>
                <w:rFonts w:ascii="Times New Roman" w:eastAsiaTheme="minorEastAsia" w:hAnsi="Times New Roman"/>
                <w:noProof/>
                <w:sz w:val="22"/>
                <w:szCs w:val="22"/>
                <w:rPrChange w:id="867" w:author="lợi đoàn" w:date="2024-11-29T17:05:00Z">
                  <w:rPr>
                    <w:rFonts w:asciiTheme="minorHAnsi" w:eastAsiaTheme="minorEastAsia" w:hAnsiTheme="minorHAnsi" w:cstheme="minorBidi"/>
                    <w:noProof/>
                    <w:sz w:val="22"/>
                    <w:szCs w:val="22"/>
                  </w:rPr>
                </w:rPrChange>
              </w:rPr>
              <w:tab/>
            </w:r>
            <w:r w:rsidRPr="00B7319B" w:rsidDel="00B7319B">
              <w:rPr>
                <w:rPrChange w:id="868" w:author="lợi đoàn" w:date="2024-11-30T02:13:00Z">
                  <w:rPr>
                    <w:rStyle w:val="Hyperlink"/>
                    <w:rFonts w:ascii="Times New Roman" w:hAnsi="Times New Roman"/>
                    <w:b/>
                    <w:bCs/>
                    <w:noProof/>
                  </w:rPr>
                </w:rPrChange>
              </w:rPr>
              <w:delText>Giới thiệu về Celery</w:delText>
            </w:r>
            <w:r w:rsidRPr="008C59D4" w:rsidDel="00B7319B">
              <w:rPr>
                <w:rFonts w:ascii="Times New Roman" w:hAnsi="Times New Roman"/>
                <w:noProof/>
                <w:webHidden/>
                <w:rPrChange w:id="869" w:author="lợi đoàn" w:date="2024-11-29T17:05:00Z">
                  <w:rPr>
                    <w:noProof/>
                    <w:webHidden/>
                  </w:rPr>
                </w:rPrChange>
              </w:rPr>
              <w:tab/>
            </w:r>
          </w:del>
          <w:del w:id="870" w:author="lợi đoàn" w:date="2024-11-29T16:39:00Z">
            <w:r w:rsidRPr="008C59D4" w:rsidDel="00236F51">
              <w:rPr>
                <w:rFonts w:ascii="Times New Roman" w:hAnsi="Times New Roman"/>
                <w:noProof/>
                <w:webHidden/>
                <w:rPrChange w:id="871" w:author="lợi đoàn" w:date="2024-11-29T17:05:00Z">
                  <w:rPr>
                    <w:noProof/>
                    <w:webHidden/>
                  </w:rPr>
                </w:rPrChange>
              </w:rPr>
              <w:delText>26</w:delText>
            </w:r>
          </w:del>
        </w:p>
        <w:p w14:paraId="0D45A3BA" w14:textId="274EEDED" w:rsidR="0047288D" w:rsidRPr="008C59D4" w:rsidDel="00B7319B" w:rsidRDefault="0047288D">
          <w:pPr>
            <w:pStyle w:val="TOC3"/>
            <w:tabs>
              <w:tab w:val="left" w:pos="1320"/>
              <w:tab w:val="right" w:leader="dot" w:pos="9062"/>
            </w:tabs>
            <w:rPr>
              <w:del w:id="872" w:author="lợi đoàn" w:date="2024-11-30T02:13:00Z"/>
              <w:rFonts w:ascii="Times New Roman" w:eastAsiaTheme="minorEastAsia" w:hAnsi="Times New Roman"/>
              <w:noProof/>
              <w:sz w:val="22"/>
              <w:szCs w:val="22"/>
              <w:rPrChange w:id="873" w:author="lợi đoàn" w:date="2024-11-29T17:05:00Z">
                <w:rPr>
                  <w:del w:id="874" w:author="lợi đoàn" w:date="2024-11-30T02:13:00Z"/>
                  <w:rFonts w:asciiTheme="minorHAnsi" w:eastAsiaTheme="minorEastAsia" w:hAnsiTheme="minorHAnsi" w:cstheme="minorBidi"/>
                  <w:noProof/>
                  <w:sz w:val="22"/>
                  <w:szCs w:val="22"/>
                </w:rPr>
              </w:rPrChange>
            </w:rPr>
          </w:pPr>
          <w:del w:id="875" w:author="lợi đoàn" w:date="2024-11-30T02:13:00Z">
            <w:r w:rsidRPr="00B7319B" w:rsidDel="00B7319B">
              <w:rPr>
                <w:rPrChange w:id="876" w:author="lợi đoàn" w:date="2024-11-30T02:13:00Z">
                  <w:rPr>
                    <w:rStyle w:val="Hyperlink"/>
                    <w:rFonts w:ascii="Times New Roman" w:hAnsi="Times New Roman"/>
                    <w:b/>
                    <w:bCs/>
                    <w:i/>
                    <w:iCs/>
                    <w:noProof/>
                  </w:rPr>
                </w:rPrChange>
              </w:rPr>
              <w:delText>2.7.1.</w:delText>
            </w:r>
            <w:r w:rsidRPr="008C59D4" w:rsidDel="00B7319B">
              <w:rPr>
                <w:rFonts w:ascii="Times New Roman" w:eastAsiaTheme="minorEastAsia" w:hAnsi="Times New Roman"/>
                <w:noProof/>
                <w:sz w:val="22"/>
                <w:szCs w:val="22"/>
                <w:rPrChange w:id="877" w:author="lợi đoàn" w:date="2024-11-29T17:05:00Z">
                  <w:rPr>
                    <w:rFonts w:asciiTheme="minorHAnsi" w:eastAsiaTheme="minorEastAsia" w:hAnsiTheme="minorHAnsi" w:cstheme="minorBidi"/>
                    <w:noProof/>
                    <w:sz w:val="22"/>
                    <w:szCs w:val="22"/>
                  </w:rPr>
                </w:rPrChange>
              </w:rPr>
              <w:tab/>
            </w:r>
            <w:r w:rsidRPr="00B7319B" w:rsidDel="00B7319B">
              <w:rPr>
                <w:rPrChange w:id="878" w:author="lợi đoàn" w:date="2024-11-30T02:13:00Z">
                  <w:rPr>
                    <w:rStyle w:val="Hyperlink"/>
                    <w:rFonts w:ascii="Times New Roman" w:hAnsi="Times New Roman"/>
                    <w:b/>
                    <w:bCs/>
                    <w:i/>
                    <w:iCs/>
                    <w:noProof/>
                  </w:rPr>
                </w:rPrChange>
              </w:rPr>
              <w:delText>Khái niệm</w:delText>
            </w:r>
            <w:r w:rsidRPr="008C59D4" w:rsidDel="00B7319B">
              <w:rPr>
                <w:rFonts w:ascii="Times New Roman" w:hAnsi="Times New Roman"/>
                <w:noProof/>
                <w:webHidden/>
                <w:rPrChange w:id="879" w:author="lợi đoàn" w:date="2024-11-29T17:05:00Z">
                  <w:rPr>
                    <w:noProof/>
                    <w:webHidden/>
                  </w:rPr>
                </w:rPrChange>
              </w:rPr>
              <w:tab/>
            </w:r>
          </w:del>
          <w:del w:id="880" w:author="lợi đoàn" w:date="2024-11-29T16:39:00Z">
            <w:r w:rsidRPr="008C59D4" w:rsidDel="00236F51">
              <w:rPr>
                <w:rFonts w:ascii="Times New Roman" w:hAnsi="Times New Roman"/>
                <w:noProof/>
                <w:webHidden/>
                <w:rPrChange w:id="881" w:author="lợi đoàn" w:date="2024-11-29T17:05:00Z">
                  <w:rPr>
                    <w:noProof/>
                    <w:webHidden/>
                  </w:rPr>
                </w:rPrChange>
              </w:rPr>
              <w:delText>26</w:delText>
            </w:r>
          </w:del>
        </w:p>
        <w:p w14:paraId="43A6BE22" w14:textId="1A0A65C8" w:rsidR="0047288D" w:rsidRPr="008C59D4" w:rsidDel="00B7319B" w:rsidRDefault="0047288D">
          <w:pPr>
            <w:pStyle w:val="TOC3"/>
            <w:tabs>
              <w:tab w:val="left" w:pos="1320"/>
              <w:tab w:val="right" w:leader="dot" w:pos="9062"/>
            </w:tabs>
            <w:rPr>
              <w:del w:id="882" w:author="lợi đoàn" w:date="2024-11-30T02:13:00Z"/>
              <w:rFonts w:ascii="Times New Roman" w:eastAsiaTheme="minorEastAsia" w:hAnsi="Times New Roman"/>
              <w:noProof/>
              <w:sz w:val="22"/>
              <w:szCs w:val="22"/>
              <w:rPrChange w:id="883" w:author="lợi đoàn" w:date="2024-11-29T17:05:00Z">
                <w:rPr>
                  <w:del w:id="884" w:author="lợi đoàn" w:date="2024-11-30T02:13:00Z"/>
                  <w:rFonts w:asciiTheme="minorHAnsi" w:eastAsiaTheme="minorEastAsia" w:hAnsiTheme="minorHAnsi" w:cstheme="minorBidi"/>
                  <w:noProof/>
                  <w:sz w:val="22"/>
                  <w:szCs w:val="22"/>
                </w:rPr>
              </w:rPrChange>
            </w:rPr>
          </w:pPr>
          <w:del w:id="885" w:author="lợi đoàn" w:date="2024-11-30T02:13:00Z">
            <w:r w:rsidRPr="00B7319B" w:rsidDel="00B7319B">
              <w:rPr>
                <w:rPrChange w:id="886" w:author="lợi đoàn" w:date="2024-11-30T02:13:00Z">
                  <w:rPr>
                    <w:rStyle w:val="Hyperlink"/>
                    <w:rFonts w:ascii="Times New Roman" w:hAnsi="Times New Roman"/>
                    <w:b/>
                    <w:bCs/>
                    <w:i/>
                    <w:iCs/>
                    <w:noProof/>
                  </w:rPr>
                </w:rPrChange>
              </w:rPr>
              <w:delText>2.7.2.</w:delText>
            </w:r>
            <w:r w:rsidRPr="008C59D4" w:rsidDel="00B7319B">
              <w:rPr>
                <w:rFonts w:ascii="Times New Roman" w:eastAsiaTheme="minorEastAsia" w:hAnsi="Times New Roman"/>
                <w:noProof/>
                <w:sz w:val="22"/>
                <w:szCs w:val="22"/>
                <w:rPrChange w:id="887" w:author="lợi đoàn" w:date="2024-11-29T17:05:00Z">
                  <w:rPr>
                    <w:rFonts w:asciiTheme="minorHAnsi" w:eastAsiaTheme="minorEastAsia" w:hAnsiTheme="minorHAnsi" w:cstheme="minorBidi"/>
                    <w:noProof/>
                    <w:sz w:val="22"/>
                    <w:szCs w:val="22"/>
                  </w:rPr>
                </w:rPrChange>
              </w:rPr>
              <w:tab/>
            </w:r>
            <w:r w:rsidRPr="00B7319B" w:rsidDel="00B7319B">
              <w:rPr>
                <w:rPrChange w:id="888" w:author="lợi đoàn" w:date="2024-11-30T02:13:00Z">
                  <w:rPr>
                    <w:rStyle w:val="Hyperlink"/>
                    <w:rFonts w:ascii="Times New Roman" w:hAnsi="Times New Roman"/>
                    <w:b/>
                    <w:bCs/>
                    <w:i/>
                    <w:iCs/>
                    <w:noProof/>
                  </w:rPr>
                </w:rPrChange>
              </w:rPr>
              <w:delText>Ưu điểm</w:delText>
            </w:r>
            <w:r w:rsidRPr="008C59D4" w:rsidDel="00B7319B">
              <w:rPr>
                <w:rFonts w:ascii="Times New Roman" w:hAnsi="Times New Roman"/>
                <w:noProof/>
                <w:webHidden/>
                <w:rPrChange w:id="889" w:author="lợi đoàn" w:date="2024-11-29T17:05:00Z">
                  <w:rPr>
                    <w:noProof/>
                    <w:webHidden/>
                  </w:rPr>
                </w:rPrChange>
              </w:rPr>
              <w:tab/>
            </w:r>
          </w:del>
          <w:del w:id="890" w:author="lợi đoàn" w:date="2024-11-29T16:39:00Z">
            <w:r w:rsidRPr="008C59D4" w:rsidDel="00236F51">
              <w:rPr>
                <w:rFonts w:ascii="Times New Roman" w:hAnsi="Times New Roman"/>
                <w:noProof/>
                <w:webHidden/>
                <w:rPrChange w:id="891" w:author="lợi đoàn" w:date="2024-11-29T17:05:00Z">
                  <w:rPr>
                    <w:noProof/>
                    <w:webHidden/>
                  </w:rPr>
                </w:rPrChange>
              </w:rPr>
              <w:delText>27</w:delText>
            </w:r>
          </w:del>
        </w:p>
        <w:p w14:paraId="6ED8F497" w14:textId="1BEF647A" w:rsidR="0047288D" w:rsidRPr="008C59D4" w:rsidDel="00B7319B" w:rsidRDefault="0047288D">
          <w:pPr>
            <w:pStyle w:val="TOC3"/>
            <w:tabs>
              <w:tab w:val="left" w:pos="1320"/>
              <w:tab w:val="right" w:leader="dot" w:pos="9062"/>
            </w:tabs>
            <w:rPr>
              <w:del w:id="892" w:author="lợi đoàn" w:date="2024-11-30T02:13:00Z"/>
              <w:rFonts w:ascii="Times New Roman" w:eastAsiaTheme="minorEastAsia" w:hAnsi="Times New Roman"/>
              <w:noProof/>
              <w:sz w:val="22"/>
              <w:szCs w:val="22"/>
              <w:rPrChange w:id="893" w:author="lợi đoàn" w:date="2024-11-29T17:05:00Z">
                <w:rPr>
                  <w:del w:id="894" w:author="lợi đoàn" w:date="2024-11-30T02:13:00Z"/>
                  <w:rFonts w:asciiTheme="minorHAnsi" w:eastAsiaTheme="minorEastAsia" w:hAnsiTheme="minorHAnsi" w:cstheme="minorBidi"/>
                  <w:noProof/>
                  <w:sz w:val="22"/>
                  <w:szCs w:val="22"/>
                </w:rPr>
              </w:rPrChange>
            </w:rPr>
          </w:pPr>
          <w:del w:id="895" w:author="lợi đoàn" w:date="2024-11-30T02:13:00Z">
            <w:r w:rsidRPr="00B7319B" w:rsidDel="00B7319B">
              <w:rPr>
                <w:rPrChange w:id="896" w:author="lợi đoàn" w:date="2024-11-30T02:13:00Z">
                  <w:rPr>
                    <w:rStyle w:val="Hyperlink"/>
                    <w:rFonts w:ascii="Times New Roman" w:hAnsi="Times New Roman"/>
                    <w:b/>
                    <w:bCs/>
                    <w:i/>
                    <w:iCs/>
                    <w:noProof/>
                  </w:rPr>
                </w:rPrChange>
              </w:rPr>
              <w:delText>2.7.3.</w:delText>
            </w:r>
            <w:r w:rsidRPr="008C59D4" w:rsidDel="00B7319B">
              <w:rPr>
                <w:rFonts w:ascii="Times New Roman" w:eastAsiaTheme="minorEastAsia" w:hAnsi="Times New Roman"/>
                <w:noProof/>
                <w:sz w:val="22"/>
                <w:szCs w:val="22"/>
                <w:rPrChange w:id="897" w:author="lợi đoàn" w:date="2024-11-29T17:05:00Z">
                  <w:rPr>
                    <w:rFonts w:asciiTheme="minorHAnsi" w:eastAsiaTheme="minorEastAsia" w:hAnsiTheme="minorHAnsi" w:cstheme="minorBidi"/>
                    <w:noProof/>
                    <w:sz w:val="22"/>
                    <w:szCs w:val="22"/>
                  </w:rPr>
                </w:rPrChange>
              </w:rPr>
              <w:tab/>
            </w:r>
            <w:r w:rsidRPr="00B7319B" w:rsidDel="00B7319B">
              <w:rPr>
                <w:rPrChange w:id="898" w:author="lợi đoàn" w:date="2024-11-30T02:13:00Z">
                  <w:rPr>
                    <w:rStyle w:val="Hyperlink"/>
                    <w:rFonts w:ascii="Times New Roman" w:hAnsi="Times New Roman"/>
                    <w:b/>
                    <w:bCs/>
                    <w:i/>
                    <w:iCs/>
                    <w:noProof/>
                  </w:rPr>
                </w:rPrChange>
              </w:rPr>
              <w:delText>Nhược điểm</w:delText>
            </w:r>
            <w:r w:rsidRPr="008C59D4" w:rsidDel="00B7319B">
              <w:rPr>
                <w:rFonts w:ascii="Times New Roman" w:hAnsi="Times New Roman"/>
                <w:noProof/>
                <w:webHidden/>
                <w:rPrChange w:id="899" w:author="lợi đoàn" w:date="2024-11-29T17:05:00Z">
                  <w:rPr>
                    <w:noProof/>
                    <w:webHidden/>
                  </w:rPr>
                </w:rPrChange>
              </w:rPr>
              <w:tab/>
            </w:r>
          </w:del>
          <w:del w:id="900" w:author="lợi đoàn" w:date="2024-11-29T16:39:00Z">
            <w:r w:rsidRPr="008C59D4" w:rsidDel="00236F51">
              <w:rPr>
                <w:rFonts w:ascii="Times New Roman" w:hAnsi="Times New Roman"/>
                <w:noProof/>
                <w:webHidden/>
                <w:rPrChange w:id="901" w:author="lợi đoàn" w:date="2024-11-29T17:05:00Z">
                  <w:rPr>
                    <w:noProof/>
                    <w:webHidden/>
                  </w:rPr>
                </w:rPrChange>
              </w:rPr>
              <w:delText>27</w:delText>
            </w:r>
          </w:del>
        </w:p>
        <w:p w14:paraId="142C47AF" w14:textId="49EE6659" w:rsidR="0047288D" w:rsidRPr="008C59D4" w:rsidDel="00B7319B" w:rsidRDefault="0047288D">
          <w:pPr>
            <w:pStyle w:val="TOC2"/>
            <w:tabs>
              <w:tab w:val="left" w:pos="880"/>
              <w:tab w:val="right" w:leader="dot" w:pos="9062"/>
            </w:tabs>
            <w:rPr>
              <w:del w:id="902" w:author="lợi đoàn" w:date="2024-11-30T02:13:00Z"/>
              <w:rFonts w:ascii="Times New Roman" w:eastAsiaTheme="minorEastAsia" w:hAnsi="Times New Roman"/>
              <w:noProof/>
              <w:sz w:val="22"/>
              <w:szCs w:val="22"/>
              <w:rPrChange w:id="903" w:author="lợi đoàn" w:date="2024-11-29T17:05:00Z">
                <w:rPr>
                  <w:del w:id="904" w:author="lợi đoàn" w:date="2024-11-30T02:13:00Z"/>
                  <w:rFonts w:asciiTheme="minorHAnsi" w:eastAsiaTheme="minorEastAsia" w:hAnsiTheme="minorHAnsi" w:cstheme="minorBidi"/>
                  <w:noProof/>
                  <w:sz w:val="22"/>
                  <w:szCs w:val="22"/>
                </w:rPr>
              </w:rPrChange>
            </w:rPr>
          </w:pPr>
          <w:del w:id="905" w:author="lợi đoàn" w:date="2024-11-30T02:13:00Z">
            <w:r w:rsidRPr="00B7319B" w:rsidDel="00B7319B">
              <w:rPr>
                <w:rPrChange w:id="906" w:author="lợi đoàn" w:date="2024-11-30T02:13:00Z">
                  <w:rPr>
                    <w:rStyle w:val="Hyperlink"/>
                    <w:rFonts w:ascii="Times New Roman" w:hAnsi="Times New Roman"/>
                    <w:b/>
                    <w:bCs/>
                    <w:noProof/>
                  </w:rPr>
                </w:rPrChange>
              </w:rPr>
              <w:delText>2.8.</w:delText>
            </w:r>
            <w:r w:rsidRPr="008C59D4" w:rsidDel="00B7319B">
              <w:rPr>
                <w:rFonts w:ascii="Times New Roman" w:eastAsiaTheme="minorEastAsia" w:hAnsi="Times New Roman"/>
                <w:noProof/>
                <w:sz w:val="22"/>
                <w:szCs w:val="22"/>
                <w:rPrChange w:id="907" w:author="lợi đoàn" w:date="2024-11-29T17:05:00Z">
                  <w:rPr>
                    <w:rFonts w:asciiTheme="minorHAnsi" w:eastAsiaTheme="minorEastAsia" w:hAnsiTheme="minorHAnsi" w:cstheme="minorBidi"/>
                    <w:noProof/>
                    <w:sz w:val="22"/>
                    <w:szCs w:val="22"/>
                  </w:rPr>
                </w:rPrChange>
              </w:rPr>
              <w:tab/>
            </w:r>
            <w:r w:rsidRPr="00B7319B" w:rsidDel="00B7319B">
              <w:rPr>
                <w:rPrChange w:id="908" w:author="lợi đoàn" w:date="2024-11-30T02:13:00Z">
                  <w:rPr>
                    <w:rStyle w:val="Hyperlink"/>
                    <w:rFonts w:ascii="Times New Roman" w:hAnsi="Times New Roman"/>
                    <w:b/>
                    <w:bCs/>
                    <w:noProof/>
                  </w:rPr>
                </w:rPrChange>
              </w:rPr>
              <w:delText>Giới thiệu về Pusher</w:delText>
            </w:r>
            <w:r w:rsidRPr="008C59D4" w:rsidDel="00B7319B">
              <w:rPr>
                <w:rFonts w:ascii="Times New Roman" w:hAnsi="Times New Roman"/>
                <w:noProof/>
                <w:webHidden/>
                <w:rPrChange w:id="909" w:author="lợi đoàn" w:date="2024-11-29T17:05:00Z">
                  <w:rPr>
                    <w:noProof/>
                    <w:webHidden/>
                  </w:rPr>
                </w:rPrChange>
              </w:rPr>
              <w:tab/>
            </w:r>
          </w:del>
          <w:del w:id="910" w:author="lợi đoàn" w:date="2024-11-29T16:39:00Z">
            <w:r w:rsidRPr="008C59D4" w:rsidDel="00236F51">
              <w:rPr>
                <w:rFonts w:ascii="Times New Roman" w:hAnsi="Times New Roman"/>
                <w:noProof/>
                <w:webHidden/>
                <w:rPrChange w:id="911" w:author="lợi đoàn" w:date="2024-11-29T17:05:00Z">
                  <w:rPr>
                    <w:noProof/>
                    <w:webHidden/>
                  </w:rPr>
                </w:rPrChange>
              </w:rPr>
              <w:delText>28</w:delText>
            </w:r>
          </w:del>
        </w:p>
        <w:p w14:paraId="01C6BDC0" w14:textId="59D94FDA" w:rsidR="0047288D" w:rsidRPr="008C59D4" w:rsidDel="00B7319B" w:rsidRDefault="0047288D">
          <w:pPr>
            <w:pStyle w:val="TOC3"/>
            <w:tabs>
              <w:tab w:val="left" w:pos="1320"/>
              <w:tab w:val="right" w:leader="dot" w:pos="9062"/>
            </w:tabs>
            <w:rPr>
              <w:del w:id="912" w:author="lợi đoàn" w:date="2024-11-30T02:13:00Z"/>
              <w:rFonts w:ascii="Times New Roman" w:eastAsiaTheme="minorEastAsia" w:hAnsi="Times New Roman"/>
              <w:noProof/>
              <w:sz w:val="22"/>
              <w:szCs w:val="22"/>
              <w:rPrChange w:id="913" w:author="lợi đoàn" w:date="2024-11-29T17:05:00Z">
                <w:rPr>
                  <w:del w:id="914" w:author="lợi đoàn" w:date="2024-11-30T02:13:00Z"/>
                  <w:rFonts w:asciiTheme="minorHAnsi" w:eastAsiaTheme="minorEastAsia" w:hAnsiTheme="minorHAnsi" w:cstheme="minorBidi"/>
                  <w:noProof/>
                  <w:sz w:val="22"/>
                  <w:szCs w:val="22"/>
                </w:rPr>
              </w:rPrChange>
            </w:rPr>
          </w:pPr>
          <w:del w:id="915" w:author="lợi đoàn" w:date="2024-11-30T02:13:00Z">
            <w:r w:rsidRPr="00B7319B" w:rsidDel="00B7319B">
              <w:rPr>
                <w:rPrChange w:id="916" w:author="lợi đoàn" w:date="2024-11-30T02:13:00Z">
                  <w:rPr>
                    <w:rStyle w:val="Hyperlink"/>
                    <w:rFonts w:ascii="Times New Roman" w:hAnsi="Times New Roman"/>
                    <w:b/>
                    <w:bCs/>
                    <w:i/>
                    <w:iCs/>
                    <w:noProof/>
                  </w:rPr>
                </w:rPrChange>
              </w:rPr>
              <w:delText>2.8.1.</w:delText>
            </w:r>
            <w:r w:rsidRPr="008C59D4" w:rsidDel="00B7319B">
              <w:rPr>
                <w:rFonts w:ascii="Times New Roman" w:eastAsiaTheme="minorEastAsia" w:hAnsi="Times New Roman"/>
                <w:noProof/>
                <w:sz w:val="22"/>
                <w:szCs w:val="22"/>
                <w:rPrChange w:id="917" w:author="lợi đoàn" w:date="2024-11-29T17:05:00Z">
                  <w:rPr>
                    <w:rFonts w:asciiTheme="minorHAnsi" w:eastAsiaTheme="minorEastAsia" w:hAnsiTheme="minorHAnsi" w:cstheme="minorBidi"/>
                    <w:noProof/>
                    <w:sz w:val="22"/>
                    <w:szCs w:val="22"/>
                  </w:rPr>
                </w:rPrChange>
              </w:rPr>
              <w:tab/>
            </w:r>
            <w:r w:rsidRPr="00B7319B" w:rsidDel="00B7319B">
              <w:rPr>
                <w:rPrChange w:id="918" w:author="lợi đoàn" w:date="2024-11-30T02:13:00Z">
                  <w:rPr>
                    <w:rStyle w:val="Hyperlink"/>
                    <w:rFonts w:ascii="Times New Roman" w:hAnsi="Times New Roman"/>
                    <w:b/>
                    <w:bCs/>
                    <w:i/>
                    <w:iCs/>
                    <w:noProof/>
                  </w:rPr>
                </w:rPrChange>
              </w:rPr>
              <w:delText>Khái niệm</w:delText>
            </w:r>
            <w:r w:rsidRPr="008C59D4" w:rsidDel="00B7319B">
              <w:rPr>
                <w:rFonts w:ascii="Times New Roman" w:hAnsi="Times New Roman"/>
                <w:noProof/>
                <w:webHidden/>
                <w:rPrChange w:id="919" w:author="lợi đoàn" w:date="2024-11-29T17:05:00Z">
                  <w:rPr>
                    <w:noProof/>
                    <w:webHidden/>
                  </w:rPr>
                </w:rPrChange>
              </w:rPr>
              <w:tab/>
            </w:r>
          </w:del>
          <w:del w:id="920" w:author="lợi đoàn" w:date="2024-11-29T16:39:00Z">
            <w:r w:rsidRPr="008C59D4" w:rsidDel="00236F51">
              <w:rPr>
                <w:rFonts w:ascii="Times New Roman" w:hAnsi="Times New Roman"/>
                <w:noProof/>
                <w:webHidden/>
                <w:rPrChange w:id="921" w:author="lợi đoàn" w:date="2024-11-29T17:05:00Z">
                  <w:rPr>
                    <w:noProof/>
                    <w:webHidden/>
                  </w:rPr>
                </w:rPrChange>
              </w:rPr>
              <w:delText>28</w:delText>
            </w:r>
          </w:del>
        </w:p>
        <w:p w14:paraId="406A1291" w14:textId="00D95124" w:rsidR="0047288D" w:rsidRPr="008C59D4" w:rsidDel="00B7319B" w:rsidRDefault="0047288D">
          <w:pPr>
            <w:pStyle w:val="TOC3"/>
            <w:tabs>
              <w:tab w:val="left" w:pos="1320"/>
              <w:tab w:val="right" w:leader="dot" w:pos="9062"/>
            </w:tabs>
            <w:rPr>
              <w:del w:id="922" w:author="lợi đoàn" w:date="2024-11-30T02:13:00Z"/>
              <w:rFonts w:ascii="Times New Roman" w:eastAsiaTheme="minorEastAsia" w:hAnsi="Times New Roman"/>
              <w:noProof/>
              <w:sz w:val="22"/>
              <w:szCs w:val="22"/>
              <w:rPrChange w:id="923" w:author="lợi đoàn" w:date="2024-11-29T17:05:00Z">
                <w:rPr>
                  <w:del w:id="924" w:author="lợi đoàn" w:date="2024-11-30T02:13:00Z"/>
                  <w:rFonts w:asciiTheme="minorHAnsi" w:eastAsiaTheme="minorEastAsia" w:hAnsiTheme="minorHAnsi" w:cstheme="minorBidi"/>
                  <w:noProof/>
                  <w:sz w:val="22"/>
                  <w:szCs w:val="22"/>
                </w:rPr>
              </w:rPrChange>
            </w:rPr>
          </w:pPr>
          <w:del w:id="925" w:author="lợi đoàn" w:date="2024-11-30T02:13:00Z">
            <w:r w:rsidRPr="00B7319B" w:rsidDel="00B7319B">
              <w:rPr>
                <w:rPrChange w:id="926" w:author="lợi đoàn" w:date="2024-11-30T02:13:00Z">
                  <w:rPr>
                    <w:rStyle w:val="Hyperlink"/>
                    <w:rFonts w:ascii="Times New Roman" w:hAnsi="Times New Roman"/>
                    <w:b/>
                    <w:bCs/>
                    <w:i/>
                    <w:iCs/>
                    <w:noProof/>
                  </w:rPr>
                </w:rPrChange>
              </w:rPr>
              <w:delText>2.8.2.</w:delText>
            </w:r>
            <w:r w:rsidRPr="008C59D4" w:rsidDel="00B7319B">
              <w:rPr>
                <w:rFonts w:ascii="Times New Roman" w:eastAsiaTheme="minorEastAsia" w:hAnsi="Times New Roman"/>
                <w:noProof/>
                <w:sz w:val="22"/>
                <w:szCs w:val="22"/>
                <w:rPrChange w:id="927" w:author="lợi đoàn" w:date="2024-11-29T17:05:00Z">
                  <w:rPr>
                    <w:rFonts w:asciiTheme="minorHAnsi" w:eastAsiaTheme="minorEastAsia" w:hAnsiTheme="minorHAnsi" w:cstheme="minorBidi"/>
                    <w:noProof/>
                    <w:sz w:val="22"/>
                    <w:szCs w:val="22"/>
                  </w:rPr>
                </w:rPrChange>
              </w:rPr>
              <w:tab/>
            </w:r>
            <w:r w:rsidRPr="00B7319B" w:rsidDel="00B7319B">
              <w:rPr>
                <w:rPrChange w:id="928" w:author="lợi đoàn" w:date="2024-11-30T02:13:00Z">
                  <w:rPr>
                    <w:rStyle w:val="Hyperlink"/>
                    <w:rFonts w:ascii="Times New Roman" w:hAnsi="Times New Roman"/>
                    <w:b/>
                    <w:bCs/>
                    <w:i/>
                    <w:iCs/>
                    <w:noProof/>
                  </w:rPr>
                </w:rPrChange>
              </w:rPr>
              <w:delText>Ưu điểm</w:delText>
            </w:r>
            <w:r w:rsidRPr="008C59D4" w:rsidDel="00B7319B">
              <w:rPr>
                <w:rFonts w:ascii="Times New Roman" w:hAnsi="Times New Roman"/>
                <w:noProof/>
                <w:webHidden/>
                <w:rPrChange w:id="929" w:author="lợi đoàn" w:date="2024-11-29T17:05:00Z">
                  <w:rPr>
                    <w:noProof/>
                    <w:webHidden/>
                  </w:rPr>
                </w:rPrChange>
              </w:rPr>
              <w:tab/>
            </w:r>
          </w:del>
          <w:del w:id="930" w:author="lợi đoàn" w:date="2024-11-29T16:39:00Z">
            <w:r w:rsidRPr="008C59D4" w:rsidDel="00236F51">
              <w:rPr>
                <w:rFonts w:ascii="Times New Roman" w:hAnsi="Times New Roman"/>
                <w:noProof/>
                <w:webHidden/>
                <w:rPrChange w:id="931" w:author="lợi đoàn" w:date="2024-11-29T17:05:00Z">
                  <w:rPr>
                    <w:noProof/>
                    <w:webHidden/>
                  </w:rPr>
                </w:rPrChange>
              </w:rPr>
              <w:delText>28</w:delText>
            </w:r>
          </w:del>
        </w:p>
        <w:p w14:paraId="405717C6" w14:textId="2C0A779E" w:rsidR="0047288D" w:rsidRPr="008C59D4" w:rsidDel="00B7319B" w:rsidRDefault="0047288D">
          <w:pPr>
            <w:pStyle w:val="TOC3"/>
            <w:tabs>
              <w:tab w:val="left" w:pos="1320"/>
              <w:tab w:val="right" w:leader="dot" w:pos="9062"/>
            </w:tabs>
            <w:rPr>
              <w:del w:id="932" w:author="lợi đoàn" w:date="2024-11-30T02:13:00Z"/>
              <w:rFonts w:ascii="Times New Roman" w:eastAsiaTheme="minorEastAsia" w:hAnsi="Times New Roman"/>
              <w:noProof/>
              <w:sz w:val="22"/>
              <w:szCs w:val="22"/>
              <w:rPrChange w:id="933" w:author="lợi đoàn" w:date="2024-11-29T17:05:00Z">
                <w:rPr>
                  <w:del w:id="934" w:author="lợi đoàn" w:date="2024-11-30T02:13:00Z"/>
                  <w:rFonts w:asciiTheme="minorHAnsi" w:eastAsiaTheme="minorEastAsia" w:hAnsiTheme="minorHAnsi" w:cstheme="minorBidi"/>
                  <w:noProof/>
                  <w:sz w:val="22"/>
                  <w:szCs w:val="22"/>
                </w:rPr>
              </w:rPrChange>
            </w:rPr>
          </w:pPr>
          <w:del w:id="935" w:author="lợi đoàn" w:date="2024-11-30T02:13:00Z">
            <w:r w:rsidRPr="00B7319B" w:rsidDel="00B7319B">
              <w:rPr>
                <w:rPrChange w:id="936" w:author="lợi đoàn" w:date="2024-11-30T02:13:00Z">
                  <w:rPr>
                    <w:rStyle w:val="Hyperlink"/>
                    <w:rFonts w:ascii="Times New Roman" w:hAnsi="Times New Roman"/>
                    <w:b/>
                    <w:bCs/>
                    <w:i/>
                    <w:iCs/>
                    <w:noProof/>
                  </w:rPr>
                </w:rPrChange>
              </w:rPr>
              <w:delText>2.8.3.</w:delText>
            </w:r>
            <w:r w:rsidRPr="008C59D4" w:rsidDel="00B7319B">
              <w:rPr>
                <w:rFonts w:ascii="Times New Roman" w:eastAsiaTheme="minorEastAsia" w:hAnsi="Times New Roman"/>
                <w:noProof/>
                <w:sz w:val="22"/>
                <w:szCs w:val="22"/>
                <w:rPrChange w:id="937" w:author="lợi đoàn" w:date="2024-11-29T17:05:00Z">
                  <w:rPr>
                    <w:rFonts w:asciiTheme="minorHAnsi" w:eastAsiaTheme="minorEastAsia" w:hAnsiTheme="minorHAnsi" w:cstheme="minorBidi"/>
                    <w:noProof/>
                    <w:sz w:val="22"/>
                    <w:szCs w:val="22"/>
                  </w:rPr>
                </w:rPrChange>
              </w:rPr>
              <w:tab/>
            </w:r>
            <w:r w:rsidRPr="00B7319B" w:rsidDel="00B7319B">
              <w:rPr>
                <w:rPrChange w:id="938" w:author="lợi đoàn" w:date="2024-11-30T02:13:00Z">
                  <w:rPr>
                    <w:rStyle w:val="Hyperlink"/>
                    <w:rFonts w:ascii="Times New Roman" w:hAnsi="Times New Roman"/>
                    <w:b/>
                    <w:bCs/>
                    <w:i/>
                    <w:iCs/>
                    <w:noProof/>
                  </w:rPr>
                </w:rPrChange>
              </w:rPr>
              <w:delText>Nhược điểm</w:delText>
            </w:r>
            <w:r w:rsidRPr="008C59D4" w:rsidDel="00B7319B">
              <w:rPr>
                <w:rFonts w:ascii="Times New Roman" w:hAnsi="Times New Roman"/>
                <w:noProof/>
                <w:webHidden/>
                <w:rPrChange w:id="939" w:author="lợi đoàn" w:date="2024-11-29T17:05:00Z">
                  <w:rPr>
                    <w:noProof/>
                    <w:webHidden/>
                  </w:rPr>
                </w:rPrChange>
              </w:rPr>
              <w:tab/>
            </w:r>
          </w:del>
          <w:del w:id="940" w:author="lợi đoàn" w:date="2024-11-29T16:39:00Z">
            <w:r w:rsidRPr="008C59D4" w:rsidDel="00236F51">
              <w:rPr>
                <w:rFonts w:ascii="Times New Roman" w:hAnsi="Times New Roman"/>
                <w:noProof/>
                <w:webHidden/>
                <w:rPrChange w:id="941" w:author="lợi đoàn" w:date="2024-11-29T17:05:00Z">
                  <w:rPr>
                    <w:noProof/>
                    <w:webHidden/>
                  </w:rPr>
                </w:rPrChange>
              </w:rPr>
              <w:delText>29</w:delText>
            </w:r>
          </w:del>
        </w:p>
        <w:p w14:paraId="6837E244" w14:textId="289BC251" w:rsidR="0047288D" w:rsidRPr="008C59D4" w:rsidDel="00B7319B" w:rsidRDefault="0047288D">
          <w:pPr>
            <w:pStyle w:val="TOC2"/>
            <w:tabs>
              <w:tab w:val="left" w:pos="880"/>
              <w:tab w:val="right" w:leader="dot" w:pos="9062"/>
            </w:tabs>
            <w:rPr>
              <w:del w:id="942" w:author="lợi đoàn" w:date="2024-11-30T02:13:00Z"/>
              <w:rFonts w:ascii="Times New Roman" w:eastAsiaTheme="minorEastAsia" w:hAnsi="Times New Roman"/>
              <w:noProof/>
              <w:sz w:val="22"/>
              <w:szCs w:val="22"/>
              <w:rPrChange w:id="943" w:author="lợi đoàn" w:date="2024-11-29T17:05:00Z">
                <w:rPr>
                  <w:del w:id="944" w:author="lợi đoàn" w:date="2024-11-30T02:13:00Z"/>
                  <w:rFonts w:asciiTheme="minorHAnsi" w:eastAsiaTheme="minorEastAsia" w:hAnsiTheme="minorHAnsi" w:cstheme="minorBidi"/>
                  <w:noProof/>
                  <w:sz w:val="22"/>
                  <w:szCs w:val="22"/>
                </w:rPr>
              </w:rPrChange>
            </w:rPr>
          </w:pPr>
          <w:del w:id="945" w:author="lợi đoàn" w:date="2024-11-30T02:13:00Z">
            <w:r w:rsidRPr="00B7319B" w:rsidDel="00B7319B">
              <w:rPr>
                <w:rPrChange w:id="946" w:author="lợi đoàn" w:date="2024-11-30T02:13:00Z">
                  <w:rPr>
                    <w:rStyle w:val="Hyperlink"/>
                    <w:rFonts w:ascii="Times New Roman" w:hAnsi="Times New Roman"/>
                    <w:b/>
                    <w:bCs/>
                    <w:noProof/>
                  </w:rPr>
                </w:rPrChange>
              </w:rPr>
              <w:delText>2.9.</w:delText>
            </w:r>
            <w:r w:rsidRPr="008C59D4" w:rsidDel="00B7319B">
              <w:rPr>
                <w:rFonts w:ascii="Times New Roman" w:eastAsiaTheme="minorEastAsia" w:hAnsi="Times New Roman"/>
                <w:noProof/>
                <w:sz w:val="22"/>
                <w:szCs w:val="22"/>
                <w:rPrChange w:id="947" w:author="lợi đoàn" w:date="2024-11-29T17:05:00Z">
                  <w:rPr>
                    <w:rFonts w:asciiTheme="minorHAnsi" w:eastAsiaTheme="minorEastAsia" w:hAnsiTheme="minorHAnsi" w:cstheme="minorBidi"/>
                    <w:noProof/>
                    <w:sz w:val="22"/>
                    <w:szCs w:val="22"/>
                  </w:rPr>
                </w:rPrChange>
              </w:rPr>
              <w:tab/>
            </w:r>
            <w:r w:rsidRPr="00B7319B" w:rsidDel="00B7319B">
              <w:rPr>
                <w:rPrChange w:id="948" w:author="lợi đoàn" w:date="2024-11-30T02:13:00Z">
                  <w:rPr>
                    <w:rStyle w:val="Hyperlink"/>
                    <w:rFonts w:ascii="Times New Roman" w:hAnsi="Times New Roman"/>
                    <w:b/>
                    <w:bCs/>
                    <w:noProof/>
                  </w:rPr>
                </w:rPrChange>
              </w:rPr>
              <w:delText>Giới thiệu về Open Policy Agent</w:delText>
            </w:r>
            <w:r w:rsidRPr="008C59D4" w:rsidDel="00B7319B">
              <w:rPr>
                <w:rFonts w:ascii="Times New Roman" w:hAnsi="Times New Roman"/>
                <w:noProof/>
                <w:webHidden/>
                <w:rPrChange w:id="949" w:author="lợi đoàn" w:date="2024-11-29T17:05:00Z">
                  <w:rPr>
                    <w:noProof/>
                    <w:webHidden/>
                  </w:rPr>
                </w:rPrChange>
              </w:rPr>
              <w:tab/>
            </w:r>
          </w:del>
          <w:del w:id="950" w:author="lợi đoàn" w:date="2024-11-29T16:39:00Z">
            <w:r w:rsidRPr="008C59D4" w:rsidDel="00236F51">
              <w:rPr>
                <w:rFonts w:ascii="Times New Roman" w:hAnsi="Times New Roman"/>
                <w:noProof/>
                <w:webHidden/>
                <w:rPrChange w:id="951" w:author="lợi đoàn" w:date="2024-11-29T17:05:00Z">
                  <w:rPr>
                    <w:noProof/>
                    <w:webHidden/>
                  </w:rPr>
                </w:rPrChange>
              </w:rPr>
              <w:delText>30</w:delText>
            </w:r>
          </w:del>
        </w:p>
        <w:p w14:paraId="42F034A7" w14:textId="7A7A5B33" w:rsidR="0047288D" w:rsidRPr="008C59D4" w:rsidDel="00B7319B" w:rsidRDefault="0047288D">
          <w:pPr>
            <w:pStyle w:val="TOC3"/>
            <w:tabs>
              <w:tab w:val="left" w:pos="1320"/>
              <w:tab w:val="right" w:leader="dot" w:pos="9062"/>
            </w:tabs>
            <w:rPr>
              <w:del w:id="952" w:author="lợi đoàn" w:date="2024-11-30T02:13:00Z"/>
              <w:rFonts w:ascii="Times New Roman" w:eastAsiaTheme="minorEastAsia" w:hAnsi="Times New Roman"/>
              <w:noProof/>
              <w:sz w:val="22"/>
              <w:szCs w:val="22"/>
              <w:rPrChange w:id="953" w:author="lợi đoàn" w:date="2024-11-29T17:05:00Z">
                <w:rPr>
                  <w:del w:id="954" w:author="lợi đoàn" w:date="2024-11-30T02:13:00Z"/>
                  <w:rFonts w:asciiTheme="minorHAnsi" w:eastAsiaTheme="minorEastAsia" w:hAnsiTheme="minorHAnsi" w:cstheme="minorBidi"/>
                  <w:noProof/>
                  <w:sz w:val="22"/>
                  <w:szCs w:val="22"/>
                </w:rPr>
              </w:rPrChange>
            </w:rPr>
          </w:pPr>
          <w:del w:id="955" w:author="lợi đoàn" w:date="2024-11-30T02:13:00Z">
            <w:r w:rsidRPr="00B7319B" w:rsidDel="00B7319B">
              <w:rPr>
                <w:rPrChange w:id="956" w:author="lợi đoàn" w:date="2024-11-30T02:13:00Z">
                  <w:rPr>
                    <w:rStyle w:val="Hyperlink"/>
                    <w:rFonts w:ascii="Times New Roman" w:hAnsi="Times New Roman"/>
                    <w:b/>
                    <w:bCs/>
                    <w:noProof/>
                  </w:rPr>
                </w:rPrChange>
              </w:rPr>
              <w:delText>2.9.1.</w:delText>
            </w:r>
            <w:r w:rsidRPr="008C59D4" w:rsidDel="00B7319B">
              <w:rPr>
                <w:rFonts w:ascii="Times New Roman" w:eastAsiaTheme="minorEastAsia" w:hAnsi="Times New Roman"/>
                <w:noProof/>
                <w:sz w:val="22"/>
                <w:szCs w:val="22"/>
                <w:rPrChange w:id="957" w:author="lợi đoàn" w:date="2024-11-29T17:05:00Z">
                  <w:rPr>
                    <w:rFonts w:asciiTheme="minorHAnsi" w:eastAsiaTheme="minorEastAsia" w:hAnsiTheme="minorHAnsi" w:cstheme="minorBidi"/>
                    <w:noProof/>
                    <w:sz w:val="22"/>
                    <w:szCs w:val="22"/>
                  </w:rPr>
                </w:rPrChange>
              </w:rPr>
              <w:tab/>
            </w:r>
            <w:r w:rsidRPr="00B7319B" w:rsidDel="00B7319B">
              <w:rPr>
                <w:rPrChange w:id="958" w:author="lợi đoàn" w:date="2024-11-30T02:13:00Z">
                  <w:rPr>
                    <w:rStyle w:val="Hyperlink"/>
                    <w:rFonts w:ascii="Times New Roman" w:hAnsi="Times New Roman"/>
                    <w:b/>
                    <w:bCs/>
                    <w:i/>
                    <w:iCs/>
                    <w:noProof/>
                  </w:rPr>
                </w:rPrChange>
              </w:rPr>
              <w:delText>Khái niệm</w:delText>
            </w:r>
            <w:r w:rsidRPr="008C59D4" w:rsidDel="00B7319B">
              <w:rPr>
                <w:rFonts w:ascii="Times New Roman" w:hAnsi="Times New Roman"/>
                <w:noProof/>
                <w:webHidden/>
                <w:rPrChange w:id="959" w:author="lợi đoàn" w:date="2024-11-29T17:05:00Z">
                  <w:rPr>
                    <w:noProof/>
                    <w:webHidden/>
                  </w:rPr>
                </w:rPrChange>
              </w:rPr>
              <w:tab/>
            </w:r>
          </w:del>
          <w:del w:id="960" w:author="lợi đoàn" w:date="2024-11-29T16:39:00Z">
            <w:r w:rsidRPr="008C59D4" w:rsidDel="00236F51">
              <w:rPr>
                <w:rFonts w:ascii="Times New Roman" w:hAnsi="Times New Roman"/>
                <w:noProof/>
                <w:webHidden/>
                <w:rPrChange w:id="961" w:author="lợi đoàn" w:date="2024-11-29T17:05:00Z">
                  <w:rPr>
                    <w:noProof/>
                    <w:webHidden/>
                  </w:rPr>
                </w:rPrChange>
              </w:rPr>
              <w:delText>30</w:delText>
            </w:r>
          </w:del>
        </w:p>
        <w:p w14:paraId="1420BE5E" w14:textId="4309BDCF" w:rsidR="0047288D" w:rsidRPr="008C59D4" w:rsidDel="00B7319B" w:rsidRDefault="0047288D">
          <w:pPr>
            <w:pStyle w:val="TOC3"/>
            <w:tabs>
              <w:tab w:val="left" w:pos="1320"/>
              <w:tab w:val="right" w:leader="dot" w:pos="9062"/>
            </w:tabs>
            <w:rPr>
              <w:del w:id="962" w:author="lợi đoàn" w:date="2024-11-30T02:13:00Z"/>
              <w:rFonts w:ascii="Times New Roman" w:eastAsiaTheme="minorEastAsia" w:hAnsi="Times New Roman"/>
              <w:noProof/>
              <w:sz w:val="22"/>
              <w:szCs w:val="22"/>
              <w:rPrChange w:id="963" w:author="lợi đoàn" w:date="2024-11-29T17:05:00Z">
                <w:rPr>
                  <w:del w:id="964" w:author="lợi đoàn" w:date="2024-11-30T02:13:00Z"/>
                  <w:rFonts w:asciiTheme="minorHAnsi" w:eastAsiaTheme="minorEastAsia" w:hAnsiTheme="minorHAnsi" w:cstheme="minorBidi"/>
                  <w:noProof/>
                  <w:sz w:val="22"/>
                  <w:szCs w:val="22"/>
                </w:rPr>
              </w:rPrChange>
            </w:rPr>
          </w:pPr>
          <w:del w:id="965" w:author="lợi đoàn" w:date="2024-11-30T02:13:00Z">
            <w:r w:rsidRPr="00B7319B" w:rsidDel="00B7319B">
              <w:rPr>
                <w:rPrChange w:id="966" w:author="lợi đoàn" w:date="2024-11-30T02:13:00Z">
                  <w:rPr>
                    <w:rStyle w:val="Hyperlink"/>
                    <w:rFonts w:ascii="Times New Roman" w:hAnsi="Times New Roman"/>
                    <w:b/>
                    <w:bCs/>
                    <w:i/>
                    <w:iCs/>
                    <w:noProof/>
                  </w:rPr>
                </w:rPrChange>
              </w:rPr>
              <w:delText>2.9.2.</w:delText>
            </w:r>
            <w:r w:rsidRPr="008C59D4" w:rsidDel="00B7319B">
              <w:rPr>
                <w:rFonts w:ascii="Times New Roman" w:eastAsiaTheme="minorEastAsia" w:hAnsi="Times New Roman"/>
                <w:noProof/>
                <w:sz w:val="22"/>
                <w:szCs w:val="22"/>
                <w:rPrChange w:id="967" w:author="lợi đoàn" w:date="2024-11-29T17:05:00Z">
                  <w:rPr>
                    <w:rFonts w:asciiTheme="minorHAnsi" w:eastAsiaTheme="minorEastAsia" w:hAnsiTheme="minorHAnsi" w:cstheme="minorBidi"/>
                    <w:noProof/>
                    <w:sz w:val="22"/>
                    <w:szCs w:val="22"/>
                  </w:rPr>
                </w:rPrChange>
              </w:rPr>
              <w:tab/>
            </w:r>
            <w:r w:rsidRPr="00B7319B" w:rsidDel="00B7319B">
              <w:rPr>
                <w:rPrChange w:id="968" w:author="lợi đoàn" w:date="2024-11-30T02:13:00Z">
                  <w:rPr>
                    <w:rStyle w:val="Hyperlink"/>
                    <w:rFonts w:ascii="Times New Roman" w:hAnsi="Times New Roman"/>
                    <w:b/>
                    <w:bCs/>
                    <w:i/>
                    <w:iCs/>
                    <w:noProof/>
                  </w:rPr>
                </w:rPrChange>
              </w:rPr>
              <w:delText>Ưu điểm</w:delText>
            </w:r>
            <w:r w:rsidRPr="008C59D4" w:rsidDel="00B7319B">
              <w:rPr>
                <w:rFonts w:ascii="Times New Roman" w:hAnsi="Times New Roman"/>
                <w:noProof/>
                <w:webHidden/>
                <w:rPrChange w:id="969" w:author="lợi đoàn" w:date="2024-11-29T17:05:00Z">
                  <w:rPr>
                    <w:noProof/>
                    <w:webHidden/>
                  </w:rPr>
                </w:rPrChange>
              </w:rPr>
              <w:tab/>
            </w:r>
          </w:del>
          <w:del w:id="970" w:author="lợi đoàn" w:date="2024-11-29T16:39:00Z">
            <w:r w:rsidRPr="008C59D4" w:rsidDel="00236F51">
              <w:rPr>
                <w:rFonts w:ascii="Times New Roman" w:hAnsi="Times New Roman"/>
                <w:noProof/>
                <w:webHidden/>
                <w:rPrChange w:id="971" w:author="lợi đoàn" w:date="2024-11-29T17:05:00Z">
                  <w:rPr>
                    <w:noProof/>
                    <w:webHidden/>
                  </w:rPr>
                </w:rPrChange>
              </w:rPr>
              <w:delText>30</w:delText>
            </w:r>
          </w:del>
        </w:p>
        <w:p w14:paraId="4733CB81" w14:textId="67C37D3F" w:rsidR="0047288D" w:rsidRPr="008C59D4" w:rsidDel="00B7319B" w:rsidRDefault="0047288D">
          <w:pPr>
            <w:pStyle w:val="TOC3"/>
            <w:tabs>
              <w:tab w:val="left" w:pos="1320"/>
              <w:tab w:val="right" w:leader="dot" w:pos="9062"/>
            </w:tabs>
            <w:rPr>
              <w:del w:id="972" w:author="lợi đoàn" w:date="2024-11-30T02:13:00Z"/>
              <w:rFonts w:ascii="Times New Roman" w:eastAsiaTheme="minorEastAsia" w:hAnsi="Times New Roman"/>
              <w:noProof/>
              <w:sz w:val="22"/>
              <w:szCs w:val="22"/>
              <w:rPrChange w:id="973" w:author="lợi đoàn" w:date="2024-11-29T17:05:00Z">
                <w:rPr>
                  <w:del w:id="974" w:author="lợi đoàn" w:date="2024-11-30T02:13:00Z"/>
                  <w:rFonts w:asciiTheme="minorHAnsi" w:eastAsiaTheme="minorEastAsia" w:hAnsiTheme="minorHAnsi" w:cstheme="minorBidi"/>
                  <w:noProof/>
                  <w:sz w:val="22"/>
                  <w:szCs w:val="22"/>
                </w:rPr>
              </w:rPrChange>
            </w:rPr>
          </w:pPr>
          <w:del w:id="975" w:author="lợi đoàn" w:date="2024-11-30T02:13:00Z">
            <w:r w:rsidRPr="00B7319B" w:rsidDel="00B7319B">
              <w:rPr>
                <w:rPrChange w:id="976" w:author="lợi đoàn" w:date="2024-11-30T02:13:00Z">
                  <w:rPr>
                    <w:rStyle w:val="Hyperlink"/>
                    <w:rFonts w:ascii="Times New Roman" w:hAnsi="Times New Roman"/>
                    <w:b/>
                    <w:bCs/>
                    <w:i/>
                    <w:iCs/>
                    <w:noProof/>
                  </w:rPr>
                </w:rPrChange>
              </w:rPr>
              <w:delText>2.9.3.</w:delText>
            </w:r>
            <w:r w:rsidRPr="008C59D4" w:rsidDel="00B7319B">
              <w:rPr>
                <w:rFonts w:ascii="Times New Roman" w:eastAsiaTheme="minorEastAsia" w:hAnsi="Times New Roman"/>
                <w:noProof/>
                <w:sz w:val="22"/>
                <w:szCs w:val="22"/>
                <w:rPrChange w:id="977" w:author="lợi đoàn" w:date="2024-11-29T17:05:00Z">
                  <w:rPr>
                    <w:rFonts w:asciiTheme="minorHAnsi" w:eastAsiaTheme="minorEastAsia" w:hAnsiTheme="minorHAnsi" w:cstheme="minorBidi"/>
                    <w:noProof/>
                    <w:sz w:val="22"/>
                    <w:szCs w:val="22"/>
                  </w:rPr>
                </w:rPrChange>
              </w:rPr>
              <w:tab/>
            </w:r>
            <w:r w:rsidRPr="00B7319B" w:rsidDel="00B7319B">
              <w:rPr>
                <w:rPrChange w:id="978" w:author="lợi đoàn" w:date="2024-11-30T02:13:00Z">
                  <w:rPr>
                    <w:rStyle w:val="Hyperlink"/>
                    <w:rFonts w:ascii="Times New Roman" w:hAnsi="Times New Roman"/>
                    <w:b/>
                    <w:bCs/>
                    <w:i/>
                    <w:iCs/>
                    <w:noProof/>
                  </w:rPr>
                </w:rPrChange>
              </w:rPr>
              <w:delText>Nhược điểm</w:delText>
            </w:r>
            <w:r w:rsidRPr="008C59D4" w:rsidDel="00B7319B">
              <w:rPr>
                <w:rFonts w:ascii="Times New Roman" w:hAnsi="Times New Roman"/>
                <w:noProof/>
                <w:webHidden/>
                <w:rPrChange w:id="979" w:author="lợi đoàn" w:date="2024-11-29T17:05:00Z">
                  <w:rPr>
                    <w:noProof/>
                    <w:webHidden/>
                  </w:rPr>
                </w:rPrChange>
              </w:rPr>
              <w:tab/>
            </w:r>
          </w:del>
          <w:del w:id="980" w:author="lợi đoàn" w:date="2024-11-29T16:39:00Z">
            <w:r w:rsidRPr="008C59D4" w:rsidDel="00236F51">
              <w:rPr>
                <w:rFonts w:ascii="Times New Roman" w:hAnsi="Times New Roman"/>
                <w:noProof/>
                <w:webHidden/>
                <w:rPrChange w:id="981" w:author="lợi đoàn" w:date="2024-11-29T17:05:00Z">
                  <w:rPr>
                    <w:noProof/>
                    <w:webHidden/>
                  </w:rPr>
                </w:rPrChange>
              </w:rPr>
              <w:delText>30</w:delText>
            </w:r>
          </w:del>
        </w:p>
        <w:p w14:paraId="2912E5E9" w14:textId="51A8CBED" w:rsidR="0047288D" w:rsidRPr="008C59D4" w:rsidDel="00B7319B" w:rsidRDefault="0047288D">
          <w:pPr>
            <w:pStyle w:val="TOC2"/>
            <w:tabs>
              <w:tab w:val="left" w:pos="1100"/>
              <w:tab w:val="right" w:leader="dot" w:pos="9062"/>
            </w:tabs>
            <w:rPr>
              <w:del w:id="982" w:author="lợi đoàn" w:date="2024-11-30T02:13:00Z"/>
              <w:rFonts w:ascii="Times New Roman" w:eastAsiaTheme="minorEastAsia" w:hAnsi="Times New Roman"/>
              <w:noProof/>
              <w:sz w:val="22"/>
              <w:szCs w:val="22"/>
              <w:rPrChange w:id="983" w:author="lợi đoàn" w:date="2024-11-29T17:05:00Z">
                <w:rPr>
                  <w:del w:id="984" w:author="lợi đoàn" w:date="2024-11-30T02:13:00Z"/>
                  <w:rFonts w:asciiTheme="minorHAnsi" w:eastAsiaTheme="minorEastAsia" w:hAnsiTheme="minorHAnsi" w:cstheme="minorBidi"/>
                  <w:noProof/>
                  <w:sz w:val="22"/>
                  <w:szCs w:val="22"/>
                </w:rPr>
              </w:rPrChange>
            </w:rPr>
          </w:pPr>
          <w:del w:id="985" w:author="lợi đoàn" w:date="2024-11-30T02:13:00Z">
            <w:r w:rsidRPr="00B7319B" w:rsidDel="00B7319B">
              <w:rPr>
                <w:rPrChange w:id="986" w:author="lợi đoàn" w:date="2024-11-30T02:13:00Z">
                  <w:rPr>
                    <w:rStyle w:val="Hyperlink"/>
                    <w:rFonts w:ascii="Times New Roman" w:hAnsi="Times New Roman"/>
                    <w:b/>
                    <w:bCs/>
                    <w:noProof/>
                  </w:rPr>
                </w:rPrChange>
              </w:rPr>
              <w:delText>2.10.</w:delText>
            </w:r>
            <w:r w:rsidRPr="008C59D4" w:rsidDel="00B7319B">
              <w:rPr>
                <w:rFonts w:ascii="Times New Roman" w:eastAsiaTheme="minorEastAsia" w:hAnsi="Times New Roman"/>
                <w:noProof/>
                <w:sz w:val="22"/>
                <w:szCs w:val="22"/>
                <w:rPrChange w:id="987" w:author="lợi đoàn" w:date="2024-11-29T17:05:00Z">
                  <w:rPr>
                    <w:rFonts w:asciiTheme="minorHAnsi" w:eastAsiaTheme="minorEastAsia" w:hAnsiTheme="minorHAnsi" w:cstheme="minorBidi"/>
                    <w:noProof/>
                    <w:sz w:val="22"/>
                    <w:szCs w:val="22"/>
                  </w:rPr>
                </w:rPrChange>
              </w:rPr>
              <w:tab/>
            </w:r>
            <w:r w:rsidRPr="00B7319B" w:rsidDel="00B7319B">
              <w:rPr>
                <w:rPrChange w:id="988" w:author="lợi đoàn" w:date="2024-11-30T02:13:00Z">
                  <w:rPr>
                    <w:rStyle w:val="Hyperlink"/>
                    <w:rFonts w:ascii="Times New Roman" w:hAnsi="Times New Roman"/>
                    <w:b/>
                    <w:bCs/>
                    <w:noProof/>
                  </w:rPr>
                </w:rPrChange>
              </w:rPr>
              <w:delText>Giới thiệu về Json Web Token</w:delText>
            </w:r>
            <w:r w:rsidRPr="008C59D4" w:rsidDel="00B7319B">
              <w:rPr>
                <w:rFonts w:ascii="Times New Roman" w:hAnsi="Times New Roman"/>
                <w:noProof/>
                <w:webHidden/>
                <w:rPrChange w:id="989" w:author="lợi đoàn" w:date="2024-11-29T17:05:00Z">
                  <w:rPr>
                    <w:noProof/>
                    <w:webHidden/>
                  </w:rPr>
                </w:rPrChange>
              </w:rPr>
              <w:tab/>
            </w:r>
          </w:del>
          <w:del w:id="990" w:author="lợi đoàn" w:date="2024-11-29T16:39:00Z">
            <w:r w:rsidRPr="008C59D4" w:rsidDel="00236F51">
              <w:rPr>
                <w:rFonts w:ascii="Times New Roman" w:hAnsi="Times New Roman"/>
                <w:noProof/>
                <w:webHidden/>
                <w:rPrChange w:id="991" w:author="lợi đoàn" w:date="2024-11-29T17:05:00Z">
                  <w:rPr>
                    <w:noProof/>
                    <w:webHidden/>
                  </w:rPr>
                </w:rPrChange>
              </w:rPr>
              <w:delText>31</w:delText>
            </w:r>
          </w:del>
        </w:p>
        <w:p w14:paraId="550AF183" w14:textId="53A42E78" w:rsidR="0047288D" w:rsidRPr="008C59D4" w:rsidDel="00B7319B" w:rsidRDefault="0047288D">
          <w:pPr>
            <w:pStyle w:val="TOC3"/>
            <w:tabs>
              <w:tab w:val="left" w:pos="1540"/>
              <w:tab w:val="right" w:leader="dot" w:pos="9062"/>
            </w:tabs>
            <w:rPr>
              <w:del w:id="992" w:author="lợi đoàn" w:date="2024-11-30T02:13:00Z"/>
              <w:rFonts w:ascii="Times New Roman" w:eastAsiaTheme="minorEastAsia" w:hAnsi="Times New Roman"/>
              <w:noProof/>
              <w:sz w:val="22"/>
              <w:szCs w:val="22"/>
              <w:rPrChange w:id="993" w:author="lợi đoàn" w:date="2024-11-29T17:05:00Z">
                <w:rPr>
                  <w:del w:id="994" w:author="lợi đoàn" w:date="2024-11-30T02:13:00Z"/>
                  <w:rFonts w:asciiTheme="minorHAnsi" w:eastAsiaTheme="minorEastAsia" w:hAnsiTheme="minorHAnsi" w:cstheme="minorBidi"/>
                  <w:noProof/>
                  <w:sz w:val="22"/>
                  <w:szCs w:val="22"/>
                </w:rPr>
              </w:rPrChange>
            </w:rPr>
          </w:pPr>
          <w:del w:id="995" w:author="lợi đoàn" w:date="2024-11-30T02:13:00Z">
            <w:r w:rsidRPr="00B7319B" w:rsidDel="00B7319B">
              <w:rPr>
                <w:rPrChange w:id="996" w:author="lợi đoàn" w:date="2024-11-30T02:13:00Z">
                  <w:rPr>
                    <w:rStyle w:val="Hyperlink"/>
                    <w:rFonts w:ascii="Times New Roman" w:hAnsi="Times New Roman"/>
                    <w:b/>
                    <w:bCs/>
                    <w:i/>
                    <w:iCs/>
                    <w:noProof/>
                  </w:rPr>
                </w:rPrChange>
              </w:rPr>
              <w:delText>2.10.1.</w:delText>
            </w:r>
            <w:r w:rsidRPr="008C59D4" w:rsidDel="00B7319B">
              <w:rPr>
                <w:rFonts w:ascii="Times New Roman" w:eastAsiaTheme="minorEastAsia" w:hAnsi="Times New Roman"/>
                <w:noProof/>
                <w:sz w:val="22"/>
                <w:szCs w:val="22"/>
                <w:rPrChange w:id="997" w:author="lợi đoàn" w:date="2024-11-29T17:05:00Z">
                  <w:rPr>
                    <w:rFonts w:asciiTheme="minorHAnsi" w:eastAsiaTheme="minorEastAsia" w:hAnsiTheme="minorHAnsi" w:cstheme="minorBidi"/>
                    <w:noProof/>
                    <w:sz w:val="22"/>
                    <w:szCs w:val="22"/>
                  </w:rPr>
                </w:rPrChange>
              </w:rPr>
              <w:tab/>
            </w:r>
            <w:r w:rsidRPr="00B7319B" w:rsidDel="00B7319B">
              <w:rPr>
                <w:rPrChange w:id="998" w:author="lợi đoàn" w:date="2024-11-30T02:13:00Z">
                  <w:rPr>
                    <w:rStyle w:val="Hyperlink"/>
                    <w:rFonts w:ascii="Times New Roman" w:hAnsi="Times New Roman"/>
                    <w:b/>
                    <w:bCs/>
                    <w:i/>
                    <w:iCs/>
                    <w:noProof/>
                  </w:rPr>
                </w:rPrChange>
              </w:rPr>
              <w:delText>Khái niệm</w:delText>
            </w:r>
            <w:r w:rsidRPr="008C59D4" w:rsidDel="00B7319B">
              <w:rPr>
                <w:rFonts w:ascii="Times New Roman" w:hAnsi="Times New Roman"/>
                <w:noProof/>
                <w:webHidden/>
                <w:rPrChange w:id="999" w:author="lợi đoàn" w:date="2024-11-29T17:05:00Z">
                  <w:rPr>
                    <w:noProof/>
                    <w:webHidden/>
                  </w:rPr>
                </w:rPrChange>
              </w:rPr>
              <w:tab/>
            </w:r>
          </w:del>
          <w:del w:id="1000" w:author="lợi đoàn" w:date="2024-11-29T16:39:00Z">
            <w:r w:rsidRPr="008C59D4" w:rsidDel="00236F51">
              <w:rPr>
                <w:rFonts w:ascii="Times New Roman" w:hAnsi="Times New Roman"/>
                <w:noProof/>
                <w:webHidden/>
                <w:rPrChange w:id="1001" w:author="lợi đoàn" w:date="2024-11-29T17:05:00Z">
                  <w:rPr>
                    <w:noProof/>
                    <w:webHidden/>
                  </w:rPr>
                </w:rPrChange>
              </w:rPr>
              <w:delText>31</w:delText>
            </w:r>
          </w:del>
        </w:p>
        <w:p w14:paraId="1FE00E93" w14:textId="5C979698" w:rsidR="0047288D" w:rsidRPr="008C59D4" w:rsidDel="00B7319B" w:rsidRDefault="0047288D">
          <w:pPr>
            <w:pStyle w:val="TOC3"/>
            <w:tabs>
              <w:tab w:val="left" w:pos="1540"/>
              <w:tab w:val="right" w:leader="dot" w:pos="9062"/>
            </w:tabs>
            <w:rPr>
              <w:del w:id="1002" w:author="lợi đoàn" w:date="2024-11-30T02:13:00Z"/>
              <w:rFonts w:ascii="Times New Roman" w:eastAsiaTheme="minorEastAsia" w:hAnsi="Times New Roman"/>
              <w:noProof/>
              <w:sz w:val="22"/>
              <w:szCs w:val="22"/>
              <w:rPrChange w:id="1003" w:author="lợi đoàn" w:date="2024-11-29T17:05:00Z">
                <w:rPr>
                  <w:del w:id="1004" w:author="lợi đoàn" w:date="2024-11-30T02:13:00Z"/>
                  <w:rFonts w:asciiTheme="minorHAnsi" w:eastAsiaTheme="minorEastAsia" w:hAnsiTheme="minorHAnsi" w:cstheme="minorBidi"/>
                  <w:noProof/>
                  <w:sz w:val="22"/>
                  <w:szCs w:val="22"/>
                </w:rPr>
              </w:rPrChange>
            </w:rPr>
          </w:pPr>
          <w:del w:id="1005" w:author="lợi đoàn" w:date="2024-11-30T02:13:00Z">
            <w:r w:rsidRPr="00B7319B" w:rsidDel="00B7319B">
              <w:rPr>
                <w:rPrChange w:id="1006" w:author="lợi đoàn" w:date="2024-11-30T02:13:00Z">
                  <w:rPr>
                    <w:rStyle w:val="Hyperlink"/>
                    <w:rFonts w:ascii="Times New Roman" w:hAnsi="Times New Roman"/>
                    <w:b/>
                    <w:bCs/>
                    <w:i/>
                    <w:iCs/>
                    <w:noProof/>
                  </w:rPr>
                </w:rPrChange>
              </w:rPr>
              <w:delText>2.10.2.</w:delText>
            </w:r>
            <w:r w:rsidRPr="008C59D4" w:rsidDel="00B7319B">
              <w:rPr>
                <w:rFonts w:ascii="Times New Roman" w:eastAsiaTheme="minorEastAsia" w:hAnsi="Times New Roman"/>
                <w:noProof/>
                <w:sz w:val="22"/>
                <w:szCs w:val="22"/>
                <w:rPrChange w:id="1007" w:author="lợi đoàn" w:date="2024-11-29T17:05:00Z">
                  <w:rPr>
                    <w:rFonts w:asciiTheme="minorHAnsi" w:eastAsiaTheme="minorEastAsia" w:hAnsiTheme="minorHAnsi" w:cstheme="minorBidi"/>
                    <w:noProof/>
                    <w:sz w:val="22"/>
                    <w:szCs w:val="22"/>
                  </w:rPr>
                </w:rPrChange>
              </w:rPr>
              <w:tab/>
            </w:r>
            <w:r w:rsidRPr="00B7319B" w:rsidDel="00B7319B">
              <w:rPr>
                <w:rPrChange w:id="1008" w:author="lợi đoàn" w:date="2024-11-30T02:13:00Z">
                  <w:rPr>
                    <w:rStyle w:val="Hyperlink"/>
                    <w:rFonts w:ascii="Times New Roman" w:hAnsi="Times New Roman"/>
                    <w:b/>
                    <w:bCs/>
                    <w:i/>
                    <w:iCs/>
                    <w:noProof/>
                  </w:rPr>
                </w:rPrChange>
              </w:rPr>
              <w:delText>Ưu điểm</w:delText>
            </w:r>
            <w:r w:rsidRPr="008C59D4" w:rsidDel="00B7319B">
              <w:rPr>
                <w:rFonts w:ascii="Times New Roman" w:hAnsi="Times New Roman"/>
                <w:noProof/>
                <w:webHidden/>
                <w:rPrChange w:id="1009" w:author="lợi đoàn" w:date="2024-11-29T17:05:00Z">
                  <w:rPr>
                    <w:noProof/>
                    <w:webHidden/>
                  </w:rPr>
                </w:rPrChange>
              </w:rPr>
              <w:tab/>
            </w:r>
          </w:del>
          <w:del w:id="1010" w:author="lợi đoàn" w:date="2024-11-29T16:39:00Z">
            <w:r w:rsidRPr="008C59D4" w:rsidDel="00236F51">
              <w:rPr>
                <w:rFonts w:ascii="Times New Roman" w:hAnsi="Times New Roman"/>
                <w:noProof/>
                <w:webHidden/>
                <w:rPrChange w:id="1011" w:author="lợi đoàn" w:date="2024-11-29T17:05:00Z">
                  <w:rPr>
                    <w:noProof/>
                    <w:webHidden/>
                  </w:rPr>
                </w:rPrChange>
              </w:rPr>
              <w:delText>31</w:delText>
            </w:r>
          </w:del>
        </w:p>
        <w:p w14:paraId="719BEB06" w14:textId="3E793FBA" w:rsidR="0047288D" w:rsidRPr="008C59D4" w:rsidDel="00B7319B" w:rsidRDefault="0047288D">
          <w:pPr>
            <w:pStyle w:val="TOC3"/>
            <w:tabs>
              <w:tab w:val="left" w:pos="1540"/>
              <w:tab w:val="right" w:leader="dot" w:pos="9062"/>
            </w:tabs>
            <w:rPr>
              <w:del w:id="1012" w:author="lợi đoàn" w:date="2024-11-30T02:13:00Z"/>
              <w:rFonts w:ascii="Times New Roman" w:eastAsiaTheme="minorEastAsia" w:hAnsi="Times New Roman"/>
              <w:noProof/>
              <w:sz w:val="22"/>
              <w:szCs w:val="22"/>
              <w:rPrChange w:id="1013" w:author="lợi đoàn" w:date="2024-11-29T17:05:00Z">
                <w:rPr>
                  <w:del w:id="1014" w:author="lợi đoàn" w:date="2024-11-30T02:13:00Z"/>
                  <w:rFonts w:asciiTheme="minorHAnsi" w:eastAsiaTheme="minorEastAsia" w:hAnsiTheme="minorHAnsi" w:cstheme="minorBidi"/>
                  <w:noProof/>
                  <w:sz w:val="22"/>
                  <w:szCs w:val="22"/>
                </w:rPr>
              </w:rPrChange>
            </w:rPr>
          </w:pPr>
          <w:del w:id="1015" w:author="lợi đoàn" w:date="2024-11-30T02:13:00Z">
            <w:r w:rsidRPr="00B7319B" w:rsidDel="00B7319B">
              <w:rPr>
                <w:rPrChange w:id="1016" w:author="lợi đoàn" w:date="2024-11-30T02:13:00Z">
                  <w:rPr>
                    <w:rStyle w:val="Hyperlink"/>
                    <w:rFonts w:ascii="Times New Roman" w:hAnsi="Times New Roman"/>
                    <w:b/>
                    <w:bCs/>
                    <w:i/>
                    <w:iCs/>
                    <w:noProof/>
                  </w:rPr>
                </w:rPrChange>
              </w:rPr>
              <w:delText>2.10.3.</w:delText>
            </w:r>
            <w:r w:rsidRPr="008C59D4" w:rsidDel="00B7319B">
              <w:rPr>
                <w:rFonts w:ascii="Times New Roman" w:eastAsiaTheme="minorEastAsia" w:hAnsi="Times New Roman"/>
                <w:noProof/>
                <w:sz w:val="22"/>
                <w:szCs w:val="22"/>
                <w:rPrChange w:id="1017" w:author="lợi đoàn" w:date="2024-11-29T17:05:00Z">
                  <w:rPr>
                    <w:rFonts w:asciiTheme="minorHAnsi" w:eastAsiaTheme="minorEastAsia" w:hAnsiTheme="minorHAnsi" w:cstheme="minorBidi"/>
                    <w:noProof/>
                    <w:sz w:val="22"/>
                    <w:szCs w:val="22"/>
                  </w:rPr>
                </w:rPrChange>
              </w:rPr>
              <w:tab/>
            </w:r>
            <w:r w:rsidRPr="00B7319B" w:rsidDel="00B7319B">
              <w:rPr>
                <w:rPrChange w:id="1018" w:author="lợi đoàn" w:date="2024-11-30T02:13:00Z">
                  <w:rPr>
                    <w:rStyle w:val="Hyperlink"/>
                    <w:rFonts w:ascii="Times New Roman" w:hAnsi="Times New Roman"/>
                    <w:b/>
                    <w:bCs/>
                    <w:i/>
                    <w:iCs/>
                    <w:noProof/>
                  </w:rPr>
                </w:rPrChange>
              </w:rPr>
              <w:delText>Nhược điểm</w:delText>
            </w:r>
            <w:r w:rsidRPr="008C59D4" w:rsidDel="00B7319B">
              <w:rPr>
                <w:rFonts w:ascii="Times New Roman" w:hAnsi="Times New Roman"/>
                <w:noProof/>
                <w:webHidden/>
                <w:rPrChange w:id="1019" w:author="lợi đoàn" w:date="2024-11-29T17:05:00Z">
                  <w:rPr>
                    <w:noProof/>
                    <w:webHidden/>
                  </w:rPr>
                </w:rPrChange>
              </w:rPr>
              <w:tab/>
            </w:r>
          </w:del>
          <w:del w:id="1020" w:author="lợi đoàn" w:date="2024-11-29T16:39:00Z">
            <w:r w:rsidRPr="008C59D4" w:rsidDel="00236F51">
              <w:rPr>
                <w:rFonts w:ascii="Times New Roman" w:hAnsi="Times New Roman"/>
                <w:noProof/>
                <w:webHidden/>
                <w:rPrChange w:id="1021" w:author="lợi đoàn" w:date="2024-11-29T17:05:00Z">
                  <w:rPr>
                    <w:noProof/>
                    <w:webHidden/>
                  </w:rPr>
                </w:rPrChange>
              </w:rPr>
              <w:delText>31</w:delText>
            </w:r>
          </w:del>
        </w:p>
        <w:p w14:paraId="05944C47" w14:textId="4C8E9BBC" w:rsidR="0047288D" w:rsidRPr="008C59D4" w:rsidDel="00B7319B" w:rsidRDefault="0047288D">
          <w:pPr>
            <w:pStyle w:val="TOC1"/>
            <w:rPr>
              <w:del w:id="1022" w:author="lợi đoàn" w:date="2024-11-30T02:13:00Z"/>
              <w:rFonts w:eastAsiaTheme="minorEastAsia"/>
              <w:sz w:val="22"/>
              <w:szCs w:val="22"/>
              <w:rPrChange w:id="1023" w:author="lợi đoàn" w:date="2024-11-29T17:05:00Z">
                <w:rPr>
                  <w:del w:id="1024" w:author="lợi đoàn" w:date="2024-11-30T02:13:00Z"/>
                  <w:rFonts w:asciiTheme="minorHAnsi" w:eastAsiaTheme="minorEastAsia" w:hAnsiTheme="minorHAnsi" w:cstheme="minorBidi"/>
                  <w:sz w:val="22"/>
                  <w:szCs w:val="22"/>
                </w:rPr>
              </w:rPrChange>
            </w:rPr>
          </w:pPr>
          <w:del w:id="1025" w:author="lợi đoàn" w:date="2024-11-30T02:13:00Z">
            <w:r w:rsidRPr="00B7319B" w:rsidDel="00B7319B">
              <w:rPr>
                <w:rPrChange w:id="1026" w:author="lợi đoàn" w:date="2024-11-30T02:13:00Z">
                  <w:rPr>
                    <w:rStyle w:val="Hyperlink"/>
                    <w:b w:val="0"/>
                  </w:rPr>
                </w:rPrChange>
              </w:rPr>
              <w:delText>Ch</w:delText>
            </w:r>
            <w:r w:rsidRPr="00B7319B" w:rsidDel="00B7319B">
              <w:rPr>
                <w:rFonts w:ascii="Cambria" w:hAnsi="Cambria" w:cs="Cambria"/>
                <w:rPrChange w:id="1027" w:author="lợi đoàn" w:date="2024-11-30T02:13:00Z">
                  <w:rPr>
                    <w:rStyle w:val="Hyperlink"/>
                    <w:b w:val="0"/>
                  </w:rPr>
                </w:rPrChange>
              </w:rPr>
              <w:delText>ươ</w:delText>
            </w:r>
            <w:r w:rsidRPr="00B7319B" w:rsidDel="00B7319B">
              <w:rPr>
                <w:rPrChange w:id="1028" w:author="lợi đoàn" w:date="2024-11-30T02:13:00Z">
                  <w:rPr>
                    <w:rStyle w:val="Hyperlink"/>
                    <w:b w:val="0"/>
                  </w:rPr>
                </w:rPrChange>
              </w:rPr>
              <w:delText>ng 3: PH</w:delText>
            </w:r>
            <w:r w:rsidRPr="00B7319B" w:rsidDel="00B7319B">
              <w:rPr>
                <w:rFonts w:ascii="VNI-Times" w:hAnsi="VNI-Times" w:cs="VNI-Times"/>
                <w:rPrChange w:id="1029" w:author="lợi đoàn" w:date="2024-11-30T02:13:00Z">
                  <w:rPr>
                    <w:rStyle w:val="Hyperlink"/>
                    <w:b w:val="0"/>
                  </w:rPr>
                </w:rPrChange>
              </w:rPr>
              <w:delText>Â</w:delText>
            </w:r>
            <w:r w:rsidRPr="00B7319B" w:rsidDel="00B7319B">
              <w:rPr>
                <w:rPrChange w:id="1030" w:author="lợi đoàn" w:date="2024-11-30T02:13:00Z">
                  <w:rPr>
                    <w:rStyle w:val="Hyperlink"/>
                    <w:b w:val="0"/>
                  </w:rPr>
                </w:rPrChange>
              </w:rPr>
              <w:delText>N T</w:delText>
            </w:r>
            <w:r w:rsidRPr="00B7319B" w:rsidDel="00B7319B">
              <w:rPr>
                <w:rFonts w:ascii="VNI-Times" w:hAnsi="VNI-Times" w:cs="VNI-Times"/>
                <w:rPrChange w:id="1031" w:author="lợi đoàn" w:date="2024-11-30T02:13:00Z">
                  <w:rPr>
                    <w:rStyle w:val="Hyperlink"/>
                    <w:b w:val="0"/>
                  </w:rPr>
                </w:rPrChange>
              </w:rPr>
              <w:delText>Í</w:delText>
            </w:r>
            <w:r w:rsidRPr="00B7319B" w:rsidDel="00B7319B">
              <w:rPr>
                <w:rPrChange w:id="1032" w:author="lợi đoàn" w:date="2024-11-30T02:13:00Z">
                  <w:rPr>
                    <w:rStyle w:val="Hyperlink"/>
                    <w:b w:val="0"/>
                  </w:rPr>
                </w:rPrChange>
              </w:rPr>
              <w:delText>CH THI</w:delText>
            </w:r>
            <w:r w:rsidRPr="00B7319B" w:rsidDel="00B7319B">
              <w:rPr>
                <w:rFonts w:ascii="Cambria" w:hAnsi="Cambria" w:cs="Cambria"/>
                <w:rPrChange w:id="1033" w:author="lợi đoàn" w:date="2024-11-30T02:13:00Z">
                  <w:rPr>
                    <w:rStyle w:val="Hyperlink"/>
                    <w:b w:val="0"/>
                  </w:rPr>
                </w:rPrChange>
              </w:rPr>
              <w:delText>Ế</w:delText>
            </w:r>
            <w:r w:rsidRPr="00B7319B" w:rsidDel="00B7319B">
              <w:rPr>
                <w:rPrChange w:id="1034" w:author="lợi đoàn" w:date="2024-11-30T02:13:00Z">
                  <w:rPr>
                    <w:rStyle w:val="Hyperlink"/>
                    <w:b w:val="0"/>
                  </w:rPr>
                </w:rPrChange>
              </w:rPr>
              <w:delText>T K</w:delText>
            </w:r>
            <w:r w:rsidRPr="00B7319B" w:rsidDel="00B7319B">
              <w:rPr>
                <w:rFonts w:ascii="Cambria" w:hAnsi="Cambria" w:cs="Cambria"/>
                <w:rPrChange w:id="1035" w:author="lợi đoàn" w:date="2024-11-30T02:13:00Z">
                  <w:rPr>
                    <w:rStyle w:val="Hyperlink"/>
                    <w:b w:val="0"/>
                  </w:rPr>
                </w:rPrChange>
              </w:rPr>
              <w:delText>Ế</w:delText>
            </w:r>
            <w:r w:rsidRPr="00B7319B" w:rsidDel="00B7319B">
              <w:rPr>
                <w:rPrChange w:id="1036" w:author="lợi đoàn" w:date="2024-11-30T02:13:00Z">
                  <w:rPr>
                    <w:rStyle w:val="Hyperlink"/>
                    <w:b w:val="0"/>
                  </w:rPr>
                </w:rPrChange>
              </w:rPr>
              <w:delText xml:space="preserve"> H</w:delText>
            </w:r>
            <w:r w:rsidRPr="00B7319B" w:rsidDel="00B7319B">
              <w:rPr>
                <w:rFonts w:ascii="Cambria" w:hAnsi="Cambria" w:cs="Cambria"/>
                <w:rPrChange w:id="1037" w:author="lợi đoàn" w:date="2024-11-30T02:13:00Z">
                  <w:rPr>
                    <w:rStyle w:val="Hyperlink"/>
                    <w:b w:val="0"/>
                  </w:rPr>
                </w:rPrChange>
              </w:rPr>
              <w:delText>Ệ</w:delText>
            </w:r>
            <w:r w:rsidRPr="00B7319B" w:rsidDel="00B7319B">
              <w:rPr>
                <w:rPrChange w:id="1038" w:author="lợi đoàn" w:date="2024-11-30T02:13:00Z">
                  <w:rPr>
                    <w:rStyle w:val="Hyperlink"/>
                    <w:b w:val="0"/>
                  </w:rPr>
                </w:rPrChange>
              </w:rPr>
              <w:delText xml:space="preserve"> TH</w:delText>
            </w:r>
            <w:r w:rsidRPr="00B7319B" w:rsidDel="00B7319B">
              <w:rPr>
                <w:rFonts w:ascii="Cambria" w:hAnsi="Cambria" w:cs="Cambria"/>
                <w:rPrChange w:id="1039" w:author="lợi đoàn" w:date="2024-11-30T02:13:00Z">
                  <w:rPr>
                    <w:rStyle w:val="Hyperlink"/>
                    <w:b w:val="0"/>
                  </w:rPr>
                </w:rPrChange>
              </w:rPr>
              <w:delText>Ố</w:delText>
            </w:r>
            <w:r w:rsidRPr="00B7319B" w:rsidDel="00B7319B">
              <w:rPr>
                <w:rPrChange w:id="1040" w:author="lợi đoàn" w:date="2024-11-30T02:13:00Z">
                  <w:rPr>
                    <w:rStyle w:val="Hyperlink"/>
                    <w:b w:val="0"/>
                  </w:rPr>
                </w:rPrChange>
              </w:rPr>
              <w:delText>NG</w:delText>
            </w:r>
            <w:r w:rsidRPr="008C59D4" w:rsidDel="00B7319B">
              <w:rPr>
                <w:webHidden/>
              </w:rPr>
              <w:tab/>
            </w:r>
          </w:del>
          <w:del w:id="1041" w:author="lợi đoàn" w:date="2024-11-29T16:39:00Z">
            <w:r w:rsidRPr="008C59D4" w:rsidDel="00236F51">
              <w:rPr>
                <w:webHidden/>
              </w:rPr>
              <w:delText>33</w:delText>
            </w:r>
          </w:del>
        </w:p>
        <w:p w14:paraId="253F0674" w14:textId="15F95AFC" w:rsidR="0047288D" w:rsidRPr="008C59D4" w:rsidDel="00B7319B" w:rsidRDefault="0047288D">
          <w:pPr>
            <w:pStyle w:val="TOC2"/>
            <w:tabs>
              <w:tab w:val="right" w:leader="dot" w:pos="9062"/>
            </w:tabs>
            <w:rPr>
              <w:del w:id="1042" w:author="lợi đoàn" w:date="2024-11-30T02:13:00Z"/>
              <w:rFonts w:ascii="Times New Roman" w:eastAsiaTheme="minorEastAsia" w:hAnsi="Times New Roman"/>
              <w:noProof/>
              <w:sz w:val="22"/>
              <w:szCs w:val="22"/>
              <w:rPrChange w:id="1043" w:author="lợi đoàn" w:date="2024-11-29T17:05:00Z">
                <w:rPr>
                  <w:del w:id="1044" w:author="lợi đoàn" w:date="2024-11-30T02:13:00Z"/>
                  <w:rFonts w:asciiTheme="minorHAnsi" w:eastAsiaTheme="minorEastAsia" w:hAnsiTheme="minorHAnsi" w:cstheme="minorBidi"/>
                  <w:noProof/>
                  <w:sz w:val="22"/>
                  <w:szCs w:val="22"/>
                </w:rPr>
              </w:rPrChange>
            </w:rPr>
          </w:pPr>
          <w:del w:id="1045" w:author="lợi đoàn" w:date="2024-11-30T02:13:00Z">
            <w:r w:rsidRPr="00B7319B" w:rsidDel="00B7319B">
              <w:rPr>
                <w:rPrChange w:id="1046" w:author="lợi đoàn" w:date="2024-11-30T02:13:00Z">
                  <w:rPr>
                    <w:rStyle w:val="Hyperlink"/>
                    <w:rFonts w:ascii="Times New Roman" w:hAnsi="Times New Roman"/>
                    <w:b/>
                    <w:bCs/>
                    <w:noProof/>
                  </w:rPr>
                </w:rPrChange>
              </w:rPr>
              <w:delText>3.1. Xác định yêu cầu</w:delText>
            </w:r>
            <w:r w:rsidRPr="008C59D4" w:rsidDel="00B7319B">
              <w:rPr>
                <w:rFonts w:ascii="Times New Roman" w:hAnsi="Times New Roman"/>
                <w:noProof/>
                <w:webHidden/>
                <w:rPrChange w:id="1047" w:author="lợi đoàn" w:date="2024-11-29T17:05:00Z">
                  <w:rPr>
                    <w:noProof/>
                    <w:webHidden/>
                  </w:rPr>
                </w:rPrChange>
              </w:rPr>
              <w:tab/>
            </w:r>
          </w:del>
          <w:del w:id="1048" w:author="lợi đoàn" w:date="2024-11-29T16:39:00Z">
            <w:r w:rsidRPr="008C59D4" w:rsidDel="00236F51">
              <w:rPr>
                <w:rFonts w:ascii="Times New Roman" w:hAnsi="Times New Roman"/>
                <w:noProof/>
                <w:webHidden/>
                <w:rPrChange w:id="1049" w:author="lợi đoàn" w:date="2024-11-29T17:05:00Z">
                  <w:rPr>
                    <w:noProof/>
                    <w:webHidden/>
                  </w:rPr>
                </w:rPrChange>
              </w:rPr>
              <w:delText>33</w:delText>
            </w:r>
          </w:del>
        </w:p>
        <w:p w14:paraId="7DE74EA1" w14:textId="1A24274D" w:rsidR="0047288D" w:rsidRPr="008C59D4" w:rsidDel="00B7319B" w:rsidRDefault="0047288D">
          <w:pPr>
            <w:pStyle w:val="TOC2"/>
            <w:tabs>
              <w:tab w:val="right" w:leader="dot" w:pos="9062"/>
            </w:tabs>
            <w:rPr>
              <w:del w:id="1050" w:author="lợi đoàn" w:date="2024-11-30T02:13:00Z"/>
              <w:rFonts w:ascii="Times New Roman" w:eastAsiaTheme="minorEastAsia" w:hAnsi="Times New Roman"/>
              <w:noProof/>
              <w:sz w:val="22"/>
              <w:szCs w:val="22"/>
              <w:rPrChange w:id="1051" w:author="lợi đoàn" w:date="2024-11-29T17:05:00Z">
                <w:rPr>
                  <w:del w:id="1052" w:author="lợi đoàn" w:date="2024-11-30T02:13:00Z"/>
                  <w:rFonts w:asciiTheme="minorHAnsi" w:eastAsiaTheme="minorEastAsia" w:hAnsiTheme="minorHAnsi" w:cstheme="minorBidi"/>
                  <w:noProof/>
                  <w:sz w:val="22"/>
                  <w:szCs w:val="22"/>
                </w:rPr>
              </w:rPrChange>
            </w:rPr>
          </w:pPr>
          <w:del w:id="1053" w:author="lợi đoàn" w:date="2024-11-30T02:13:00Z">
            <w:r w:rsidRPr="00B7319B" w:rsidDel="00B7319B">
              <w:rPr>
                <w:rPrChange w:id="1054" w:author="lợi đoàn" w:date="2024-11-30T02:13:00Z">
                  <w:rPr>
                    <w:rStyle w:val="Hyperlink"/>
                    <w:rFonts w:ascii="Times New Roman" w:hAnsi="Times New Roman"/>
                    <w:b/>
                    <w:bCs/>
                    <w:noProof/>
                  </w:rPr>
                </w:rPrChange>
              </w:rPr>
              <w:delText>3.2. Phân tích yêu cầu</w:delText>
            </w:r>
            <w:r w:rsidRPr="008C59D4" w:rsidDel="00B7319B">
              <w:rPr>
                <w:rFonts w:ascii="Times New Roman" w:hAnsi="Times New Roman"/>
                <w:noProof/>
                <w:webHidden/>
                <w:rPrChange w:id="1055" w:author="lợi đoàn" w:date="2024-11-29T17:05:00Z">
                  <w:rPr>
                    <w:noProof/>
                    <w:webHidden/>
                  </w:rPr>
                </w:rPrChange>
              </w:rPr>
              <w:tab/>
            </w:r>
          </w:del>
          <w:del w:id="1056" w:author="lợi đoàn" w:date="2024-11-29T16:39:00Z">
            <w:r w:rsidRPr="008C59D4" w:rsidDel="00236F51">
              <w:rPr>
                <w:rFonts w:ascii="Times New Roman" w:hAnsi="Times New Roman"/>
                <w:noProof/>
                <w:webHidden/>
                <w:rPrChange w:id="1057" w:author="lợi đoàn" w:date="2024-11-29T17:05:00Z">
                  <w:rPr>
                    <w:noProof/>
                    <w:webHidden/>
                  </w:rPr>
                </w:rPrChange>
              </w:rPr>
              <w:delText>33</w:delText>
            </w:r>
          </w:del>
        </w:p>
        <w:p w14:paraId="2DC06310" w14:textId="78047FD3" w:rsidR="0047288D" w:rsidRPr="008C59D4" w:rsidDel="00B7319B" w:rsidRDefault="0047288D">
          <w:pPr>
            <w:pStyle w:val="TOC3"/>
            <w:tabs>
              <w:tab w:val="left" w:pos="1320"/>
              <w:tab w:val="right" w:leader="dot" w:pos="9062"/>
            </w:tabs>
            <w:rPr>
              <w:del w:id="1058" w:author="lợi đoàn" w:date="2024-11-30T02:13:00Z"/>
              <w:rFonts w:ascii="Times New Roman" w:eastAsiaTheme="minorEastAsia" w:hAnsi="Times New Roman"/>
              <w:noProof/>
              <w:sz w:val="22"/>
              <w:szCs w:val="22"/>
              <w:rPrChange w:id="1059" w:author="lợi đoàn" w:date="2024-11-29T17:05:00Z">
                <w:rPr>
                  <w:del w:id="1060" w:author="lợi đoàn" w:date="2024-11-30T02:13:00Z"/>
                  <w:rFonts w:asciiTheme="minorHAnsi" w:eastAsiaTheme="minorEastAsia" w:hAnsiTheme="minorHAnsi" w:cstheme="minorBidi"/>
                  <w:noProof/>
                  <w:sz w:val="22"/>
                  <w:szCs w:val="22"/>
                </w:rPr>
              </w:rPrChange>
            </w:rPr>
          </w:pPr>
          <w:del w:id="1061" w:author="lợi đoàn" w:date="2024-11-30T02:13:00Z">
            <w:r w:rsidRPr="00B7319B" w:rsidDel="00B7319B">
              <w:rPr>
                <w:rPrChange w:id="1062" w:author="lợi đoàn" w:date="2024-11-30T02:13:00Z">
                  <w:rPr>
                    <w:rStyle w:val="Hyperlink"/>
                    <w:rFonts w:ascii="Times New Roman" w:hAnsi="Times New Roman"/>
                    <w:b/>
                    <w:bCs/>
                    <w:i/>
                    <w:iCs/>
                    <w:noProof/>
                  </w:rPr>
                </w:rPrChange>
              </w:rPr>
              <w:delText>3.2.1.</w:delText>
            </w:r>
            <w:r w:rsidRPr="008C59D4" w:rsidDel="00B7319B">
              <w:rPr>
                <w:rFonts w:ascii="Times New Roman" w:eastAsiaTheme="minorEastAsia" w:hAnsi="Times New Roman"/>
                <w:noProof/>
                <w:sz w:val="22"/>
                <w:szCs w:val="22"/>
                <w:rPrChange w:id="1063" w:author="lợi đoàn" w:date="2024-11-29T17:05:00Z">
                  <w:rPr>
                    <w:rFonts w:asciiTheme="minorHAnsi" w:eastAsiaTheme="minorEastAsia" w:hAnsiTheme="minorHAnsi" w:cstheme="minorBidi"/>
                    <w:noProof/>
                    <w:sz w:val="22"/>
                    <w:szCs w:val="22"/>
                  </w:rPr>
                </w:rPrChange>
              </w:rPr>
              <w:tab/>
            </w:r>
            <w:r w:rsidRPr="00B7319B" w:rsidDel="00B7319B">
              <w:rPr>
                <w:rPrChange w:id="1064" w:author="lợi đoàn" w:date="2024-11-30T02:13:00Z">
                  <w:rPr>
                    <w:rStyle w:val="Hyperlink"/>
                    <w:rFonts w:ascii="Times New Roman" w:hAnsi="Times New Roman"/>
                    <w:b/>
                    <w:bCs/>
                    <w:i/>
                    <w:iCs/>
                    <w:noProof/>
                  </w:rPr>
                </w:rPrChange>
              </w:rPr>
              <w:delText>Chức năng Đăng ký( 3 role)</w:delText>
            </w:r>
            <w:r w:rsidRPr="008C59D4" w:rsidDel="00B7319B">
              <w:rPr>
                <w:rFonts w:ascii="Times New Roman" w:hAnsi="Times New Roman"/>
                <w:noProof/>
                <w:webHidden/>
                <w:rPrChange w:id="1065" w:author="lợi đoàn" w:date="2024-11-29T17:05:00Z">
                  <w:rPr>
                    <w:noProof/>
                    <w:webHidden/>
                  </w:rPr>
                </w:rPrChange>
              </w:rPr>
              <w:tab/>
            </w:r>
          </w:del>
          <w:del w:id="1066" w:author="lợi đoàn" w:date="2024-11-29T16:39:00Z">
            <w:r w:rsidRPr="008C59D4" w:rsidDel="00236F51">
              <w:rPr>
                <w:rFonts w:ascii="Times New Roman" w:hAnsi="Times New Roman"/>
                <w:noProof/>
                <w:webHidden/>
                <w:rPrChange w:id="1067" w:author="lợi đoàn" w:date="2024-11-29T17:05:00Z">
                  <w:rPr>
                    <w:noProof/>
                    <w:webHidden/>
                  </w:rPr>
                </w:rPrChange>
              </w:rPr>
              <w:delText>33</w:delText>
            </w:r>
          </w:del>
        </w:p>
        <w:p w14:paraId="48A517EE" w14:textId="5FA8AD19" w:rsidR="0047288D" w:rsidRPr="008C59D4" w:rsidDel="00B7319B" w:rsidRDefault="0047288D">
          <w:pPr>
            <w:pStyle w:val="TOC3"/>
            <w:tabs>
              <w:tab w:val="left" w:pos="1320"/>
              <w:tab w:val="right" w:leader="dot" w:pos="9062"/>
            </w:tabs>
            <w:rPr>
              <w:del w:id="1068" w:author="lợi đoàn" w:date="2024-11-30T02:13:00Z"/>
              <w:rFonts w:ascii="Times New Roman" w:eastAsiaTheme="minorEastAsia" w:hAnsi="Times New Roman"/>
              <w:noProof/>
              <w:sz w:val="22"/>
              <w:szCs w:val="22"/>
              <w:rPrChange w:id="1069" w:author="lợi đoàn" w:date="2024-11-29T17:05:00Z">
                <w:rPr>
                  <w:del w:id="1070" w:author="lợi đoàn" w:date="2024-11-30T02:13:00Z"/>
                  <w:rFonts w:asciiTheme="minorHAnsi" w:eastAsiaTheme="minorEastAsia" w:hAnsiTheme="minorHAnsi" w:cstheme="minorBidi"/>
                  <w:noProof/>
                  <w:sz w:val="22"/>
                  <w:szCs w:val="22"/>
                </w:rPr>
              </w:rPrChange>
            </w:rPr>
          </w:pPr>
          <w:del w:id="1071" w:author="lợi đoàn" w:date="2024-11-30T02:13:00Z">
            <w:r w:rsidRPr="00B7319B" w:rsidDel="00B7319B">
              <w:rPr>
                <w:rPrChange w:id="1072" w:author="lợi đoàn" w:date="2024-11-30T02:13:00Z">
                  <w:rPr>
                    <w:rStyle w:val="Hyperlink"/>
                    <w:rFonts w:ascii="Times New Roman" w:hAnsi="Times New Roman"/>
                    <w:b/>
                    <w:bCs/>
                    <w:i/>
                    <w:iCs/>
                    <w:noProof/>
                  </w:rPr>
                </w:rPrChange>
              </w:rPr>
              <w:delText>3.2.2.</w:delText>
            </w:r>
            <w:r w:rsidRPr="008C59D4" w:rsidDel="00B7319B">
              <w:rPr>
                <w:rFonts w:ascii="Times New Roman" w:eastAsiaTheme="minorEastAsia" w:hAnsi="Times New Roman"/>
                <w:noProof/>
                <w:sz w:val="22"/>
                <w:szCs w:val="22"/>
                <w:rPrChange w:id="1073" w:author="lợi đoàn" w:date="2024-11-29T17:05:00Z">
                  <w:rPr>
                    <w:rFonts w:asciiTheme="minorHAnsi" w:eastAsiaTheme="minorEastAsia" w:hAnsiTheme="minorHAnsi" w:cstheme="minorBidi"/>
                    <w:noProof/>
                    <w:sz w:val="22"/>
                    <w:szCs w:val="22"/>
                  </w:rPr>
                </w:rPrChange>
              </w:rPr>
              <w:tab/>
            </w:r>
            <w:r w:rsidRPr="00B7319B" w:rsidDel="00B7319B">
              <w:rPr>
                <w:rPrChange w:id="1074" w:author="lợi đoàn" w:date="2024-11-30T02:13:00Z">
                  <w:rPr>
                    <w:rStyle w:val="Hyperlink"/>
                    <w:rFonts w:ascii="Times New Roman" w:hAnsi="Times New Roman"/>
                    <w:b/>
                    <w:bCs/>
                    <w:i/>
                    <w:iCs/>
                    <w:noProof/>
                  </w:rPr>
                </w:rPrChange>
              </w:rPr>
              <w:delText>Chức năng Đăng nhập(3 role)</w:delText>
            </w:r>
            <w:r w:rsidRPr="008C59D4" w:rsidDel="00B7319B">
              <w:rPr>
                <w:rFonts w:ascii="Times New Roman" w:hAnsi="Times New Roman"/>
                <w:noProof/>
                <w:webHidden/>
                <w:rPrChange w:id="1075" w:author="lợi đoàn" w:date="2024-11-29T17:05:00Z">
                  <w:rPr>
                    <w:noProof/>
                    <w:webHidden/>
                  </w:rPr>
                </w:rPrChange>
              </w:rPr>
              <w:tab/>
            </w:r>
          </w:del>
          <w:del w:id="1076" w:author="lợi đoàn" w:date="2024-11-29T16:39:00Z">
            <w:r w:rsidRPr="008C59D4" w:rsidDel="00236F51">
              <w:rPr>
                <w:rFonts w:ascii="Times New Roman" w:hAnsi="Times New Roman"/>
                <w:noProof/>
                <w:webHidden/>
                <w:rPrChange w:id="1077" w:author="lợi đoàn" w:date="2024-11-29T17:05:00Z">
                  <w:rPr>
                    <w:noProof/>
                    <w:webHidden/>
                  </w:rPr>
                </w:rPrChange>
              </w:rPr>
              <w:delText>33</w:delText>
            </w:r>
          </w:del>
        </w:p>
        <w:p w14:paraId="0093EB5E" w14:textId="65058434" w:rsidR="0047288D" w:rsidRPr="008C59D4" w:rsidDel="00B7319B" w:rsidRDefault="0047288D">
          <w:pPr>
            <w:pStyle w:val="TOC3"/>
            <w:tabs>
              <w:tab w:val="left" w:pos="1320"/>
              <w:tab w:val="right" w:leader="dot" w:pos="9062"/>
            </w:tabs>
            <w:rPr>
              <w:del w:id="1078" w:author="lợi đoàn" w:date="2024-11-30T02:13:00Z"/>
              <w:rFonts w:ascii="Times New Roman" w:eastAsiaTheme="minorEastAsia" w:hAnsi="Times New Roman"/>
              <w:noProof/>
              <w:sz w:val="22"/>
              <w:szCs w:val="22"/>
              <w:rPrChange w:id="1079" w:author="lợi đoàn" w:date="2024-11-29T17:05:00Z">
                <w:rPr>
                  <w:del w:id="1080" w:author="lợi đoàn" w:date="2024-11-30T02:13:00Z"/>
                  <w:rFonts w:asciiTheme="minorHAnsi" w:eastAsiaTheme="minorEastAsia" w:hAnsiTheme="minorHAnsi" w:cstheme="minorBidi"/>
                  <w:noProof/>
                  <w:sz w:val="22"/>
                  <w:szCs w:val="22"/>
                </w:rPr>
              </w:rPrChange>
            </w:rPr>
          </w:pPr>
          <w:del w:id="1081" w:author="lợi đoàn" w:date="2024-11-30T02:13:00Z">
            <w:r w:rsidRPr="00B7319B" w:rsidDel="00B7319B">
              <w:rPr>
                <w:rPrChange w:id="1082" w:author="lợi đoàn" w:date="2024-11-30T02:13:00Z">
                  <w:rPr>
                    <w:rStyle w:val="Hyperlink"/>
                    <w:rFonts w:ascii="Times New Roman" w:hAnsi="Times New Roman"/>
                    <w:b/>
                    <w:bCs/>
                    <w:i/>
                    <w:iCs/>
                    <w:noProof/>
                  </w:rPr>
                </w:rPrChange>
              </w:rPr>
              <w:delText>3.2.3.</w:delText>
            </w:r>
            <w:r w:rsidRPr="008C59D4" w:rsidDel="00B7319B">
              <w:rPr>
                <w:rFonts w:ascii="Times New Roman" w:eastAsiaTheme="minorEastAsia" w:hAnsi="Times New Roman"/>
                <w:noProof/>
                <w:sz w:val="22"/>
                <w:szCs w:val="22"/>
                <w:rPrChange w:id="1083" w:author="lợi đoàn" w:date="2024-11-29T17:05:00Z">
                  <w:rPr>
                    <w:rFonts w:asciiTheme="minorHAnsi" w:eastAsiaTheme="minorEastAsia" w:hAnsiTheme="minorHAnsi" w:cstheme="minorBidi"/>
                    <w:noProof/>
                    <w:sz w:val="22"/>
                    <w:szCs w:val="22"/>
                  </w:rPr>
                </w:rPrChange>
              </w:rPr>
              <w:tab/>
            </w:r>
            <w:r w:rsidRPr="00B7319B" w:rsidDel="00B7319B">
              <w:rPr>
                <w:rPrChange w:id="1084" w:author="lợi đoàn" w:date="2024-11-30T02:13:00Z">
                  <w:rPr>
                    <w:rStyle w:val="Hyperlink"/>
                    <w:rFonts w:ascii="Times New Roman" w:hAnsi="Times New Roman"/>
                    <w:b/>
                    <w:bCs/>
                    <w:i/>
                    <w:iCs/>
                    <w:noProof/>
                  </w:rPr>
                </w:rPrChange>
              </w:rPr>
              <w:delText>Chức năng đăng nhập bằng khuôn mặt(3 role)</w:delText>
            </w:r>
            <w:r w:rsidRPr="008C59D4" w:rsidDel="00B7319B">
              <w:rPr>
                <w:rFonts w:ascii="Times New Roman" w:hAnsi="Times New Roman"/>
                <w:noProof/>
                <w:webHidden/>
                <w:rPrChange w:id="1085" w:author="lợi đoàn" w:date="2024-11-29T17:05:00Z">
                  <w:rPr>
                    <w:noProof/>
                    <w:webHidden/>
                  </w:rPr>
                </w:rPrChange>
              </w:rPr>
              <w:tab/>
            </w:r>
          </w:del>
          <w:del w:id="1086" w:author="lợi đoàn" w:date="2024-11-29T16:39:00Z">
            <w:r w:rsidRPr="008C59D4" w:rsidDel="00236F51">
              <w:rPr>
                <w:rFonts w:ascii="Times New Roman" w:hAnsi="Times New Roman"/>
                <w:noProof/>
                <w:webHidden/>
                <w:rPrChange w:id="1087" w:author="lợi đoàn" w:date="2024-11-29T17:05:00Z">
                  <w:rPr>
                    <w:noProof/>
                    <w:webHidden/>
                  </w:rPr>
                </w:rPrChange>
              </w:rPr>
              <w:delText>34</w:delText>
            </w:r>
          </w:del>
        </w:p>
        <w:p w14:paraId="45B929D3" w14:textId="1FAD9CDA" w:rsidR="0047288D" w:rsidRPr="008C59D4" w:rsidDel="00B7319B" w:rsidRDefault="0047288D">
          <w:pPr>
            <w:pStyle w:val="TOC3"/>
            <w:tabs>
              <w:tab w:val="left" w:pos="1320"/>
              <w:tab w:val="right" w:leader="dot" w:pos="9062"/>
            </w:tabs>
            <w:rPr>
              <w:del w:id="1088" w:author="lợi đoàn" w:date="2024-11-30T02:13:00Z"/>
              <w:rFonts w:ascii="Times New Roman" w:eastAsiaTheme="minorEastAsia" w:hAnsi="Times New Roman"/>
              <w:noProof/>
              <w:sz w:val="22"/>
              <w:szCs w:val="22"/>
              <w:rPrChange w:id="1089" w:author="lợi đoàn" w:date="2024-11-29T17:05:00Z">
                <w:rPr>
                  <w:del w:id="1090" w:author="lợi đoàn" w:date="2024-11-30T02:13:00Z"/>
                  <w:rFonts w:asciiTheme="minorHAnsi" w:eastAsiaTheme="minorEastAsia" w:hAnsiTheme="minorHAnsi" w:cstheme="minorBidi"/>
                  <w:noProof/>
                  <w:sz w:val="22"/>
                  <w:szCs w:val="22"/>
                </w:rPr>
              </w:rPrChange>
            </w:rPr>
          </w:pPr>
          <w:del w:id="1091" w:author="lợi đoàn" w:date="2024-11-30T02:13:00Z">
            <w:r w:rsidRPr="00B7319B" w:rsidDel="00B7319B">
              <w:rPr>
                <w:rPrChange w:id="1092" w:author="lợi đoàn" w:date="2024-11-30T02:13:00Z">
                  <w:rPr>
                    <w:rStyle w:val="Hyperlink"/>
                    <w:rFonts w:ascii="Times New Roman" w:hAnsi="Times New Roman"/>
                    <w:b/>
                    <w:bCs/>
                    <w:i/>
                    <w:iCs/>
                    <w:noProof/>
                  </w:rPr>
                </w:rPrChange>
              </w:rPr>
              <w:delText>3.2.4.</w:delText>
            </w:r>
            <w:r w:rsidRPr="008C59D4" w:rsidDel="00B7319B">
              <w:rPr>
                <w:rFonts w:ascii="Times New Roman" w:eastAsiaTheme="minorEastAsia" w:hAnsi="Times New Roman"/>
                <w:noProof/>
                <w:sz w:val="22"/>
                <w:szCs w:val="22"/>
                <w:rPrChange w:id="1093" w:author="lợi đoàn" w:date="2024-11-29T17:05:00Z">
                  <w:rPr>
                    <w:rFonts w:asciiTheme="minorHAnsi" w:eastAsiaTheme="minorEastAsia" w:hAnsiTheme="minorHAnsi" w:cstheme="minorBidi"/>
                    <w:noProof/>
                    <w:sz w:val="22"/>
                    <w:szCs w:val="22"/>
                  </w:rPr>
                </w:rPrChange>
              </w:rPr>
              <w:tab/>
            </w:r>
            <w:r w:rsidRPr="00B7319B" w:rsidDel="00B7319B">
              <w:rPr>
                <w:rPrChange w:id="1094" w:author="lợi đoàn" w:date="2024-11-30T02:13:00Z">
                  <w:rPr>
                    <w:rStyle w:val="Hyperlink"/>
                    <w:rFonts w:ascii="Times New Roman" w:hAnsi="Times New Roman"/>
                    <w:b/>
                    <w:bCs/>
                    <w:i/>
                    <w:iCs/>
                    <w:noProof/>
                  </w:rPr>
                </w:rPrChange>
              </w:rPr>
              <w:delText>Chức năng Đặt lịch đến lễ tân (role bệnh nhân)</w:delText>
            </w:r>
            <w:r w:rsidRPr="008C59D4" w:rsidDel="00B7319B">
              <w:rPr>
                <w:rFonts w:ascii="Times New Roman" w:hAnsi="Times New Roman"/>
                <w:noProof/>
                <w:webHidden/>
                <w:rPrChange w:id="1095" w:author="lợi đoàn" w:date="2024-11-29T17:05:00Z">
                  <w:rPr>
                    <w:noProof/>
                    <w:webHidden/>
                  </w:rPr>
                </w:rPrChange>
              </w:rPr>
              <w:tab/>
            </w:r>
          </w:del>
          <w:del w:id="1096" w:author="lợi đoàn" w:date="2024-11-29T16:39:00Z">
            <w:r w:rsidRPr="008C59D4" w:rsidDel="00236F51">
              <w:rPr>
                <w:rFonts w:ascii="Times New Roman" w:hAnsi="Times New Roman"/>
                <w:noProof/>
                <w:webHidden/>
                <w:rPrChange w:id="1097" w:author="lợi đoàn" w:date="2024-11-29T17:05:00Z">
                  <w:rPr>
                    <w:noProof/>
                    <w:webHidden/>
                  </w:rPr>
                </w:rPrChange>
              </w:rPr>
              <w:delText>34</w:delText>
            </w:r>
          </w:del>
        </w:p>
        <w:p w14:paraId="6B8651BA" w14:textId="6267287E" w:rsidR="0047288D" w:rsidRPr="008C59D4" w:rsidDel="00B7319B" w:rsidRDefault="0047288D">
          <w:pPr>
            <w:pStyle w:val="TOC3"/>
            <w:tabs>
              <w:tab w:val="left" w:pos="1320"/>
              <w:tab w:val="right" w:leader="dot" w:pos="9062"/>
            </w:tabs>
            <w:rPr>
              <w:del w:id="1098" w:author="lợi đoàn" w:date="2024-11-30T02:13:00Z"/>
              <w:rFonts w:ascii="Times New Roman" w:eastAsiaTheme="minorEastAsia" w:hAnsi="Times New Roman"/>
              <w:noProof/>
              <w:sz w:val="22"/>
              <w:szCs w:val="22"/>
              <w:rPrChange w:id="1099" w:author="lợi đoàn" w:date="2024-11-29T17:05:00Z">
                <w:rPr>
                  <w:del w:id="1100" w:author="lợi đoàn" w:date="2024-11-30T02:13:00Z"/>
                  <w:rFonts w:asciiTheme="minorHAnsi" w:eastAsiaTheme="minorEastAsia" w:hAnsiTheme="minorHAnsi" w:cstheme="minorBidi"/>
                  <w:noProof/>
                  <w:sz w:val="22"/>
                  <w:szCs w:val="22"/>
                </w:rPr>
              </w:rPrChange>
            </w:rPr>
          </w:pPr>
          <w:del w:id="1101" w:author="lợi đoàn" w:date="2024-11-30T02:13:00Z">
            <w:r w:rsidRPr="00B7319B" w:rsidDel="00B7319B">
              <w:rPr>
                <w:rPrChange w:id="1102" w:author="lợi đoàn" w:date="2024-11-30T02:13:00Z">
                  <w:rPr>
                    <w:rStyle w:val="Hyperlink"/>
                    <w:rFonts w:ascii="Times New Roman" w:hAnsi="Times New Roman"/>
                    <w:b/>
                    <w:bCs/>
                    <w:i/>
                    <w:iCs/>
                    <w:noProof/>
                  </w:rPr>
                </w:rPrChange>
              </w:rPr>
              <w:delText>3.2.5.</w:delText>
            </w:r>
            <w:r w:rsidRPr="008C59D4" w:rsidDel="00B7319B">
              <w:rPr>
                <w:rFonts w:ascii="Times New Roman" w:eastAsiaTheme="minorEastAsia" w:hAnsi="Times New Roman"/>
                <w:noProof/>
                <w:sz w:val="22"/>
                <w:szCs w:val="22"/>
                <w:rPrChange w:id="1103" w:author="lợi đoàn" w:date="2024-11-29T17:05:00Z">
                  <w:rPr>
                    <w:rFonts w:asciiTheme="minorHAnsi" w:eastAsiaTheme="minorEastAsia" w:hAnsiTheme="minorHAnsi" w:cstheme="minorBidi"/>
                    <w:noProof/>
                    <w:sz w:val="22"/>
                    <w:szCs w:val="22"/>
                  </w:rPr>
                </w:rPrChange>
              </w:rPr>
              <w:tab/>
            </w:r>
            <w:r w:rsidRPr="00B7319B" w:rsidDel="00B7319B">
              <w:rPr>
                <w:rPrChange w:id="1104" w:author="lợi đoàn" w:date="2024-11-30T02:13:00Z">
                  <w:rPr>
                    <w:rStyle w:val="Hyperlink"/>
                    <w:rFonts w:ascii="Times New Roman" w:hAnsi="Times New Roman"/>
                    <w:b/>
                    <w:bCs/>
                    <w:i/>
                    <w:iCs/>
                    <w:noProof/>
                  </w:rPr>
                </w:rPrChange>
              </w:rPr>
              <w:delText>Chức năng Xem lịch của bản thân (role bệnh nhân)</w:delText>
            </w:r>
            <w:r w:rsidRPr="008C59D4" w:rsidDel="00B7319B">
              <w:rPr>
                <w:rFonts w:ascii="Times New Roman" w:hAnsi="Times New Roman"/>
                <w:noProof/>
                <w:webHidden/>
                <w:rPrChange w:id="1105" w:author="lợi đoàn" w:date="2024-11-29T17:05:00Z">
                  <w:rPr>
                    <w:noProof/>
                    <w:webHidden/>
                  </w:rPr>
                </w:rPrChange>
              </w:rPr>
              <w:tab/>
            </w:r>
          </w:del>
          <w:del w:id="1106" w:author="lợi đoàn" w:date="2024-11-29T16:39:00Z">
            <w:r w:rsidRPr="008C59D4" w:rsidDel="00236F51">
              <w:rPr>
                <w:rFonts w:ascii="Times New Roman" w:hAnsi="Times New Roman"/>
                <w:noProof/>
                <w:webHidden/>
                <w:rPrChange w:id="1107" w:author="lợi đoàn" w:date="2024-11-29T17:05:00Z">
                  <w:rPr>
                    <w:noProof/>
                    <w:webHidden/>
                  </w:rPr>
                </w:rPrChange>
              </w:rPr>
              <w:delText>34</w:delText>
            </w:r>
          </w:del>
        </w:p>
        <w:p w14:paraId="1AFA3C37" w14:textId="2A8946B0" w:rsidR="0047288D" w:rsidRPr="008C59D4" w:rsidDel="00B7319B" w:rsidRDefault="0047288D">
          <w:pPr>
            <w:pStyle w:val="TOC3"/>
            <w:tabs>
              <w:tab w:val="left" w:pos="1320"/>
              <w:tab w:val="right" w:leader="dot" w:pos="9062"/>
            </w:tabs>
            <w:rPr>
              <w:del w:id="1108" w:author="lợi đoàn" w:date="2024-11-30T02:13:00Z"/>
              <w:rFonts w:ascii="Times New Roman" w:eastAsiaTheme="minorEastAsia" w:hAnsi="Times New Roman"/>
              <w:noProof/>
              <w:sz w:val="22"/>
              <w:szCs w:val="22"/>
              <w:rPrChange w:id="1109" w:author="lợi đoàn" w:date="2024-11-29T17:05:00Z">
                <w:rPr>
                  <w:del w:id="1110" w:author="lợi đoàn" w:date="2024-11-30T02:13:00Z"/>
                  <w:rFonts w:asciiTheme="minorHAnsi" w:eastAsiaTheme="minorEastAsia" w:hAnsiTheme="minorHAnsi" w:cstheme="minorBidi"/>
                  <w:noProof/>
                  <w:sz w:val="22"/>
                  <w:szCs w:val="22"/>
                </w:rPr>
              </w:rPrChange>
            </w:rPr>
          </w:pPr>
          <w:del w:id="1111" w:author="lợi đoàn" w:date="2024-11-30T02:13:00Z">
            <w:r w:rsidRPr="00B7319B" w:rsidDel="00B7319B">
              <w:rPr>
                <w:rPrChange w:id="1112" w:author="lợi đoàn" w:date="2024-11-30T02:13:00Z">
                  <w:rPr>
                    <w:rStyle w:val="Hyperlink"/>
                    <w:rFonts w:ascii="Times New Roman" w:hAnsi="Times New Roman"/>
                    <w:b/>
                    <w:bCs/>
                    <w:i/>
                    <w:iCs/>
                    <w:noProof/>
                  </w:rPr>
                </w:rPrChange>
              </w:rPr>
              <w:delText>3.2.6.</w:delText>
            </w:r>
            <w:r w:rsidRPr="008C59D4" w:rsidDel="00B7319B">
              <w:rPr>
                <w:rFonts w:ascii="Times New Roman" w:eastAsiaTheme="minorEastAsia" w:hAnsi="Times New Roman"/>
                <w:noProof/>
                <w:sz w:val="22"/>
                <w:szCs w:val="22"/>
                <w:rPrChange w:id="1113" w:author="lợi đoàn" w:date="2024-11-29T17:05:00Z">
                  <w:rPr>
                    <w:rFonts w:asciiTheme="minorHAnsi" w:eastAsiaTheme="minorEastAsia" w:hAnsiTheme="minorHAnsi" w:cstheme="minorBidi"/>
                    <w:noProof/>
                    <w:sz w:val="22"/>
                    <w:szCs w:val="22"/>
                  </w:rPr>
                </w:rPrChange>
              </w:rPr>
              <w:tab/>
            </w:r>
            <w:r w:rsidRPr="00B7319B" w:rsidDel="00B7319B">
              <w:rPr>
                <w:rPrChange w:id="1114" w:author="lợi đoàn" w:date="2024-11-30T02:13:00Z">
                  <w:rPr>
                    <w:rStyle w:val="Hyperlink"/>
                    <w:rFonts w:ascii="Times New Roman" w:hAnsi="Times New Roman"/>
                    <w:b/>
                    <w:bCs/>
                    <w:i/>
                    <w:iCs/>
                    <w:noProof/>
                  </w:rPr>
                </w:rPrChange>
              </w:rPr>
              <w:delText>Chức năng Quản lý thanh toán của bản thân (role bệnh nhân)</w:delText>
            </w:r>
            <w:r w:rsidRPr="008C59D4" w:rsidDel="00B7319B">
              <w:rPr>
                <w:rFonts w:ascii="Times New Roman" w:hAnsi="Times New Roman"/>
                <w:noProof/>
                <w:webHidden/>
                <w:rPrChange w:id="1115" w:author="lợi đoàn" w:date="2024-11-29T17:05:00Z">
                  <w:rPr>
                    <w:noProof/>
                    <w:webHidden/>
                  </w:rPr>
                </w:rPrChange>
              </w:rPr>
              <w:tab/>
            </w:r>
          </w:del>
          <w:del w:id="1116" w:author="lợi đoàn" w:date="2024-11-29T16:39:00Z">
            <w:r w:rsidRPr="008C59D4" w:rsidDel="00236F51">
              <w:rPr>
                <w:rFonts w:ascii="Times New Roman" w:hAnsi="Times New Roman"/>
                <w:noProof/>
                <w:webHidden/>
                <w:rPrChange w:id="1117" w:author="lợi đoàn" w:date="2024-11-29T17:05:00Z">
                  <w:rPr>
                    <w:noProof/>
                    <w:webHidden/>
                  </w:rPr>
                </w:rPrChange>
              </w:rPr>
              <w:delText>34</w:delText>
            </w:r>
          </w:del>
        </w:p>
        <w:p w14:paraId="0CE4D656" w14:textId="6F698A67" w:rsidR="0047288D" w:rsidRPr="008C59D4" w:rsidDel="00B7319B" w:rsidRDefault="0047288D">
          <w:pPr>
            <w:pStyle w:val="TOC3"/>
            <w:tabs>
              <w:tab w:val="left" w:pos="1320"/>
              <w:tab w:val="right" w:leader="dot" w:pos="9062"/>
            </w:tabs>
            <w:rPr>
              <w:del w:id="1118" w:author="lợi đoàn" w:date="2024-11-30T02:13:00Z"/>
              <w:rFonts w:ascii="Times New Roman" w:eastAsiaTheme="minorEastAsia" w:hAnsi="Times New Roman"/>
              <w:noProof/>
              <w:sz w:val="22"/>
              <w:szCs w:val="22"/>
              <w:rPrChange w:id="1119" w:author="lợi đoàn" w:date="2024-11-29T17:05:00Z">
                <w:rPr>
                  <w:del w:id="1120" w:author="lợi đoàn" w:date="2024-11-30T02:13:00Z"/>
                  <w:rFonts w:asciiTheme="minorHAnsi" w:eastAsiaTheme="minorEastAsia" w:hAnsiTheme="minorHAnsi" w:cstheme="minorBidi"/>
                  <w:noProof/>
                  <w:sz w:val="22"/>
                  <w:szCs w:val="22"/>
                </w:rPr>
              </w:rPrChange>
            </w:rPr>
          </w:pPr>
          <w:del w:id="1121" w:author="lợi đoàn" w:date="2024-11-30T02:13:00Z">
            <w:r w:rsidRPr="00B7319B" w:rsidDel="00B7319B">
              <w:rPr>
                <w:rPrChange w:id="1122" w:author="lợi đoàn" w:date="2024-11-30T02:13:00Z">
                  <w:rPr>
                    <w:rStyle w:val="Hyperlink"/>
                    <w:rFonts w:ascii="Times New Roman" w:hAnsi="Times New Roman"/>
                    <w:b/>
                    <w:bCs/>
                    <w:i/>
                    <w:iCs/>
                    <w:noProof/>
                  </w:rPr>
                </w:rPrChange>
              </w:rPr>
              <w:delText>3.2.7.</w:delText>
            </w:r>
            <w:r w:rsidRPr="008C59D4" w:rsidDel="00B7319B">
              <w:rPr>
                <w:rFonts w:ascii="Times New Roman" w:eastAsiaTheme="minorEastAsia" w:hAnsi="Times New Roman"/>
                <w:noProof/>
                <w:sz w:val="22"/>
                <w:szCs w:val="22"/>
                <w:rPrChange w:id="1123" w:author="lợi đoàn" w:date="2024-11-29T17:05:00Z">
                  <w:rPr>
                    <w:rFonts w:asciiTheme="minorHAnsi" w:eastAsiaTheme="minorEastAsia" w:hAnsiTheme="minorHAnsi" w:cstheme="minorBidi"/>
                    <w:noProof/>
                    <w:sz w:val="22"/>
                    <w:szCs w:val="22"/>
                  </w:rPr>
                </w:rPrChange>
              </w:rPr>
              <w:tab/>
            </w:r>
            <w:r w:rsidRPr="00B7319B" w:rsidDel="00B7319B">
              <w:rPr>
                <w:rPrChange w:id="1124" w:author="lợi đoàn" w:date="2024-11-30T02:13:00Z">
                  <w:rPr>
                    <w:rStyle w:val="Hyperlink"/>
                    <w:rFonts w:ascii="Times New Roman" w:hAnsi="Times New Roman"/>
                    <w:b/>
                    <w:bCs/>
                    <w:i/>
                    <w:iCs/>
                    <w:noProof/>
                  </w:rPr>
                </w:rPrChange>
              </w:rPr>
              <w:delText>Chức năng Thanh toán online (role bệnh nhân)</w:delText>
            </w:r>
            <w:r w:rsidRPr="008C59D4" w:rsidDel="00B7319B">
              <w:rPr>
                <w:rFonts w:ascii="Times New Roman" w:hAnsi="Times New Roman"/>
                <w:noProof/>
                <w:webHidden/>
                <w:rPrChange w:id="1125" w:author="lợi đoàn" w:date="2024-11-29T17:05:00Z">
                  <w:rPr>
                    <w:noProof/>
                    <w:webHidden/>
                  </w:rPr>
                </w:rPrChange>
              </w:rPr>
              <w:tab/>
            </w:r>
          </w:del>
          <w:del w:id="1126" w:author="lợi đoàn" w:date="2024-11-29T16:39:00Z">
            <w:r w:rsidRPr="008C59D4" w:rsidDel="00236F51">
              <w:rPr>
                <w:rFonts w:ascii="Times New Roman" w:hAnsi="Times New Roman"/>
                <w:noProof/>
                <w:webHidden/>
                <w:rPrChange w:id="1127" w:author="lợi đoàn" w:date="2024-11-29T17:05:00Z">
                  <w:rPr>
                    <w:noProof/>
                    <w:webHidden/>
                  </w:rPr>
                </w:rPrChange>
              </w:rPr>
              <w:delText>34</w:delText>
            </w:r>
          </w:del>
        </w:p>
        <w:p w14:paraId="41FF583D" w14:textId="3EEF81A9" w:rsidR="0047288D" w:rsidRPr="008C59D4" w:rsidDel="00B7319B" w:rsidRDefault="0047288D">
          <w:pPr>
            <w:pStyle w:val="TOC3"/>
            <w:tabs>
              <w:tab w:val="left" w:pos="1320"/>
              <w:tab w:val="right" w:leader="dot" w:pos="9062"/>
            </w:tabs>
            <w:rPr>
              <w:del w:id="1128" w:author="lợi đoàn" w:date="2024-11-30T02:13:00Z"/>
              <w:rFonts w:ascii="Times New Roman" w:eastAsiaTheme="minorEastAsia" w:hAnsi="Times New Roman"/>
              <w:noProof/>
              <w:sz w:val="22"/>
              <w:szCs w:val="22"/>
              <w:rPrChange w:id="1129" w:author="lợi đoàn" w:date="2024-11-29T17:05:00Z">
                <w:rPr>
                  <w:del w:id="1130" w:author="lợi đoàn" w:date="2024-11-30T02:13:00Z"/>
                  <w:rFonts w:asciiTheme="minorHAnsi" w:eastAsiaTheme="minorEastAsia" w:hAnsiTheme="minorHAnsi" w:cstheme="minorBidi"/>
                  <w:noProof/>
                  <w:sz w:val="22"/>
                  <w:szCs w:val="22"/>
                </w:rPr>
              </w:rPrChange>
            </w:rPr>
          </w:pPr>
          <w:del w:id="1131" w:author="lợi đoàn" w:date="2024-11-30T02:13:00Z">
            <w:r w:rsidRPr="00B7319B" w:rsidDel="00B7319B">
              <w:rPr>
                <w:rPrChange w:id="1132" w:author="lợi đoàn" w:date="2024-11-30T02:13:00Z">
                  <w:rPr>
                    <w:rStyle w:val="Hyperlink"/>
                    <w:rFonts w:ascii="Times New Roman" w:hAnsi="Times New Roman"/>
                    <w:b/>
                    <w:bCs/>
                    <w:i/>
                    <w:iCs/>
                    <w:noProof/>
                  </w:rPr>
                </w:rPrChange>
              </w:rPr>
              <w:delText>3.2.8.</w:delText>
            </w:r>
            <w:r w:rsidRPr="008C59D4" w:rsidDel="00B7319B">
              <w:rPr>
                <w:rFonts w:ascii="Times New Roman" w:eastAsiaTheme="minorEastAsia" w:hAnsi="Times New Roman"/>
                <w:noProof/>
                <w:sz w:val="22"/>
                <w:szCs w:val="22"/>
                <w:rPrChange w:id="1133" w:author="lợi đoàn" w:date="2024-11-29T17:05:00Z">
                  <w:rPr>
                    <w:rFonts w:asciiTheme="minorHAnsi" w:eastAsiaTheme="minorEastAsia" w:hAnsiTheme="minorHAnsi" w:cstheme="minorBidi"/>
                    <w:noProof/>
                    <w:sz w:val="22"/>
                    <w:szCs w:val="22"/>
                  </w:rPr>
                </w:rPrChange>
              </w:rPr>
              <w:tab/>
            </w:r>
            <w:r w:rsidRPr="00B7319B" w:rsidDel="00B7319B">
              <w:rPr>
                <w:rPrChange w:id="1134" w:author="lợi đoàn" w:date="2024-11-30T02:13:00Z">
                  <w:rPr>
                    <w:rStyle w:val="Hyperlink"/>
                    <w:rFonts w:ascii="Times New Roman" w:hAnsi="Times New Roman"/>
                    <w:b/>
                    <w:bCs/>
                    <w:i/>
                    <w:iCs/>
                    <w:noProof/>
                  </w:rPr>
                </w:rPrChange>
              </w:rPr>
              <w:delText>Chức năng Đặt lịch đến bác sĩ (role lễ tân)</w:delText>
            </w:r>
            <w:r w:rsidRPr="008C59D4" w:rsidDel="00B7319B">
              <w:rPr>
                <w:rFonts w:ascii="Times New Roman" w:hAnsi="Times New Roman"/>
                <w:noProof/>
                <w:webHidden/>
                <w:rPrChange w:id="1135" w:author="lợi đoàn" w:date="2024-11-29T17:05:00Z">
                  <w:rPr>
                    <w:noProof/>
                    <w:webHidden/>
                  </w:rPr>
                </w:rPrChange>
              </w:rPr>
              <w:tab/>
            </w:r>
          </w:del>
          <w:del w:id="1136" w:author="lợi đoàn" w:date="2024-11-29T16:39:00Z">
            <w:r w:rsidRPr="008C59D4" w:rsidDel="00236F51">
              <w:rPr>
                <w:rFonts w:ascii="Times New Roman" w:hAnsi="Times New Roman"/>
                <w:noProof/>
                <w:webHidden/>
                <w:rPrChange w:id="1137" w:author="lợi đoàn" w:date="2024-11-29T17:05:00Z">
                  <w:rPr>
                    <w:noProof/>
                    <w:webHidden/>
                  </w:rPr>
                </w:rPrChange>
              </w:rPr>
              <w:delText>34</w:delText>
            </w:r>
          </w:del>
        </w:p>
        <w:p w14:paraId="7BE9026F" w14:textId="054E0E22" w:rsidR="0047288D" w:rsidRPr="008C59D4" w:rsidDel="00B7319B" w:rsidRDefault="0047288D">
          <w:pPr>
            <w:pStyle w:val="TOC3"/>
            <w:tabs>
              <w:tab w:val="left" w:pos="1320"/>
              <w:tab w:val="right" w:leader="dot" w:pos="9062"/>
            </w:tabs>
            <w:rPr>
              <w:del w:id="1138" w:author="lợi đoàn" w:date="2024-11-30T02:13:00Z"/>
              <w:rFonts w:ascii="Times New Roman" w:eastAsiaTheme="minorEastAsia" w:hAnsi="Times New Roman"/>
              <w:noProof/>
              <w:sz w:val="22"/>
              <w:szCs w:val="22"/>
              <w:rPrChange w:id="1139" w:author="lợi đoàn" w:date="2024-11-29T17:05:00Z">
                <w:rPr>
                  <w:del w:id="1140" w:author="lợi đoàn" w:date="2024-11-30T02:13:00Z"/>
                  <w:rFonts w:asciiTheme="minorHAnsi" w:eastAsiaTheme="minorEastAsia" w:hAnsiTheme="minorHAnsi" w:cstheme="minorBidi"/>
                  <w:noProof/>
                  <w:sz w:val="22"/>
                  <w:szCs w:val="22"/>
                </w:rPr>
              </w:rPrChange>
            </w:rPr>
          </w:pPr>
          <w:del w:id="1141" w:author="lợi đoàn" w:date="2024-11-30T02:13:00Z">
            <w:r w:rsidRPr="00B7319B" w:rsidDel="00B7319B">
              <w:rPr>
                <w:rPrChange w:id="1142" w:author="lợi đoàn" w:date="2024-11-30T02:13:00Z">
                  <w:rPr>
                    <w:rStyle w:val="Hyperlink"/>
                    <w:rFonts w:ascii="Times New Roman" w:hAnsi="Times New Roman"/>
                    <w:b/>
                    <w:bCs/>
                    <w:i/>
                    <w:iCs/>
                    <w:noProof/>
                  </w:rPr>
                </w:rPrChange>
              </w:rPr>
              <w:delText>3.2.9.</w:delText>
            </w:r>
            <w:r w:rsidRPr="008C59D4" w:rsidDel="00B7319B">
              <w:rPr>
                <w:rFonts w:ascii="Times New Roman" w:eastAsiaTheme="minorEastAsia" w:hAnsi="Times New Roman"/>
                <w:noProof/>
                <w:sz w:val="22"/>
                <w:szCs w:val="22"/>
                <w:rPrChange w:id="1143" w:author="lợi đoàn" w:date="2024-11-29T17:05:00Z">
                  <w:rPr>
                    <w:rFonts w:asciiTheme="minorHAnsi" w:eastAsiaTheme="minorEastAsia" w:hAnsiTheme="minorHAnsi" w:cstheme="minorBidi"/>
                    <w:noProof/>
                    <w:sz w:val="22"/>
                    <w:szCs w:val="22"/>
                  </w:rPr>
                </w:rPrChange>
              </w:rPr>
              <w:tab/>
            </w:r>
            <w:r w:rsidRPr="00B7319B" w:rsidDel="00B7319B">
              <w:rPr>
                <w:rPrChange w:id="1144" w:author="lợi đoàn" w:date="2024-11-30T02:13:00Z">
                  <w:rPr>
                    <w:rStyle w:val="Hyperlink"/>
                    <w:rFonts w:ascii="Times New Roman" w:hAnsi="Times New Roman"/>
                    <w:b/>
                    <w:bCs/>
                    <w:i/>
                    <w:iCs/>
                    <w:noProof/>
                  </w:rPr>
                </w:rPrChange>
              </w:rPr>
              <w:delText>Chức năng Quản lý thanh toán lễ tân (role lễ tân)</w:delText>
            </w:r>
            <w:r w:rsidRPr="008C59D4" w:rsidDel="00B7319B">
              <w:rPr>
                <w:rFonts w:ascii="Times New Roman" w:hAnsi="Times New Roman"/>
                <w:noProof/>
                <w:webHidden/>
                <w:rPrChange w:id="1145" w:author="lợi đoàn" w:date="2024-11-29T17:05:00Z">
                  <w:rPr>
                    <w:noProof/>
                    <w:webHidden/>
                  </w:rPr>
                </w:rPrChange>
              </w:rPr>
              <w:tab/>
            </w:r>
          </w:del>
          <w:del w:id="1146" w:author="lợi đoàn" w:date="2024-11-29T16:39:00Z">
            <w:r w:rsidRPr="008C59D4" w:rsidDel="00236F51">
              <w:rPr>
                <w:rFonts w:ascii="Times New Roman" w:hAnsi="Times New Roman"/>
                <w:noProof/>
                <w:webHidden/>
                <w:rPrChange w:id="1147" w:author="lợi đoàn" w:date="2024-11-29T17:05:00Z">
                  <w:rPr>
                    <w:noProof/>
                    <w:webHidden/>
                  </w:rPr>
                </w:rPrChange>
              </w:rPr>
              <w:delText>35</w:delText>
            </w:r>
          </w:del>
        </w:p>
        <w:p w14:paraId="350F5A34" w14:textId="1E80EABF" w:rsidR="0047288D" w:rsidRPr="008C59D4" w:rsidDel="00B7319B" w:rsidRDefault="0047288D">
          <w:pPr>
            <w:pStyle w:val="TOC3"/>
            <w:tabs>
              <w:tab w:val="left" w:pos="1540"/>
              <w:tab w:val="right" w:leader="dot" w:pos="9062"/>
            </w:tabs>
            <w:rPr>
              <w:del w:id="1148" w:author="lợi đoàn" w:date="2024-11-30T02:13:00Z"/>
              <w:rFonts w:ascii="Times New Roman" w:eastAsiaTheme="minorEastAsia" w:hAnsi="Times New Roman"/>
              <w:noProof/>
              <w:sz w:val="22"/>
              <w:szCs w:val="22"/>
              <w:rPrChange w:id="1149" w:author="lợi đoàn" w:date="2024-11-29T17:05:00Z">
                <w:rPr>
                  <w:del w:id="1150" w:author="lợi đoàn" w:date="2024-11-30T02:13:00Z"/>
                  <w:rFonts w:asciiTheme="minorHAnsi" w:eastAsiaTheme="minorEastAsia" w:hAnsiTheme="minorHAnsi" w:cstheme="minorBidi"/>
                  <w:noProof/>
                  <w:sz w:val="22"/>
                  <w:szCs w:val="22"/>
                </w:rPr>
              </w:rPrChange>
            </w:rPr>
          </w:pPr>
          <w:del w:id="1151" w:author="lợi đoàn" w:date="2024-11-30T02:13:00Z">
            <w:r w:rsidRPr="00B7319B" w:rsidDel="00B7319B">
              <w:rPr>
                <w:rPrChange w:id="1152" w:author="lợi đoàn" w:date="2024-11-30T02:13:00Z">
                  <w:rPr>
                    <w:rStyle w:val="Hyperlink"/>
                    <w:rFonts w:ascii="Times New Roman" w:hAnsi="Times New Roman"/>
                    <w:b/>
                    <w:bCs/>
                    <w:i/>
                    <w:iCs/>
                    <w:noProof/>
                  </w:rPr>
                </w:rPrChange>
              </w:rPr>
              <w:delText>3.2.10.</w:delText>
            </w:r>
            <w:r w:rsidRPr="008C59D4" w:rsidDel="00B7319B">
              <w:rPr>
                <w:rFonts w:ascii="Times New Roman" w:eastAsiaTheme="minorEastAsia" w:hAnsi="Times New Roman"/>
                <w:noProof/>
                <w:sz w:val="22"/>
                <w:szCs w:val="22"/>
                <w:rPrChange w:id="1153" w:author="lợi đoàn" w:date="2024-11-29T17:05:00Z">
                  <w:rPr>
                    <w:rFonts w:asciiTheme="minorHAnsi" w:eastAsiaTheme="minorEastAsia" w:hAnsiTheme="minorHAnsi" w:cstheme="minorBidi"/>
                    <w:noProof/>
                    <w:sz w:val="22"/>
                    <w:szCs w:val="22"/>
                  </w:rPr>
                </w:rPrChange>
              </w:rPr>
              <w:tab/>
            </w:r>
            <w:r w:rsidRPr="00B7319B" w:rsidDel="00B7319B">
              <w:rPr>
                <w:rPrChange w:id="1154" w:author="lợi đoàn" w:date="2024-11-30T02:13:00Z">
                  <w:rPr>
                    <w:rStyle w:val="Hyperlink"/>
                    <w:rFonts w:ascii="Times New Roman" w:hAnsi="Times New Roman"/>
                    <w:b/>
                    <w:bCs/>
                    <w:i/>
                    <w:iCs/>
                    <w:noProof/>
                  </w:rPr>
                </w:rPrChange>
              </w:rPr>
              <w:delText>Chức năng Thanh Toán cho bệnh nhân (role lễ tân)</w:delText>
            </w:r>
            <w:r w:rsidRPr="008C59D4" w:rsidDel="00B7319B">
              <w:rPr>
                <w:rFonts w:ascii="Times New Roman" w:hAnsi="Times New Roman"/>
                <w:noProof/>
                <w:webHidden/>
                <w:rPrChange w:id="1155" w:author="lợi đoàn" w:date="2024-11-29T17:05:00Z">
                  <w:rPr>
                    <w:noProof/>
                    <w:webHidden/>
                  </w:rPr>
                </w:rPrChange>
              </w:rPr>
              <w:tab/>
            </w:r>
          </w:del>
          <w:del w:id="1156" w:author="lợi đoàn" w:date="2024-11-29T16:39:00Z">
            <w:r w:rsidRPr="008C59D4" w:rsidDel="00236F51">
              <w:rPr>
                <w:rFonts w:ascii="Times New Roman" w:hAnsi="Times New Roman"/>
                <w:noProof/>
                <w:webHidden/>
                <w:rPrChange w:id="1157" w:author="lợi đoàn" w:date="2024-11-29T17:05:00Z">
                  <w:rPr>
                    <w:noProof/>
                    <w:webHidden/>
                  </w:rPr>
                </w:rPrChange>
              </w:rPr>
              <w:delText>35</w:delText>
            </w:r>
          </w:del>
        </w:p>
        <w:p w14:paraId="29045CBA" w14:textId="52BA644C" w:rsidR="0047288D" w:rsidRPr="008C59D4" w:rsidDel="00B7319B" w:rsidRDefault="0047288D">
          <w:pPr>
            <w:pStyle w:val="TOC3"/>
            <w:tabs>
              <w:tab w:val="left" w:pos="1540"/>
              <w:tab w:val="right" w:leader="dot" w:pos="9062"/>
            </w:tabs>
            <w:rPr>
              <w:del w:id="1158" w:author="lợi đoàn" w:date="2024-11-30T02:13:00Z"/>
              <w:rFonts w:ascii="Times New Roman" w:eastAsiaTheme="minorEastAsia" w:hAnsi="Times New Roman"/>
              <w:noProof/>
              <w:sz w:val="22"/>
              <w:szCs w:val="22"/>
              <w:rPrChange w:id="1159" w:author="lợi đoàn" w:date="2024-11-29T17:05:00Z">
                <w:rPr>
                  <w:del w:id="1160" w:author="lợi đoàn" w:date="2024-11-30T02:13:00Z"/>
                  <w:rFonts w:asciiTheme="minorHAnsi" w:eastAsiaTheme="minorEastAsia" w:hAnsiTheme="minorHAnsi" w:cstheme="minorBidi"/>
                  <w:noProof/>
                  <w:sz w:val="22"/>
                  <w:szCs w:val="22"/>
                </w:rPr>
              </w:rPrChange>
            </w:rPr>
          </w:pPr>
          <w:del w:id="1161" w:author="lợi đoàn" w:date="2024-11-30T02:13:00Z">
            <w:r w:rsidRPr="00B7319B" w:rsidDel="00B7319B">
              <w:rPr>
                <w:rPrChange w:id="1162" w:author="lợi đoàn" w:date="2024-11-30T02:13:00Z">
                  <w:rPr>
                    <w:rStyle w:val="Hyperlink"/>
                    <w:rFonts w:ascii="Times New Roman" w:hAnsi="Times New Roman"/>
                    <w:b/>
                    <w:bCs/>
                    <w:i/>
                    <w:iCs/>
                    <w:noProof/>
                  </w:rPr>
                </w:rPrChange>
              </w:rPr>
              <w:delText>3.2.11.</w:delText>
            </w:r>
            <w:r w:rsidRPr="008C59D4" w:rsidDel="00B7319B">
              <w:rPr>
                <w:rFonts w:ascii="Times New Roman" w:eastAsiaTheme="minorEastAsia" w:hAnsi="Times New Roman"/>
                <w:noProof/>
                <w:sz w:val="22"/>
                <w:szCs w:val="22"/>
                <w:rPrChange w:id="1163" w:author="lợi đoàn" w:date="2024-11-29T17:05:00Z">
                  <w:rPr>
                    <w:rFonts w:asciiTheme="minorHAnsi" w:eastAsiaTheme="minorEastAsia" w:hAnsiTheme="minorHAnsi" w:cstheme="minorBidi"/>
                    <w:noProof/>
                    <w:sz w:val="22"/>
                    <w:szCs w:val="22"/>
                  </w:rPr>
                </w:rPrChange>
              </w:rPr>
              <w:tab/>
            </w:r>
            <w:r w:rsidRPr="00B7319B" w:rsidDel="00B7319B">
              <w:rPr>
                <w:rPrChange w:id="1164" w:author="lợi đoàn" w:date="2024-11-30T02:13:00Z">
                  <w:rPr>
                    <w:rStyle w:val="Hyperlink"/>
                    <w:rFonts w:ascii="Times New Roman" w:hAnsi="Times New Roman"/>
                    <w:b/>
                    <w:bCs/>
                    <w:i/>
                    <w:iCs/>
                    <w:noProof/>
                  </w:rPr>
                </w:rPrChange>
              </w:rPr>
              <w:delText>Chức năng Quản lý lịch hẹn của bệnh nhân (role lễ tân)</w:delText>
            </w:r>
            <w:r w:rsidRPr="008C59D4" w:rsidDel="00B7319B">
              <w:rPr>
                <w:rFonts w:ascii="Times New Roman" w:hAnsi="Times New Roman"/>
                <w:noProof/>
                <w:webHidden/>
                <w:rPrChange w:id="1165" w:author="lợi đoàn" w:date="2024-11-29T17:05:00Z">
                  <w:rPr>
                    <w:noProof/>
                    <w:webHidden/>
                  </w:rPr>
                </w:rPrChange>
              </w:rPr>
              <w:tab/>
            </w:r>
          </w:del>
          <w:del w:id="1166" w:author="lợi đoàn" w:date="2024-11-29T16:39:00Z">
            <w:r w:rsidRPr="008C59D4" w:rsidDel="00236F51">
              <w:rPr>
                <w:rFonts w:ascii="Times New Roman" w:hAnsi="Times New Roman"/>
                <w:noProof/>
                <w:webHidden/>
                <w:rPrChange w:id="1167" w:author="lợi đoàn" w:date="2024-11-29T17:05:00Z">
                  <w:rPr>
                    <w:noProof/>
                    <w:webHidden/>
                  </w:rPr>
                </w:rPrChange>
              </w:rPr>
              <w:delText>35</w:delText>
            </w:r>
          </w:del>
        </w:p>
        <w:p w14:paraId="27660B43" w14:textId="53A69951" w:rsidR="0047288D" w:rsidRPr="008C59D4" w:rsidDel="00B7319B" w:rsidRDefault="0047288D">
          <w:pPr>
            <w:pStyle w:val="TOC3"/>
            <w:tabs>
              <w:tab w:val="left" w:pos="1540"/>
              <w:tab w:val="right" w:leader="dot" w:pos="9062"/>
            </w:tabs>
            <w:rPr>
              <w:del w:id="1168" w:author="lợi đoàn" w:date="2024-11-30T02:13:00Z"/>
              <w:rFonts w:ascii="Times New Roman" w:eastAsiaTheme="minorEastAsia" w:hAnsi="Times New Roman"/>
              <w:noProof/>
              <w:sz w:val="22"/>
              <w:szCs w:val="22"/>
              <w:rPrChange w:id="1169" w:author="lợi đoàn" w:date="2024-11-29T17:05:00Z">
                <w:rPr>
                  <w:del w:id="1170" w:author="lợi đoàn" w:date="2024-11-30T02:13:00Z"/>
                  <w:rFonts w:asciiTheme="minorHAnsi" w:eastAsiaTheme="minorEastAsia" w:hAnsiTheme="minorHAnsi" w:cstheme="minorBidi"/>
                  <w:noProof/>
                  <w:sz w:val="22"/>
                  <w:szCs w:val="22"/>
                </w:rPr>
              </w:rPrChange>
            </w:rPr>
          </w:pPr>
          <w:del w:id="1171" w:author="lợi đoàn" w:date="2024-11-30T02:13:00Z">
            <w:r w:rsidRPr="00B7319B" w:rsidDel="00B7319B">
              <w:rPr>
                <w:rPrChange w:id="1172" w:author="lợi đoàn" w:date="2024-11-30T02:13:00Z">
                  <w:rPr>
                    <w:rStyle w:val="Hyperlink"/>
                    <w:rFonts w:ascii="Times New Roman" w:hAnsi="Times New Roman"/>
                    <w:b/>
                    <w:bCs/>
                    <w:i/>
                    <w:iCs/>
                    <w:noProof/>
                  </w:rPr>
                </w:rPrChange>
              </w:rPr>
              <w:delText>3.2.12.</w:delText>
            </w:r>
            <w:r w:rsidRPr="008C59D4" w:rsidDel="00B7319B">
              <w:rPr>
                <w:rFonts w:ascii="Times New Roman" w:eastAsiaTheme="minorEastAsia" w:hAnsi="Times New Roman"/>
                <w:noProof/>
                <w:sz w:val="22"/>
                <w:szCs w:val="22"/>
                <w:rPrChange w:id="1173" w:author="lợi đoàn" w:date="2024-11-29T17:05:00Z">
                  <w:rPr>
                    <w:rFonts w:asciiTheme="minorHAnsi" w:eastAsiaTheme="minorEastAsia" w:hAnsiTheme="minorHAnsi" w:cstheme="minorBidi"/>
                    <w:noProof/>
                    <w:sz w:val="22"/>
                    <w:szCs w:val="22"/>
                  </w:rPr>
                </w:rPrChange>
              </w:rPr>
              <w:tab/>
            </w:r>
            <w:r w:rsidRPr="00B7319B" w:rsidDel="00B7319B">
              <w:rPr>
                <w:rPrChange w:id="1174" w:author="lợi đoàn" w:date="2024-11-30T02:13:00Z">
                  <w:rPr>
                    <w:rStyle w:val="Hyperlink"/>
                    <w:rFonts w:ascii="Times New Roman" w:hAnsi="Times New Roman"/>
                    <w:b/>
                    <w:bCs/>
                    <w:i/>
                    <w:iCs/>
                    <w:noProof/>
                  </w:rPr>
                </w:rPrChange>
              </w:rPr>
              <w:delText>Chức năng Quản lý lịch hẹn (role bác sĩ)</w:delText>
            </w:r>
            <w:r w:rsidRPr="008C59D4" w:rsidDel="00B7319B">
              <w:rPr>
                <w:rFonts w:ascii="Times New Roman" w:hAnsi="Times New Roman"/>
                <w:noProof/>
                <w:webHidden/>
                <w:rPrChange w:id="1175" w:author="lợi đoàn" w:date="2024-11-29T17:05:00Z">
                  <w:rPr>
                    <w:noProof/>
                    <w:webHidden/>
                  </w:rPr>
                </w:rPrChange>
              </w:rPr>
              <w:tab/>
            </w:r>
          </w:del>
          <w:del w:id="1176" w:author="lợi đoàn" w:date="2024-11-29T16:39:00Z">
            <w:r w:rsidRPr="008C59D4" w:rsidDel="00236F51">
              <w:rPr>
                <w:rFonts w:ascii="Times New Roman" w:hAnsi="Times New Roman"/>
                <w:noProof/>
                <w:webHidden/>
                <w:rPrChange w:id="1177" w:author="lợi đoàn" w:date="2024-11-29T17:05:00Z">
                  <w:rPr>
                    <w:noProof/>
                    <w:webHidden/>
                  </w:rPr>
                </w:rPrChange>
              </w:rPr>
              <w:delText>35</w:delText>
            </w:r>
          </w:del>
        </w:p>
        <w:p w14:paraId="10CACBF4" w14:textId="39548CDF" w:rsidR="0047288D" w:rsidRPr="008C59D4" w:rsidDel="00B7319B" w:rsidRDefault="0047288D">
          <w:pPr>
            <w:pStyle w:val="TOC3"/>
            <w:tabs>
              <w:tab w:val="left" w:pos="1540"/>
              <w:tab w:val="right" w:leader="dot" w:pos="9062"/>
            </w:tabs>
            <w:rPr>
              <w:del w:id="1178" w:author="lợi đoàn" w:date="2024-11-30T02:13:00Z"/>
              <w:rFonts w:ascii="Times New Roman" w:eastAsiaTheme="minorEastAsia" w:hAnsi="Times New Roman"/>
              <w:noProof/>
              <w:sz w:val="22"/>
              <w:szCs w:val="22"/>
              <w:rPrChange w:id="1179" w:author="lợi đoàn" w:date="2024-11-29T17:05:00Z">
                <w:rPr>
                  <w:del w:id="1180" w:author="lợi đoàn" w:date="2024-11-30T02:13:00Z"/>
                  <w:rFonts w:asciiTheme="minorHAnsi" w:eastAsiaTheme="minorEastAsia" w:hAnsiTheme="minorHAnsi" w:cstheme="minorBidi"/>
                  <w:noProof/>
                  <w:sz w:val="22"/>
                  <w:szCs w:val="22"/>
                </w:rPr>
              </w:rPrChange>
            </w:rPr>
          </w:pPr>
          <w:del w:id="1181" w:author="lợi đoàn" w:date="2024-11-30T02:13:00Z">
            <w:r w:rsidRPr="00B7319B" w:rsidDel="00B7319B">
              <w:rPr>
                <w:rPrChange w:id="1182" w:author="lợi đoàn" w:date="2024-11-30T02:13:00Z">
                  <w:rPr>
                    <w:rStyle w:val="Hyperlink"/>
                    <w:rFonts w:ascii="Times New Roman" w:hAnsi="Times New Roman"/>
                    <w:b/>
                    <w:bCs/>
                    <w:i/>
                    <w:iCs/>
                    <w:noProof/>
                  </w:rPr>
                </w:rPrChange>
              </w:rPr>
              <w:delText>3.2.13.</w:delText>
            </w:r>
            <w:r w:rsidRPr="008C59D4" w:rsidDel="00B7319B">
              <w:rPr>
                <w:rFonts w:ascii="Times New Roman" w:eastAsiaTheme="minorEastAsia" w:hAnsi="Times New Roman"/>
                <w:noProof/>
                <w:sz w:val="22"/>
                <w:szCs w:val="22"/>
                <w:rPrChange w:id="1183" w:author="lợi đoàn" w:date="2024-11-29T17:05:00Z">
                  <w:rPr>
                    <w:rFonts w:asciiTheme="minorHAnsi" w:eastAsiaTheme="minorEastAsia" w:hAnsiTheme="minorHAnsi" w:cstheme="minorBidi"/>
                    <w:noProof/>
                    <w:sz w:val="22"/>
                    <w:szCs w:val="22"/>
                  </w:rPr>
                </w:rPrChange>
              </w:rPr>
              <w:tab/>
            </w:r>
            <w:r w:rsidRPr="00B7319B" w:rsidDel="00B7319B">
              <w:rPr>
                <w:rPrChange w:id="1184" w:author="lợi đoàn" w:date="2024-11-30T02:13:00Z">
                  <w:rPr>
                    <w:rStyle w:val="Hyperlink"/>
                    <w:rFonts w:ascii="Times New Roman" w:hAnsi="Times New Roman"/>
                    <w:b/>
                    <w:bCs/>
                    <w:i/>
                    <w:iCs/>
                    <w:noProof/>
                  </w:rPr>
                </w:rPrChange>
              </w:rPr>
              <w:delText>Chức năng Đặt lịch đến bác sĩ (role bác sĩ</w:delText>
            </w:r>
            <w:r w:rsidRPr="008C59D4" w:rsidDel="00B7319B">
              <w:rPr>
                <w:rFonts w:ascii="Times New Roman" w:hAnsi="Times New Roman"/>
                <w:noProof/>
                <w:webHidden/>
                <w:rPrChange w:id="1185" w:author="lợi đoàn" w:date="2024-11-29T17:05:00Z">
                  <w:rPr>
                    <w:noProof/>
                    <w:webHidden/>
                  </w:rPr>
                </w:rPrChange>
              </w:rPr>
              <w:tab/>
            </w:r>
          </w:del>
          <w:del w:id="1186" w:author="lợi đoàn" w:date="2024-11-29T16:39:00Z">
            <w:r w:rsidRPr="008C59D4" w:rsidDel="00236F51">
              <w:rPr>
                <w:rFonts w:ascii="Times New Roman" w:hAnsi="Times New Roman"/>
                <w:noProof/>
                <w:webHidden/>
                <w:rPrChange w:id="1187" w:author="lợi đoàn" w:date="2024-11-29T17:05:00Z">
                  <w:rPr>
                    <w:noProof/>
                    <w:webHidden/>
                  </w:rPr>
                </w:rPrChange>
              </w:rPr>
              <w:delText>35</w:delText>
            </w:r>
          </w:del>
        </w:p>
        <w:p w14:paraId="4EFF1579" w14:textId="7BAD15AF" w:rsidR="0047288D" w:rsidRPr="008C59D4" w:rsidDel="00B7319B" w:rsidRDefault="0047288D">
          <w:pPr>
            <w:pStyle w:val="TOC3"/>
            <w:tabs>
              <w:tab w:val="left" w:pos="1540"/>
              <w:tab w:val="right" w:leader="dot" w:pos="9062"/>
            </w:tabs>
            <w:rPr>
              <w:del w:id="1188" w:author="lợi đoàn" w:date="2024-11-30T02:13:00Z"/>
              <w:rFonts w:ascii="Times New Roman" w:eastAsiaTheme="minorEastAsia" w:hAnsi="Times New Roman"/>
              <w:noProof/>
              <w:sz w:val="22"/>
              <w:szCs w:val="22"/>
              <w:rPrChange w:id="1189" w:author="lợi đoàn" w:date="2024-11-29T17:05:00Z">
                <w:rPr>
                  <w:del w:id="1190" w:author="lợi đoàn" w:date="2024-11-30T02:13:00Z"/>
                  <w:rFonts w:asciiTheme="minorHAnsi" w:eastAsiaTheme="minorEastAsia" w:hAnsiTheme="minorHAnsi" w:cstheme="minorBidi"/>
                  <w:noProof/>
                  <w:sz w:val="22"/>
                  <w:szCs w:val="22"/>
                </w:rPr>
              </w:rPrChange>
            </w:rPr>
          </w:pPr>
          <w:del w:id="1191" w:author="lợi đoàn" w:date="2024-11-30T02:13:00Z">
            <w:r w:rsidRPr="00B7319B" w:rsidDel="00B7319B">
              <w:rPr>
                <w:rPrChange w:id="1192" w:author="lợi đoàn" w:date="2024-11-30T02:13:00Z">
                  <w:rPr>
                    <w:rStyle w:val="Hyperlink"/>
                    <w:rFonts w:ascii="Times New Roman" w:hAnsi="Times New Roman"/>
                    <w:b/>
                    <w:bCs/>
                    <w:i/>
                    <w:iCs/>
                    <w:noProof/>
                  </w:rPr>
                </w:rPrChange>
              </w:rPr>
              <w:delText>3.2.14.</w:delText>
            </w:r>
            <w:r w:rsidRPr="008C59D4" w:rsidDel="00B7319B">
              <w:rPr>
                <w:rFonts w:ascii="Times New Roman" w:eastAsiaTheme="minorEastAsia" w:hAnsi="Times New Roman"/>
                <w:noProof/>
                <w:sz w:val="22"/>
                <w:szCs w:val="22"/>
                <w:rPrChange w:id="1193" w:author="lợi đoàn" w:date="2024-11-29T17:05:00Z">
                  <w:rPr>
                    <w:rFonts w:asciiTheme="minorHAnsi" w:eastAsiaTheme="minorEastAsia" w:hAnsiTheme="minorHAnsi" w:cstheme="minorBidi"/>
                    <w:noProof/>
                    <w:sz w:val="22"/>
                    <w:szCs w:val="22"/>
                  </w:rPr>
                </w:rPrChange>
              </w:rPr>
              <w:tab/>
            </w:r>
            <w:r w:rsidRPr="00B7319B" w:rsidDel="00B7319B">
              <w:rPr>
                <w:rPrChange w:id="1194" w:author="lợi đoàn" w:date="2024-11-30T02:13:00Z">
                  <w:rPr>
                    <w:rStyle w:val="Hyperlink"/>
                    <w:rFonts w:ascii="Times New Roman" w:hAnsi="Times New Roman"/>
                    <w:b/>
                    <w:bCs/>
                    <w:i/>
                    <w:iCs/>
                    <w:noProof/>
                  </w:rPr>
                </w:rPrChange>
              </w:rPr>
              <w:delText>Chức năng Tạo hồ sơ bệnh án (role bác sĩ)</w:delText>
            </w:r>
            <w:r w:rsidRPr="008C59D4" w:rsidDel="00B7319B">
              <w:rPr>
                <w:rFonts w:ascii="Times New Roman" w:hAnsi="Times New Roman"/>
                <w:noProof/>
                <w:webHidden/>
                <w:rPrChange w:id="1195" w:author="lợi đoàn" w:date="2024-11-29T17:05:00Z">
                  <w:rPr>
                    <w:noProof/>
                    <w:webHidden/>
                  </w:rPr>
                </w:rPrChange>
              </w:rPr>
              <w:tab/>
            </w:r>
          </w:del>
          <w:del w:id="1196" w:author="lợi đoàn" w:date="2024-11-29T16:39:00Z">
            <w:r w:rsidRPr="008C59D4" w:rsidDel="00236F51">
              <w:rPr>
                <w:rFonts w:ascii="Times New Roman" w:hAnsi="Times New Roman"/>
                <w:noProof/>
                <w:webHidden/>
                <w:rPrChange w:id="1197" w:author="lợi đoàn" w:date="2024-11-29T17:05:00Z">
                  <w:rPr>
                    <w:noProof/>
                    <w:webHidden/>
                  </w:rPr>
                </w:rPrChange>
              </w:rPr>
              <w:delText>35</w:delText>
            </w:r>
          </w:del>
        </w:p>
        <w:p w14:paraId="2AE7A7E3" w14:textId="3A25D023" w:rsidR="0047288D" w:rsidRPr="008C59D4" w:rsidDel="00B7319B" w:rsidRDefault="0047288D">
          <w:pPr>
            <w:pStyle w:val="TOC3"/>
            <w:tabs>
              <w:tab w:val="left" w:pos="1540"/>
              <w:tab w:val="right" w:leader="dot" w:pos="9062"/>
            </w:tabs>
            <w:rPr>
              <w:del w:id="1198" w:author="lợi đoàn" w:date="2024-11-30T02:13:00Z"/>
              <w:rFonts w:ascii="Times New Roman" w:eastAsiaTheme="minorEastAsia" w:hAnsi="Times New Roman"/>
              <w:noProof/>
              <w:sz w:val="22"/>
              <w:szCs w:val="22"/>
              <w:rPrChange w:id="1199" w:author="lợi đoàn" w:date="2024-11-29T17:05:00Z">
                <w:rPr>
                  <w:del w:id="1200" w:author="lợi đoàn" w:date="2024-11-30T02:13:00Z"/>
                  <w:rFonts w:asciiTheme="minorHAnsi" w:eastAsiaTheme="minorEastAsia" w:hAnsiTheme="minorHAnsi" w:cstheme="minorBidi"/>
                  <w:noProof/>
                  <w:sz w:val="22"/>
                  <w:szCs w:val="22"/>
                </w:rPr>
              </w:rPrChange>
            </w:rPr>
          </w:pPr>
          <w:del w:id="1201" w:author="lợi đoàn" w:date="2024-11-30T02:13:00Z">
            <w:r w:rsidRPr="00B7319B" w:rsidDel="00B7319B">
              <w:rPr>
                <w:rPrChange w:id="1202" w:author="lợi đoàn" w:date="2024-11-30T02:13:00Z">
                  <w:rPr>
                    <w:rStyle w:val="Hyperlink"/>
                    <w:rFonts w:ascii="Times New Roman" w:hAnsi="Times New Roman"/>
                    <w:b/>
                    <w:bCs/>
                    <w:i/>
                    <w:iCs/>
                    <w:noProof/>
                  </w:rPr>
                </w:rPrChange>
              </w:rPr>
              <w:delText>3.2.15.</w:delText>
            </w:r>
            <w:r w:rsidRPr="008C59D4" w:rsidDel="00B7319B">
              <w:rPr>
                <w:rFonts w:ascii="Times New Roman" w:eastAsiaTheme="minorEastAsia" w:hAnsi="Times New Roman"/>
                <w:noProof/>
                <w:sz w:val="22"/>
                <w:szCs w:val="22"/>
                <w:rPrChange w:id="1203" w:author="lợi đoàn" w:date="2024-11-29T17:05:00Z">
                  <w:rPr>
                    <w:rFonts w:asciiTheme="minorHAnsi" w:eastAsiaTheme="minorEastAsia" w:hAnsiTheme="minorHAnsi" w:cstheme="minorBidi"/>
                    <w:noProof/>
                    <w:sz w:val="22"/>
                    <w:szCs w:val="22"/>
                  </w:rPr>
                </w:rPrChange>
              </w:rPr>
              <w:tab/>
            </w:r>
            <w:r w:rsidRPr="00B7319B" w:rsidDel="00B7319B">
              <w:rPr>
                <w:rPrChange w:id="1204" w:author="lợi đoàn" w:date="2024-11-30T02:13:00Z">
                  <w:rPr>
                    <w:rStyle w:val="Hyperlink"/>
                    <w:rFonts w:ascii="Times New Roman" w:hAnsi="Times New Roman"/>
                    <w:b/>
                    <w:bCs/>
                    <w:i/>
                    <w:iCs/>
                    <w:noProof/>
                  </w:rPr>
                </w:rPrChange>
              </w:rPr>
              <w:delText>Chức năng Nhận thông báo gửi cho bản thân (3 role)</w:delText>
            </w:r>
            <w:r w:rsidRPr="008C59D4" w:rsidDel="00B7319B">
              <w:rPr>
                <w:rFonts w:ascii="Times New Roman" w:hAnsi="Times New Roman"/>
                <w:noProof/>
                <w:webHidden/>
                <w:rPrChange w:id="1205" w:author="lợi đoàn" w:date="2024-11-29T17:05:00Z">
                  <w:rPr>
                    <w:noProof/>
                    <w:webHidden/>
                  </w:rPr>
                </w:rPrChange>
              </w:rPr>
              <w:tab/>
            </w:r>
          </w:del>
          <w:del w:id="1206" w:author="lợi đoàn" w:date="2024-11-29T16:39:00Z">
            <w:r w:rsidRPr="008C59D4" w:rsidDel="00236F51">
              <w:rPr>
                <w:rFonts w:ascii="Times New Roman" w:hAnsi="Times New Roman"/>
                <w:noProof/>
                <w:webHidden/>
                <w:rPrChange w:id="1207" w:author="lợi đoàn" w:date="2024-11-29T17:05:00Z">
                  <w:rPr>
                    <w:noProof/>
                    <w:webHidden/>
                  </w:rPr>
                </w:rPrChange>
              </w:rPr>
              <w:delText>35</w:delText>
            </w:r>
          </w:del>
        </w:p>
        <w:p w14:paraId="14207CA5" w14:textId="57AEA867" w:rsidR="0047288D" w:rsidRPr="008C59D4" w:rsidDel="00B7319B" w:rsidRDefault="0047288D">
          <w:pPr>
            <w:pStyle w:val="TOC3"/>
            <w:tabs>
              <w:tab w:val="left" w:pos="1540"/>
              <w:tab w:val="right" w:leader="dot" w:pos="9062"/>
            </w:tabs>
            <w:rPr>
              <w:del w:id="1208" w:author="lợi đoàn" w:date="2024-11-30T02:13:00Z"/>
              <w:rFonts w:ascii="Times New Roman" w:eastAsiaTheme="minorEastAsia" w:hAnsi="Times New Roman"/>
              <w:noProof/>
              <w:sz w:val="22"/>
              <w:szCs w:val="22"/>
              <w:rPrChange w:id="1209" w:author="lợi đoàn" w:date="2024-11-29T17:05:00Z">
                <w:rPr>
                  <w:del w:id="1210" w:author="lợi đoàn" w:date="2024-11-30T02:13:00Z"/>
                  <w:rFonts w:asciiTheme="minorHAnsi" w:eastAsiaTheme="minorEastAsia" w:hAnsiTheme="minorHAnsi" w:cstheme="minorBidi"/>
                  <w:noProof/>
                  <w:sz w:val="22"/>
                  <w:szCs w:val="22"/>
                </w:rPr>
              </w:rPrChange>
            </w:rPr>
          </w:pPr>
          <w:del w:id="1211" w:author="lợi đoàn" w:date="2024-11-30T02:13:00Z">
            <w:r w:rsidRPr="00B7319B" w:rsidDel="00B7319B">
              <w:rPr>
                <w:rPrChange w:id="1212" w:author="lợi đoàn" w:date="2024-11-30T02:13:00Z">
                  <w:rPr>
                    <w:rStyle w:val="Hyperlink"/>
                    <w:rFonts w:ascii="Times New Roman" w:hAnsi="Times New Roman"/>
                    <w:b/>
                    <w:bCs/>
                    <w:i/>
                    <w:iCs/>
                    <w:noProof/>
                  </w:rPr>
                </w:rPrChange>
              </w:rPr>
              <w:delText>3.2.16.</w:delText>
            </w:r>
            <w:r w:rsidRPr="008C59D4" w:rsidDel="00B7319B">
              <w:rPr>
                <w:rFonts w:ascii="Times New Roman" w:eastAsiaTheme="minorEastAsia" w:hAnsi="Times New Roman"/>
                <w:noProof/>
                <w:sz w:val="22"/>
                <w:szCs w:val="22"/>
                <w:rPrChange w:id="1213" w:author="lợi đoàn" w:date="2024-11-29T17:05:00Z">
                  <w:rPr>
                    <w:rFonts w:asciiTheme="minorHAnsi" w:eastAsiaTheme="minorEastAsia" w:hAnsiTheme="minorHAnsi" w:cstheme="minorBidi"/>
                    <w:noProof/>
                    <w:sz w:val="22"/>
                    <w:szCs w:val="22"/>
                  </w:rPr>
                </w:rPrChange>
              </w:rPr>
              <w:tab/>
            </w:r>
            <w:r w:rsidRPr="00B7319B" w:rsidDel="00B7319B">
              <w:rPr>
                <w:rPrChange w:id="1214" w:author="lợi đoàn" w:date="2024-11-30T02:13:00Z">
                  <w:rPr>
                    <w:rStyle w:val="Hyperlink"/>
                    <w:rFonts w:ascii="Times New Roman" w:hAnsi="Times New Roman"/>
                    <w:b/>
                    <w:bCs/>
                    <w:i/>
                    <w:iCs/>
                    <w:noProof/>
                  </w:rPr>
                </w:rPrChange>
              </w:rPr>
              <w:delText>Chức năng Nhận thông báo thời gian thực từ pusher (3 role)</w:delText>
            </w:r>
            <w:r w:rsidRPr="008C59D4" w:rsidDel="00B7319B">
              <w:rPr>
                <w:rFonts w:ascii="Times New Roman" w:hAnsi="Times New Roman"/>
                <w:noProof/>
                <w:webHidden/>
                <w:rPrChange w:id="1215" w:author="lợi đoàn" w:date="2024-11-29T17:05:00Z">
                  <w:rPr>
                    <w:noProof/>
                    <w:webHidden/>
                  </w:rPr>
                </w:rPrChange>
              </w:rPr>
              <w:tab/>
            </w:r>
          </w:del>
          <w:del w:id="1216" w:author="lợi đoàn" w:date="2024-11-29T16:39:00Z">
            <w:r w:rsidRPr="008C59D4" w:rsidDel="00236F51">
              <w:rPr>
                <w:rFonts w:ascii="Times New Roman" w:hAnsi="Times New Roman"/>
                <w:noProof/>
                <w:webHidden/>
                <w:rPrChange w:id="1217" w:author="lợi đoàn" w:date="2024-11-29T17:05:00Z">
                  <w:rPr>
                    <w:noProof/>
                    <w:webHidden/>
                  </w:rPr>
                </w:rPrChange>
              </w:rPr>
              <w:delText>35</w:delText>
            </w:r>
          </w:del>
        </w:p>
        <w:p w14:paraId="3D5A7CDD" w14:textId="627F6184" w:rsidR="0047288D" w:rsidRPr="008C59D4" w:rsidDel="00B7319B" w:rsidRDefault="0047288D">
          <w:pPr>
            <w:pStyle w:val="TOC3"/>
            <w:tabs>
              <w:tab w:val="left" w:pos="1540"/>
              <w:tab w:val="right" w:leader="dot" w:pos="9062"/>
            </w:tabs>
            <w:rPr>
              <w:del w:id="1218" w:author="lợi đoàn" w:date="2024-11-30T02:13:00Z"/>
              <w:rFonts w:ascii="Times New Roman" w:eastAsiaTheme="minorEastAsia" w:hAnsi="Times New Roman"/>
              <w:noProof/>
              <w:sz w:val="22"/>
              <w:szCs w:val="22"/>
              <w:rPrChange w:id="1219" w:author="lợi đoàn" w:date="2024-11-29T17:05:00Z">
                <w:rPr>
                  <w:del w:id="1220" w:author="lợi đoàn" w:date="2024-11-30T02:13:00Z"/>
                  <w:rFonts w:asciiTheme="minorHAnsi" w:eastAsiaTheme="minorEastAsia" w:hAnsiTheme="minorHAnsi" w:cstheme="minorBidi"/>
                  <w:noProof/>
                  <w:sz w:val="22"/>
                  <w:szCs w:val="22"/>
                </w:rPr>
              </w:rPrChange>
            </w:rPr>
          </w:pPr>
          <w:del w:id="1221" w:author="lợi đoàn" w:date="2024-11-30T02:13:00Z">
            <w:r w:rsidRPr="00B7319B" w:rsidDel="00B7319B">
              <w:rPr>
                <w:rPrChange w:id="1222" w:author="lợi đoàn" w:date="2024-11-30T02:13:00Z">
                  <w:rPr>
                    <w:rStyle w:val="Hyperlink"/>
                    <w:rFonts w:ascii="Times New Roman" w:hAnsi="Times New Roman"/>
                    <w:b/>
                    <w:bCs/>
                    <w:i/>
                    <w:iCs/>
                    <w:noProof/>
                  </w:rPr>
                </w:rPrChange>
              </w:rPr>
              <w:delText>3.2.17.</w:delText>
            </w:r>
            <w:r w:rsidRPr="008C59D4" w:rsidDel="00B7319B">
              <w:rPr>
                <w:rFonts w:ascii="Times New Roman" w:eastAsiaTheme="minorEastAsia" w:hAnsi="Times New Roman"/>
                <w:noProof/>
                <w:sz w:val="22"/>
                <w:szCs w:val="22"/>
                <w:rPrChange w:id="1223" w:author="lợi đoàn" w:date="2024-11-29T17:05:00Z">
                  <w:rPr>
                    <w:rFonts w:asciiTheme="minorHAnsi" w:eastAsiaTheme="minorEastAsia" w:hAnsiTheme="minorHAnsi" w:cstheme="minorBidi"/>
                    <w:noProof/>
                    <w:sz w:val="22"/>
                    <w:szCs w:val="22"/>
                  </w:rPr>
                </w:rPrChange>
              </w:rPr>
              <w:tab/>
            </w:r>
            <w:r w:rsidRPr="00B7319B" w:rsidDel="00B7319B">
              <w:rPr>
                <w:rPrChange w:id="1224" w:author="lợi đoàn" w:date="2024-11-30T02:13:00Z">
                  <w:rPr>
                    <w:rStyle w:val="Hyperlink"/>
                    <w:rFonts w:ascii="Times New Roman" w:hAnsi="Times New Roman"/>
                    <w:b/>
                    <w:bCs/>
                    <w:i/>
                    <w:iCs/>
                    <w:noProof/>
                  </w:rPr>
                </w:rPrChange>
              </w:rPr>
              <w:delText>Chức năng gửi thông báo (3 role)</w:delText>
            </w:r>
            <w:r w:rsidRPr="008C59D4" w:rsidDel="00B7319B">
              <w:rPr>
                <w:rFonts w:ascii="Times New Roman" w:hAnsi="Times New Roman"/>
                <w:noProof/>
                <w:webHidden/>
                <w:rPrChange w:id="1225" w:author="lợi đoàn" w:date="2024-11-29T17:05:00Z">
                  <w:rPr>
                    <w:noProof/>
                    <w:webHidden/>
                  </w:rPr>
                </w:rPrChange>
              </w:rPr>
              <w:tab/>
            </w:r>
          </w:del>
          <w:del w:id="1226" w:author="lợi đoàn" w:date="2024-11-29T16:39:00Z">
            <w:r w:rsidRPr="008C59D4" w:rsidDel="00236F51">
              <w:rPr>
                <w:rFonts w:ascii="Times New Roman" w:hAnsi="Times New Roman"/>
                <w:noProof/>
                <w:webHidden/>
                <w:rPrChange w:id="1227" w:author="lợi đoàn" w:date="2024-11-29T17:05:00Z">
                  <w:rPr>
                    <w:noProof/>
                    <w:webHidden/>
                  </w:rPr>
                </w:rPrChange>
              </w:rPr>
              <w:delText>35</w:delText>
            </w:r>
          </w:del>
        </w:p>
        <w:p w14:paraId="53750998" w14:textId="4BCCE696" w:rsidR="0047288D" w:rsidRPr="008C59D4" w:rsidDel="00B7319B" w:rsidRDefault="0047288D">
          <w:pPr>
            <w:pStyle w:val="TOC2"/>
            <w:tabs>
              <w:tab w:val="left" w:pos="880"/>
              <w:tab w:val="right" w:leader="dot" w:pos="9062"/>
            </w:tabs>
            <w:rPr>
              <w:del w:id="1228" w:author="lợi đoàn" w:date="2024-11-30T02:13:00Z"/>
              <w:rFonts w:ascii="Times New Roman" w:eastAsiaTheme="minorEastAsia" w:hAnsi="Times New Roman"/>
              <w:noProof/>
              <w:sz w:val="22"/>
              <w:szCs w:val="22"/>
              <w:rPrChange w:id="1229" w:author="lợi đoàn" w:date="2024-11-29T17:05:00Z">
                <w:rPr>
                  <w:del w:id="1230" w:author="lợi đoàn" w:date="2024-11-30T02:13:00Z"/>
                  <w:rFonts w:asciiTheme="minorHAnsi" w:eastAsiaTheme="minorEastAsia" w:hAnsiTheme="minorHAnsi" w:cstheme="minorBidi"/>
                  <w:noProof/>
                  <w:sz w:val="22"/>
                  <w:szCs w:val="22"/>
                </w:rPr>
              </w:rPrChange>
            </w:rPr>
          </w:pPr>
          <w:del w:id="1231" w:author="lợi đoàn" w:date="2024-11-30T02:13:00Z">
            <w:r w:rsidRPr="00B7319B" w:rsidDel="00B7319B">
              <w:rPr>
                <w:rPrChange w:id="1232" w:author="lợi đoàn" w:date="2024-11-30T02:13:00Z">
                  <w:rPr>
                    <w:rStyle w:val="Hyperlink"/>
                    <w:rFonts w:ascii="Times New Roman" w:hAnsi="Times New Roman"/>
                    <w:b/>
                    <w:bCs/>
                    <w:noProof/>
                  </w:rPr>
                </w:rPrChange>
              </w:rPr>
              <w:delText>3.3.</w:delText>
            </w:r>
            <w:r w:rsidRPr="008C59D4" w:rsidDel="00B7319B">
              <w:rPr>
                <w:rFonts w:ascii="Times New Roman" w:eastAsiaTheme="minorEastAsia" w:hAnsi="Times New Roman"/>
                <w:noProof/>
                <w:sz w:val="22"/>
                <w:szCs w:val="22"/>
                <w:rPrChange w:id="1233" w:author="lợi đoàn" w:date="2024-11-29T17:05:00Z">
                  <w:rPr>
                    <w:rFonts w:asciiTheme="minorHAnsi" w:eastAsiaTheme="minorEastAsia" w:hAnsiTheme="minorHAnsi" w:cstheme="minorBidi"/>
                    <w:noProof/>
                    <w:sz w:val="22"/>
                    <w:szCs w:val="22"/>
                  </w:rPr>
                </w:rPrChange>
              </w:rPr>
              <w:tab/>
            </w:r>
            <w:r w:rsidRPr="00B7319B" w:rsidDel="00B7319B">
              <w:rPr>
                <w:rPrChange w:id="1234" w:author="lợi đoàn" w:date="2024-11-30T02:13:00Z">
                  <w:rPr>
                    <w:rStyle w:val="Hyperlink"/>
                    <w:rFonts w:ascii="Times New Roman" w:hAnsi="Times New Roman"/>
                    <w:b/>
                    <w:bCs/>
                    <w:noProof/>
                  </w:rPr>
                </w:rPrChange>
              </w:rPr>
              <w:delText>Mô hình hóa yêu cầu</w:delText>
            </w:r>
            <w:r w:rsidRPr="008C59D4" w:rsidDel="00B7319B">
              <w:rPr>
                <w:rFonts w:ascii="Times New Roman" w:hAnsi="Times New Roman"/>
                <w:noProof/>
                <w:webHidden/>
                <w:rPrChange w:id="1235" w:author="lợi đoàn" w:date="2024-11-29T17:05:00Z">
                  <w:rPr>
                    <w:noProof/>
                    <w:webHidden/>
                  </w:rPr>
                </w:rPrChange>
              </w:rPr>
              <w:tab/>
            </w:r>
          </w:del>
          <w:del w:id="1236" w:author="lợi đoàn" w:date="2024-11-29T16:39:00Z">
            <w:r w:rsidRPr="008C59D4" w:rsidDel="00236F51">
              <w:rPr>
                <w:rFonts w:ascii="Times New Roman" w:hAnsi="Times New Roman"/>
                <w:noProof/>
                <w:webHidden/>
                <w:rPrChange w:id="1237" w:author="lợi đoàn" w:date="2024-11-29T17:05:00Z">
                  <w:rPr>
                    <w:noProof/>
                    <w:webHidden/>
                  </w:rPr>
                </w:rPrChange>
              </w:rPr>
              <w:delText>35</w:delText>
            </w:r>
          </w:del>
        </w:p>
        <w:p w14:paraId="4BFDE7DB" w14:textId="0EB6D5F9" w:rsidR="0047288D" w:rsidRPr="008C59D4" w:rsidDel="00B7319B" w:rsidRDefault="0047288D">
          <w:pPr>
            <w:pStyle w:val="TOC3"/>
            <w:tabs>
              <w:tab w:val="left" w:pos="1320"/>
              <w:tab w:val="right" w:leader="dot" w:pos="9062"/>
            </w:tabs>
            <w:rPr>
              <w:del w:id="1238" w:author="lợi đoàn" w:date="2024-11-30T02:13:00Z"/>
              <w:rFonts w:ascii="Times New Roman" w:eastAsiaTheme="minorEastAsia" w:hAnsi="Times New Roman"/>
              <w:noProof/>
              <w:sz w:val="22"/>
              <w:szCs w:val="22"/>
              <w:rPrChange w:id="1239" w:author="lợi đoàn" w:date="2024-11-29T17:05:00Z">
                <w:rPr>
                  <w:del w:id="1240" w:author="lợi đoàn" w:date="2024-11-30T02:13:00Z"/>
                  <w:rFonts w:asciiTheme="minorHAnsi" w:eastAsiaTheme="minorEastAsia" w:hAnsiTheme="minorHAnsi" w:cstheme="minorBidi"/>
                  <w:noProof/>
                  <w:sz w:val="22"/>
                  <w:szCs w:val="22"/>
                </w:rPr>
              </w:rPrChange>
            </w:rPr>
          </w:pPr>
          <w:del w:id="1241" w:author="lợi đoàn" w:date="2024-11-30T02:13:00Z">
            <w:r w:rsidRPr="00B7319B" w:rsidDel="00B7319B">
              <w:rPr>
                <w:rPrChange w:id="1242" w:author="lợi đoàn" w:date="2024-11-30T02:13:00Z">
                  <w:rPr>
                    <w:rStyle w:val="Hyperlink"/>
                    <w:rFonts w:ascii="Times New Roman" w:hAnsi="Times New Roman"/>
                    <w:b/>
                    <w:bCs/>
                    <w:i/>
                    <w:iCs/>
                    <w:noProof/>
                  </w:rPr>
                </w:rPrChange>
              </w:rPr>
              <w:delText>3.3.1.</w:delText>
            </w:r>
            <w:r w:rsidRPr="008C59D4" w:rsidDel="00B7319B">
              <w:rPr>
                <w:rFonts w:ascii="Times New Roman" w:eastAsiaTheme="minorEastAsia" w:hAnsi="Times New Roman"/>
                <w:noProof/>
                <w:sz w:val="22"/>
                <w:szCs w:val="22"/>
                <w:rPrChange w:id="1243" w:author="lợi đoàn" w:date="2024-11-29T17:05:00Z">
                  <w:rPr>
                    <w:rFonts w:asciiTheme="minorHAnsi" w:eastAsiaTheme="minorEastAsia" w:hAnsiTheme="minorHAnsi" w:cstheme="minorBidi"/>
                    <w:noProof/>
                    <w:sz w:val="22"/>
                    <w:szCs w:val="22"/>
                  </w:rPr>
                </w:rPrChange>
              </w:rPr>
              <w:tab/>
            </w:r>
            <w:r w:rsidRPr="00B7319B" w:rsidDel="00B7319B">
              <w:rPr>
                <w:rPrChange w:id="1244" w:author="lợi đoàn" w:date="2024-11-30T02:13:00Z">
                  <w:rPr>
                    <w:rStyle w:val="Hyperlink"/>
                    <w:rFonts w:ascii="Times New Roman" w:hAnsi="Times New Roman"/>
                    <w:b/>
                    <w:bCs/>
                    <w:i/>
                    <w:iCs/>
                    <w:noProof/>
                  </w:rPr>
                </w:rPrChange>
              </w:rPr>
              <w:delText>Chức năng Đăng ký</w:delText>
            </w:r>
            <w:r w:rsidRPr="008C59D4" w:rsidDel="00B7319B">
              <w:rPr>
                <w:rFonts w:ascii="Times New Roman" w:hAnsi="Times New Roman"/>
                <w:noProof/>
                <w:webHidden/>
                <w:rPrChange w:id="1245" w:author="lợi đoàn" w:date="2024-11-29T17:05:00Z">
                  <w:rPr>
                    <w:noProof/>
                    <w:webHidden/>
                  </w:rPr>
                </w:rPrChange>
              </w:rPr>
              <w:tab/>
            </w:r>
          </w:del>
          <w:del w:id="1246" w:author="lợi đoàn" w:date="2024-11-29T16:39:00Z">
            <w:r w:rsidRPr="008C59D4" w:rsidDel="00236F51">
              <w:rPr>
                <w:rFonts w:ascii="Times New Roman" w:hAnsi="Times New Roman"/>
                <w:noProof/>
                <w:webHidden/>
                <w:rPrChange w:id="1247" w:author="lợi đoàn" w:date="2024-11-29T17:05:00Z">
                  <w:rPr>
                    <w:noProof/>
                    <w:webHidden/>
                  </w:rPr>
                </w:rPrChange>
              </w:rPr>
              <w:delText>35</w:delText>
            </w:r>
          </w:del>
        </w:p>
        <w:p w14:paraId="66B49C04" w14:textId="173B5DE4" w:rsidR="0047288D" w:rsidRPr="008C59D4" w:rsidDel="00B7319B" w:rsidRDefault="0047288D">
          <w:pPr>
            <w:pStyle w:val="TOC3"/>
            <w:tabs>
              <w:tab w:val="left" w:pos="1320"/>
              <w:tab w:val="right" w:leader="dot" w:pos="9062"/>
            </w:tabs>
            <w:rPr>
              <w:del w:id="1248" w:author="lợi đoàn" w:date="2024-11-30T02:13:00Z"/>
              <w:rFonts w:ascii="Times New Roman" w:eastAsiaTheme="minorEastAsia" w:hAnsi="Times New Roman"/>
              <w:noProof/>
              <w:sz w:val="22"/>
              <w:szCs w:val="22"/>
              <w:rPrChange w:id="1249" w:author="lợi đoàn" w:date="2024-11-29T17:05:00Z">
                <w:rPr>
                  <w:del w:id="1250" w:author="lợi đoàn" w:date="2024-11-30T02:13:00Z"/>
                  <w:rFonts w:asciiTheme="minorHAnsi" w:eastAsiaTheme="minorEastAsia" w:hAnsiTheme="minorHAnsi" w:cstheme="minorBidi"/>
                  <w:noProof/>
                  <w:sz w:val="22"/>
                  <w:szCs w:val="22"/>
                </w:rPr>
              </w:rPrChange>
            </w:rPr>
          </w:pPr>
          <w:del w:id="1251" w:author="lợi đoàn" w:date="2024-11-30T02:13:00Z">
            <w:r w:rsidRPr="00B7319B" w:rsidDel="00B7319B">
              <w:rPr>
                <w:rPrChange w:id="1252" w:author="lợi đoàn" w:date="2024-11-30T02:13:00Z">
                  <w:rPr>
                    <w:rStyle w:val="Hyperlink"/>
                    <w:rFonts w:ascii="Times New Roman" w:hAnsi="Times New Roman"/>
                    <w:b/>
                    <w:bCs/>
                    <w:i/>
                    <w:iCs/>
                    <w:noProof/>
                  </w:rPr>
                </w:rPrChange>
              </w:rPr>
              <w:delText>3.3.2.</w:delText>
            </w:r>
            <w:r w:rsidRPr="008C59D4" w:rsidDel="00B7319B">
              <w:rPr>
                <w:rFonts w:ascii="Times New Roman" w:eastAsiaTheme="minorEastAsia" w:hAnsi="Times New Roman"/>
                <w:noProof/>
                <w:sz w:val="22"/>
                <w:szCs w:val="22"/>
                <w:rPrChange w:id="1253" w:author="lợi đoàn" w:date="2024-11-29T17:05:00Z">
                  <w:rPr>
                    <w:rFonts w:asciiTheme="minorHAnsi" w:eastAsiaTheme="minorEastAsia" w:hAnsiTheme="minorHAnsi" w:cstheme="minorBidi"/>
                    <w:noProof/>
                    <w:sz w:val="22"/>
                    <w:szCs w:val="22"/>
                  </w:rPr>
                </w:rPrChange>
              </w:rPr>
              <w:tab/>
            </w:r>
            <w:r w:rsidRPr="00B7319B" w:rsidDel="00B7319B">
              <w:rPr>
                <w:rPrChange w:id="1254" w:author="lợi đoàn" w:date="2024-11-30T02:13:00Z">
                  <w:rPr>
                    <w:rStyle w:val="Hyperlink"/>
                    <w:rFonts w:ascii="Times New Roman" w:hAnsi="Times New Roman"/>
                    <w:b/>
                    <w:bCs/>
                    <w:i/>
                    <w:iCs/>
                    <w:noProof/>
                  </w:rPr>
                </w:rPrChange>
              </w:rPr>
              <w:delText>Chức năng Đăng nhập</w:delText>
            </w:r>
            <w:r w:rsidRPr="008C59D4" w:rsidDel="00B7319B">
              <w:rPr>
                <w:rFonts w:ascii="Times New Roman" w:hAnsi="Times New Roman"/>
                <w:noProof/>
                <w:webHidden/>
                <w:rPrChange w:id="1255" w:author="lợi đoàn" w:date="2024-11-29T17:05:00Z">
                  <w:rPr>
                    <w:noProof/>
                    <w:webHidden/>
                  </w:rPr>
                </w:rPrChange>
              </w:rPr>
              <w:tab/>
            </w:r>
          </w:del>
          <w:del w:id="1256" w:author="lợi đoàn" w:date="2024-11-29T16:39:00Z">
            <w:r w:rsidRPr="008C59D4" w:rsidDel="00236F51">
              <w:rPr>
                <w:rFonts w:ascii="Times New Roman" w:hAnsi="Times New Roman"/>
                <w:noProof/>
                <w:webHidden/>
                <w:rPrChange w:id="1257" w:author="lợi đoàn" w:date="2024-11-29T17:05:00Z">
                  <w:rPr>
                    <w:noProof/>
                    <w:webHidden/>
                  </w:rPr>
                </w:rPrChange>
              </w:rPr>
              <w:delText>38</w:delText>
            </w:r>
          </w:del>
        </w:p>
        <w:p w14:paraId="39D22F07" w14:textId="5B8DC2A7" w:rsidR="0047288D" w:rsidRPr="008C59D4" w:rsidDel="00B7319B" w:rsidRDefault="0047288D">
          <w:pPr>
            <w:pStyle w:val="TOC3"/>
            <w:tabs>
              <w:tab w:val="left" w:pos="1320"/>
              <w:tab w:val="right" w:leader="dot" w:pos="9062"/>
            </w:tabs>
            <w:rPr>
              <w:del w:id="1258" w:author="lợi đoàn" w:date="2024-11-30T02:13:00Z"/>
              <w:rFonts w:ascii="Times New Roman" w:eastAsiaTheme="minorEastAsia" w:hAnsi="Times New Roman"/>
              <w:noProof/>
              <w:sz w:val="22"/>
              <w:szCs w:val="22"/>
              <w:rPrChange w:id="1259" w:author="lợi đoàn" w:date="2024-11-29T17:05:00Z">
                <w:rPr>
                  <w:del w:id="1260" w:author="lợi đoàn" w:date="2024-11-30T02:13:00Z"/>
                  <w:rFonts w:asciiTheme="minorHAnsi" w:eastAsiaTheme="minorEastAsia" w:hAnsiTheme="minorHAnsi" w:cstheme="minorBidi"/>
                  <w:noProof/>
                  <w:sz w:val="22"/>
                  <w:szCs w:val="22"/>
                </w:rPr>
              </w:rPrChange>
            </w:rPr>
          </w:pPr>
          <w:del w:id="1261" w:author="lợi đoàn" w:date="2024-11-30T02:13:00Z">
            <w:r w:rsidRPr="00B7319B" w:rsidDel="00B7319B">
              <w:rPr>
                <w:rPrChange w:id="1262" w:author="lợi đoàn" w:date="2024-11-30T02:13:00Z">
                  <w:rPr>
                    <w:rStyle w:val="Hyperlink"/>
                    <w:rFonts w:ascii="Times New Roman" w:hAnsi="Times New Roman"/>
                    <w:b/>
                    <w:bCs/>
                    <w:i/>
                    <w:iCs/>
                    <w:noProof/>
                  </w:rPr>
                </w:rPrChange>
              </w:rPr>
              <w:delText>3.3.3.</w:delText>
            </w:r>
            <w:r w:rsidRPr="008C59D4" w:rsidDel="00B7319B">
              <w:rPr>
                <w:rFonts w:ascii="Times New Roman" w:eastAsiaTheme="minorEastAsia" w:hAnsi="Times New Roman"/>
                <w:noProof/>
                <w:sz w:val="22"/>
                <w:szCs w:val="22"/>
                <w:rPrChange w:id="1263" w:author="lợi đoàn" w:date="2024-11-29T17:05:00Z">
                  <w:rPr>
                    <w:rFonts w:asciiTheme="minorHAnsi" w:eastAsiaTheme="minorEastAsia" w:hAnsiTheme="minorHAnsi" w:cstheme="minorBidi"/>
                    <w:noProof/>
                    <w:sz w:val="22"/>
                    <w:szCs w:val="22"/>
                  </w:rPr>
                </w:rPrChange>
              </w:rPr>
              <w:tab/>
            </w:r>
            <w:r w:rsidRPr="00B7319B" w:rsidDel="00B7319B">
              <w:rPr>
                <w:rPrChange w:id="1264" w:author="lợi đoàn" w:date="2024-11-30T02:13:00Z">
                  <w:rPr>
                    <w:rStyle w:val="Hyperlink"/>
                    <w:rFonts w:ascii="Times New Roman" w:hAnsi="Times New Roman"/>
                    <w:b/>
                    <w:bCs/>
                    <w:i/>
                    <w:iCs/>
                    <w:noProof/>
                  </w:rPr>
                </w:rPrChange>
              </w:rPr>
              <w:delText>Chức năng Đặt lịch khám</w:delText>
            </w:r>
            <w:r w:rsidRPr="008C59D4" w:rsidDel="00B7319B">
              <w:rPr>
                <w:rFonts w:ascii="Times New Roman" w:hAnsi="Times New Roman"/>
                <w:noProof/>
                <w:webHidden/>
                <w:rPrChange w:id="1265" w:author="lợi đoàn" w:date="2024-11-29T17:05:00Z">
                  <w:rPr>
                    <w:noProof/>
                    <w:webHidden/>
                  </w:rPr>
                </w:rPrChange>
              </w:rPr>
              <w:tab/>
            </w:r>
          </w:del>
          <w:del w:id="1266" w:author="lợi đoàn" w:date="2024-11-29T16:39:00Z">
            <w:r w:rsidRPr="008C59D4" w:rsidDel="00236F51">
              <w:rPr>
                <w:rFonts w:ascii="Times New Roman" w:hAnsi="Times New Roman"/>
                <w:noProof/>
                <w:webHidden/>
                <w:rPrChange w:id="1267" w:author="lợi đoàn" w:date="2024-11-29T17:05:00Z">
                  <w:rPr>
                    <w:noProof/>
                    <w:webHidden/>
                  </w:rPr>
                </w:rPrChange>
              </w:rPr>
              <w:delText>39</w:delText>
            </w:r>
          </w:del>
        </w:p>
        <w:p w14:paraId="4F62F6C2" w14:textId="68715DCD" w:rsidR="0047288D" w:rsidRPr="008C59D4" w:rsidDel="00B7319B" w:rsidRDefault="0047288D">
          <w:pPr>
            <w:pStyle w:val="TOC3"/>
            <w:tabs>
              <w:tab w:val="left" w:pos="1320"/>
              <w:tab w:val="right" w:leader="dot" w:pos="9062"/>
            </w:tabs>
            <w:rPr>
              <w:del w:id="1268" w:author="lợi đoàn" w:date="2024-11-30T02:13:00Z"/>
              <w:rFonts w:ascii="Times New Roman" w:eastAsiaTheme="minorEastAsia" w:hAnsi="Times New Roman"/>
              <w:noProof/>
              <w:sz w:val="22"/>
              <w:szCs w:val="22"/>
              <w:rPrChange w:id="1269" w:author="lợi đoàn" w:date="2024-11-29T17:05:00Z">
                <w:rPr>
                  <w:del w:id="1270" w:author="lợi đoàn" w:date="2024-11-30T02:13:00Z"/>
                  <w:rFonts w:asciiTheme="minorHAnsi" w:eastAsiaTheme="minorEastAsia" w:hAnsiTheme="minorHAnsi" w:cstheme="minorBidi"/>
                  <w:noProof/>
                  <w:sz w:val="22"/>
                  <w:szCs w:val="22"/>
                </w:rPr>
              </w:rPrChange>
            </w:rPr>
          </w:pPr>
          <w:del w:id="1271" w:author="lợi đoàn" w:date="2024-11-30T02:13:00Z">
            <w:r w:rsidRPr="00B7319B" w:rsidDel="00B7319B">
              <w:rPr>
                <w:rPrChange w:id="1272" w:author="lợi đoàn" w:date="2024-11-30T02:13:00Z">
                  <w:rPr>
                    <w:rStyle w:val="Hyperlink"/>
                    <w:rFonts w:ascii="Times New Roman" w:hAnsi="Times New Roman"/>
                    <w:b/>
                    <w:bCs/>
                    <w:i/>
                    <w:iCs/>
                    <w:noProof/>
                  </w:rPr>
                </w:rPrChange>
              </w:rPr>
              <w:delText>3.3.4.</w:delText>
            </w:r>
            <w:r w:rsidRPr="008C59D4" w:rsidDel="00B7319B">
              <w:rPr>
                <w:rFonts w:ascii="Times New Roman" w:eastAsiaTheme="minorEastAsia" w:hAnsi="Times New Roman"/>
                <w:noProof/>
                <w:sz w:val="22"/>
                <w:szCs w:val="22"/>
                <w:rPrChange w:id="1273" w:author="lợi đoàn" w:date="2024-11-29T17:05:00Z">
                  <w:rPr>
                    <w:rFonts w:asciiTheme="minorHAnsi" w:eastAsiaTheme="minorEastAsia" w:hAnsiTheme="minorHAnsi" w:cstheme="minorBidi"/>
                    <w:noProof/>
                    <w:sz w:val="22"/>
                    <w:szCs w:val="22"/>
                  </w:rPr>
                </w:rPrChange>
              </w:rPr>
              <w:tab/>
            </w:r>
            <w:r w:rsidRPr="00B7319B" w:rsidDel="00B7319B">
              <w:rPr>
                <w:rPrChange w:id="1274" w:author="lợi đoàn" w:date="2024-11-30T02:13:00Z">
                  <w:rPr>
                    <w:rStyle w:val="Hyperlink"/>
                    <w:rFonts w:ascii="Times New Roman" w:hAnsi="Times New Roman"/>
                    <w:b/>
                    <w:bCs/>
                    <w:i/>
                    <w:iCs/>
                    <w:noProof/>
                  </w:rPr>
                </w:rPrChange>
              </w:rPr>
              <w:delText>Chức năng Tìm kiếm hồ sơ</w:delText>
            </w:r>
            <w:r w:rsidRPr="008C59D4" w:rsidDel="00B7319B">
              <w:rPr>
                <w:rFonts w:ascii="Times New Roman" w:hAnsi="Times New Roman"/>
                <w:noProof/>
                <w:webHidden/>
                <w:rPrChange w:id="1275" w:author="lợi đoàn" w:date="2024-11-29T17:05:00Z">
                  <w:rPr>
                    <w:noProof/>
                    <w:webHidden/>
                  </w:rPr>
                </w:rPrChange>
              </w:rPr>
              <w:tab/>
            </w:r>
          </w:del>
          <w:del w:id="1276" w:author="lợi đoàn" w:date="2024-11-29T16:39:00Z">
            <w:r w:rsidRPr="008C59D4" w:rsidDel="00236F51">
              <w:rPr>
                <w:rFonts w:ascii="Times New Roman" w:hAnsi="Times New Roman"/>
                <w:noProof/>
                <w:webHidden/>
                <w:rPrChange w:id="1277" w:author="lợi đoàn" w:date="2024-11-29T17:05:00Z">
                  <w:rPr>
                    <w:noProof/>
                    <w:webHidden/>
                  </w:rPr>
                </w:rPrChange>
              </w:rPr>
              <w:delText>40</w:delText>
            </w:r>
          </w:del>
        </w:p>
        <w:p w14:paraId="22A15ACD" w14:textId="60287935" w:rsidR="0047288D" w:rsidRPr="008C59D4" w:rsidDel="00B7319B" w:rsidRDefault="0047288D">
          <w:pPr>
            <w:pStyle w:val="TOC3"/>
            <w:tabs>
              <w:tab w:val="left" w:pos="1320"/>
              <w:tab w:val="right" w:leader="dot" w:pos="9062"/>
            </w:tabs>
            <w:rPr>
              <w:del w:id="1278" w:author="lợi đoàn" w:date="2024-11-30T02:13:00Z"/>
              <w:rFonts w:ascii="Times New Roman" w:eastAsiaTheme="minorEastAsia" w:hAnsi="Times New Roman"/>
              <w:noProof/>
              <w:sz w:val="22"/>
              <w:szCs w:val="22"/>
              <w:rPrChange w:id="1279" w:author="lợi đoàn" w:date="2024-11-29T17:05:00Z">
                <w:rPr>
                  <w:del w:id="1280" w:author="lợi đoàn" w:date="2024-11-30T02:13:00Z"/>
                  <w:rFonts w:asciiTheme="minorHAnsi" w:eastAsiaTheme="minorEastAsia" w:hAnsiTheme="minorHAnsi" w:cstheme="minorBidi"/>
                  <w:noProof/>
                  <w:sz w:val="22"/>
                  <w:szCs w:val="22"/>
                </w:rPr>
              </w:rPrChange>
            </w:rPr>
          </w:pPr>
          <w:del w:id="1281" w:author="lợi đoàn" w:date="2024-11-30T02:13:00Z">
            <w:r w:rsidRPr="00B7319B" w:rsidDel="00B7319B">
              <w:rPr>
                <w:rPrChange w:id="1282" w:author="lợi đoàn" w:date="2024-11-30T02:13:00Z">
                  <w:rPr>
                    <w:rStyle w:val="Hyperlink"/>
                    <w:rFonts w:ascii="Times New Roman" w:hAnsi="Times New Roman"/>
                    <w:b/>
                    <w:bCs/>
                    <w:i/>
                    <w:iCs/>
                    <w:noProof/>
                  </w:rPr>
                </w:rPrChange>
              </w:rPr>
              <w:delText>3.3.5.</w:delText>
            </w:r>
            <w:r w:rsidRPr="008C59D4" w:rsidDel="00B7319B">
              <w:rPr>
                <w:rFonts w:ascii="Times New Roman" w:eastAsiaTheme="minorEastAsia" w:hAnsi="Times New Roman"/>
                <w:noProof/>
                <w:sz w:val="22"/>
                <w:szCs w:val="22"/>
                <w:rPrChange w:id="1283" w:author="lợi đoàn" w:date="2024-11-29T17:05:00Z">
                  <w:rPr>
                    <w:rFonts w:asciiTheme="minorHAnsi" w:eastAsiaTheme="minorEastAsia" w:hAnsiTheme="minorHAnsi" w:cstheme="minorBidi"/>
                    <w:noProof/>
                    <w:sz w:val="22"/>
                    <w:szCs w:val="22"/>
                  </w:rPr>
                </w:rPrChange>
              </w:rPr>
              <w:tab/>
            </w:r>
            <w:r w:rsidRPr="00B7319B" w:rsidDel="00B7319B">
              <w:rPr>
                <w:rPrChange w:id="1284" w:author="lợi đoàn" w:date="2024-11-30T02:13:00Z">
                  <w:rPr>
                    <w:rStyle w:val="Hyperlink"/>
                    <w:rFonts w:ascii="Times New Roman" w:hAnsi="Times New Roman"/>
                    <w:b/>
                    <w:bCs/>
                    <w:i/>
                    <w:iCs/>
                    <w:noProof/>
                  </w:rPr>
                </w:rPrChange>
              </w:rPr>
              <w:delText>Chức năng Thông báo</w:delText>
            </w:r>
            <w:r w:rsidRPr="008C59D4" w:rsidDel="00B7319B">
              <w:rPr>
                <w:rFonts w:ascii="Times New Roman" w:hAnsi="Times New Roman"/>
                <w:noProof/>
                <w:webHidden/>
                <w:rPrChange w:id="1285" w:author="lợi đoàn" w:date="2024-11-29T17:05:00Z">
                  <w:rPr>
                    <w:noProof/>
                    <w:webHidden/>
                  </w:rPr>
                </w:rPrChange>
              </w:rPr>
              <w:tab/>
            </w:r>
          </w:del>
          <w:del w:id="1286" w:author="lợi đoàn" w:date="2024-11-29T16:39:00Z">
            <w:r w:rsidRPr="008C59D4" w:rsidDel="00236F51">
              <w:rPr>
                <w:rFonts w:ascii="Times New Roman" w:hAnsi="Times New Roman"/>
                <w:noProof/>
                <w:webHidden/>
                <w:rPrChange w:id="1287" w:author="lợi đoàn" w:date="2024-11-29T17:05:00Z">
                  <w:rPr>
                    <w:noProof/>
                    <w:webHidden/>
                  </w:rPr>
                </w:rPrChange>
              </w:rPr>
              <w:delText>42</w:delText>
            </w:r>
          </w:del>
        </w:p>
        <w:p w14:paraId="23253AA6" w14:textId="0BBECA23" w:rsidR="0047288D" w:rsidRPr="008C59D4" w:rsidDel="00B7319B" w:rsidRDefault="0047288D">
          <w:pPr>
            <w:pStyle w:val="TOC3"/>
            <w:tabs>
              <w:tab w:val="left" w:pos="1320"/>
              <w:tab w:val="right" w:leader="dot" w:pos="9062"/>
            </w:tabs>
            <w:rPr>
              <w:del w:id="1288" w:author="lợi đoàn" w:date="2024-11-30T02:13:00Z"/>
              <w:rFonts w:ascii="Times New Roman" w:eastAsiaTheme="minorEastAsia" w:hAnsi="Times New Roman"/>
              <w:b/>
              <w:bCs/>
              <w:noProof/>
              <w:sz w:val="22"/>
              <w:szCs w:val="22"/>
              <w:rPrChange w:id="1289" w:author="lợi đoàn" w:date="2024-11-29T17:05:00Z">
                <w:rPr>
                  <w:del w:id="1290" w:author="lợi đoàn" w:date="2024-11-30T02:13:00Z"/>
                  <w:rFonts w:asciiTheme="minorHAnsi" w:eastAsiaTheme="minorEastAsia" w:hAnsiTheme="minorHAnsi" w:cstheme="minorBidi"/>
                  <w:noProof/>
                  <w:sz w:val="22"/>
                  <w:szCs w:val="22"/>
                </w:rPr>
              </w:rPrChange>
            </w:rPr>
          </w:pPr>
          <w:del w:id="1291" w:author="lợi đoàn" w:date="2024-11-30T02:13:00Z">
            <w:r w:rsidRPr="00B7319B" w:rsidDel="00B7319B">
              <w:rPr>
                <w:rPrChange w:id="1292" w:author="lợi đoàn" w:date="2024-11-30T02:13:00Z">
                  <w:rPr>
                    <w:rStyle w:val="Hyperlink"/>
                    <w:rFonts w:ascii="Times New Roman" w:hAnsi="Times New Roman"/>
                    <w:b/>
                    <w:bCs/>
                    <w:i/>
                    <w:iCs/>
                    <w:noProof/>
                  </w:rPr>
                </w:rPrChange>
              </w:rPr>
              <w:delText>3.3.6.</w:delText>
            </w:r>
            <w:r w:rsidRPr="008C59D4" w:rsidDel="00B7319B">
              <w:rPr>
                <w:rFonts w:ascii="Times New Roman" w:eastAsiaTheme="minorEastAsia" w:hAnsi="Times New Roman"/>
                <w:b/>
                <w:bCs/>
                <w:noProof/>
                <w:sz w:val="22"/>
                <w:szCs w:val="22"/>
                <w:rPrChange w:id="1293" w:author="lợi đoàn" w:date="2024-11-29T17:05:00Z">
                  <w:rPr>
                    <w:rFonts w:asciiTheme="minorHAnsi" w:eastAsiaTheme="minorEastAsia" w:hAnsiTheme="minorHAnsi" w:cstheme="minorBidi"/>
                    <w:noProof/>
                    <w:sz w:val="22"/>
                    <w:szCs w:val="22"/>
                  </w:rPr>
                </w:rPrChange>
              </w:rPr>
              <w:tab/>
            </w:r>
            <w:r w:rsidRPr="00B7319B" w:rsidDel="00B7319B">
              <w:rPr>
                <w:rPrChange w:id="1294" w:author="lợi đoàn" w:date="2024-11-30T02:13:00Z">
                  <w:rPr>
                    <w:rStyle w:val="Hyperlink"/>
                    <w:rFonts w:ascii="Times New Roman" w:hAnsi="Times New Roman"/>
                    <w:b/>
                    <w:bCs/>
                    <w:i/>
                    <w:iCs/>
                    <w:noProof/>
                  </w:rPr>
                </w:rPrChange>
              </w:rPr>
              <w:delText xml:space="preserve">Chức năng </w:delText>
            </w:r>
            <w:r w:rsidRPr="00B7319B" w:rsidDel="00B7319B">
              <w:rPr>
                <w:b/>
                <w:rPrChange w:id="1295" w:author="lợi đoàn" w:date="2024-11-30T02:13:00Z">
                  <w:rPr>
                    <w:rStyle w:val="Hyperlink"/>
                    <w:rFonts w:ascii="Times New Roman" w:hAnsi="Times New Roman"/>
                    <w:bCs/>
                    <w:noProof/>
                  </w:rPr>
                </w:rPrChange>
              </w:rPr>
              <w:delText>Quản lý và đặt lịch khám cho bệnh nhân</w:delText>
            </w:r>
            <w:r w:rsidRPr="008C59D4" w:rsidDel="00B7319B">
              <w:rPr>
                <w:rFonts w:ascii="Times New Roman" w:hAnsi="Times New Roman"/>
                <w:b/>
                <w:bCs/>
                <w:noProof/>
                <w:webHidden/>
                <w:rPrChange w:id="1296" w:author="lợi đoàn" w:date="2024-11-29T17:05:00Z">
                  <w:rPr>
                    <w:noProof/>
                    <w:webHidden/>
                  </w:rPr>
                </w:rPrChange>
              </w:rPr>
              <w:tab/>
            </w:r>
          </w:del>
          <w:del w:id="1297" w:author="lợi đoàn" w:date="2024-11-29T16:39:00Z">
            <w:r w:rsidRPr="008C59D4" w:rsidDel="00236F51">
              <w:rPr>
                <w:rFonts w:ascii="Times New Roman" w:hAnsi="Times New Roman"/>
                <w:b/>
                <w:bCs/>
                <w:noProof/>
                <w:webHidden/>
                <w:rPrChange w:id="1298" w:author="lợi đoàn" w:date="2024-11-29T17:05:00Z">
                  <w:rPr>
                    <w:noProof/>
                    <w:webHidden/>
                  </w:rPr>
                </w:rPrChange>
              </w:rPr>
              <w:delText>43</w:delText>
            </w:r>
          </w:del>
        </w:p>
        <w:p w14:paraId="6647B36A" w14:textId="315D5910" w:rsidR="0047288D" w:rsidRPr="008C59D4" w:rsidDel="00B7319B" w:rsidRDefault="0047288D">
          <w:pPr>
            <w:pStyle w:val="TOC3"/>
            <w:tabs>
              <w:tab w:val="left" w:pos="1320"/>
              <w:tab w:val="right" w:leader="dot" w:pos="9062"/>
            </w:tabs>
            <w:rPr>
              <w:del w:id="1299" w:author="lợi đoàn" w:date="2024-11-30T02:13:00Z"/>
              <w:rFonts w:ascii="Times New Roman" w:eastAsiaTheme="minorEastAsia" w:hAnsi="Times New Roman"/>
              <w:b/>
              <w:bCs/>
              <w:noProof/>
              <w:sz w:val="22"/>
              <w:szCs w:val="22"/>
              <w:rPrChange w:id="1300" w:author="lợi đoàn" w:date="2024-11-29T17:05:00Z">
                <w:rPr>
                  <w:del w:id="1301" w:author="lợi đoàn" w:date="2024-11-30T02:13:00Z"/>
                  <w:rFonts w:asciiTheme="minorHAnsi" w:eastAsiaTheme="minorEastAsia" w:hAnsiTheme="minorHAnsi" w:cstheme="minorBidi"/>
                  <w:noProof/>
                  <w:sz w:val="22"/>
                  <w:szCs w:val="22"/>
                </w:rPr>
              </w:rPrChange>
            </w:rPr>
          </w:pPr>
          <w:del w:id="1302" w:author="lợi đoàn" w:date="2024-11-30T02:13:00Z">
            <w:r w:rsidRPr="00B7319B" w:rsidDel="00B7319B">
              <w:rPr>
                <w:rPrChange w:id="1303" w:author="lợi đoàn" w:date="2024-11-30T02:13:00Z">
                  <w:rPr>
                    <w:rStyle w:val="Hyperlink"/>
                    <w:rFonts w:ascii="Times New Roman" w:hAnsi="Times New Roman"/>
                    <w:b/>
                    <w:bCs/>
                    <w:i/>
                    <w:iCs/>
                    <w:noProof/>
                  </w:rPr>
                </w:rPrChange>
              </w:rPr>
              <w:delText>3.3.7.</w:delText>
            </w:r>
            <w:r w:rsidRPr="008C59D4" w:rsidDel="00B7319B">
              <w:rPr>
                <w:rFonts w:ascii="Times New Roman" w:eastAsiaTheme="minorEastAsia" w:hAnsi="Times New Roman"/>
                <w:b/>
                <w:bCs/>
                <w:noProof/>
                <w:sz w:val="22"/>
                <w:szCs w:val="22"/>
                <w:rPrChange w:id="1304" w:author="lợi đoàn" w:date="2024-11-29T17:05:00Z">
                  <w:rPr>
                    <w:rFonts w:asciiTheme="minorHAnsi" w:eastAsiaTheme="minorEastAsia" w:hAnsiTheme="minorHAnsi" w:cstheme="minorBidi"/>
                    <w:noProof/>
                    <w:sz w:val="22"/>
                    <w:szCs w:val="22"/>
                  </w:rPr>
                </w:rPrChange>
              </w:rPr>
              <w:tab/>
            </w:r>
            <w:r w:rsidRPr="00B7319B" w:rsidDel="00B7319B">
              <w:rPr>
                <w:rPrChange w:id="1305" w:author="lợi đoàn" w:date="2024-11-30T02:13:00Z">
                  <w:rPr>
                    <w:rStyle w:val="Hyperlink"/>
                    <w:rFonts w:ascii="Times New Roman" w:hAnsi="Times New Roman"/>
                    <w:b/>
                    <w:bCs/>
                    <w:i/>
                    <w:iCs/>
                    <w:noProof/>
                  </w:rPr>
                </w:rPrChange>
              </w:rPr>
              <w:delText xml:space="preserve">Chức năng </w:delText>
            </w:r>
            <w:r w:rsidRPr="00B7319B" w:rsidDel="00B7319B">
              <w:rPr>
                <w:b/>
                <w:rPrChange w:id="1306" w:author="lợi đoàn" w:date="2024-11-30T02:13:00Z">
                  <w:rPr>
                    <w:rStyle w:val="Hyperlink"/>
                    <w:rFonts w:ascii="Times New Roman" w:hAnsi="Times New Roman"/>
                    <w:bCs/>
                    <w:noProof/>
                  </w:rPr>
                </w:rPrChange>
              </w:rPr>
              <w:delText>Khám bệnh</w:delText>
            </w:r>
            <w:r w:rsidRPr="008C59D4" w:rsidDel="00B7319B">
              <w:rPr>
                <w:rFonts w:ascii="Times New Roman" w:hAnsi="Times New Roman"/>
                <w:b/>
                <w:bCs/>
                <w:noProof/>
                <w:webHidden/>
                <w:rPrChange w:id="1307" w:author="lợi đoàn" w:date="2024-11-29T17:05:00Z">
                  <w:rPr>
                    <w:noProof/>
                    <w:webHidden/>
                  </w:rPr>
                </w:rPrChange>
              </w:rPr>
              <w:tab/>
            </w:r>
          </w:del>
          <w:del w:id="1308" w:author="lợi đoàn" w:date="2024-11-29T16:39:00Z">
            <w:r w:rsidRPr="008C59D4" w:rsidDel="00236F51">
              <w:rPr>
                <w:rFonts w:ascii="Times New Roman" w:hAnsi="Times New Roman"/>
                <w:b/>
                <w:bCs/>
                <w:noProof/>
                <w:webHidden/>
                <w:rPrChange w:id="1309" w:author="lợi đoàn" w:date="2024-11-29T17:05:00Z">
                  <w:rPr>
                    <w:noProof/>
                    <w:webHidden/>
                  </w:rPr>
                </w:rPrChange>
              </w:rPr>
              <w:delText>44</w:delText>
            </w:r>
          </w:del>
        </w:p>
        <w:p w14:paraId="67BAE3CA" w14:textId="652E8511" w:rsidR="0047288D" w:rsidRPr="008C59D4" w:rsidDel="00B7319B" w:rsidRDefault="0047288D">
          <w:pPr>
            <w:pStyle w:val="TOC3"/>
            <w:tabs>
              <w:tab w:val="left" w:pos="1320"/>
              <w:tab w:val="right" w:leader="dot" w:pos="9062"/>
            </w:tabs>
            <w:rPr>
              <w:del w:id="1310" w:author="lợi đoàn" w:date="2024-11-30T02:13:00Z"/>
              <w:rFonts w:ascii="Times New Roman" w:eastAsiaTheme="minorEastAsia" w:hAnsi="Times New Roman"/>
              <w:b/>
              <w:bCs/>
              <w:noProof/>
              <w:sz w:val="22"/>
              <w:szCs w:val="22"/>
              <w:rPrChange w:id="1311" w:author="lợi đoàn" w:date="2024-11-29T17:05:00Z">
                <w:rPr>
                  <w:del w:id="1312" w:author="lợi đoàn" w:date="2024-11-30T02:13:00Z"/>
                  <w:rFonts w:asciiTheme="minorHAnsi" w:eastAsiaTheme="minorEastAsia" w:hAnsiTheme="minorHAnsi" w:cstheme="minorBidi"/>
                  <w:noProof/>
                  <w:sz w:val="22"/>
                  <w:szCs w:val="22"/>
                </w:rPr>
              </w:rPrChange>
            </w:rPr>
          </w:pPr>
          <w:del w:id="1313" w:author="lợi đoàn" w:date="2024-11-30T02:13:00Z">
            <w:r w:rsidRPr="00B7319B" w:rsidDel="00B7319B">
              <w:rPr>
                <w:rPrChange w:id="1314" w:author="lợi đoàn" w:date="2024-11-30T02:13:00Z">
                  <w:rPr>
                    <w:rStyle w:val="Hyperlink"/>
                    <w:rFonts w:ascii="Times New Roman" w:hAnsi="Times New Roman"/>
                    <w:b/>
                    <w:bCs/>
                    <w:i/>
                    <w:iCs/>
                    <w:noProof/>
                  </w:rPr>
                </w:rPrChange>
              </w:rPr>
              <w:delText>3.3.8.</w:delText>
            </w:r>
            <w:r w:rsidRPr="008C59D4" w:rsidDel="00B7319B">
              <w:rPr>
                <w:rFonts w:ascii="Times New Roman" w:eastAsiaTheme="minorEastAsia" w:hAnsi="Times New Roman"/>
                <w:b/>
                <w:bCs/>
                <w:noProof/>
                <w:sz w:val="22"/>
                <w:szCs w:val="22"/>
                <w:rPrChange w:id="1315" w:author="lợi đoàn" w:date="2024-11-29T17:05:00Z">
                  <w:rPr>
                    <w:rFonts w:asciiTheme="minorHAnsi" w:eastAsiaTheme="minorEastAsia" w:hAnsiTheme="minorHAnsi" w:cstheme="minorBidi"/>
                    <w:noProof/>
                    <w:sz w:val="22"/>
                    <w:szCs w:val="22"/>
                  </w:rPr>
                </w:rPrChange>
              </w:rPr>
              <w:tab/>
            </w:r>
            <w:r w:rsidRPr="00B7319B" w:rsidDel="00B7319B">
              <w:rPr>
                <w:rPrChange w:id="1316" w:author="lợi đoàn" w:date="2024-11-30T02:13:00Z">
                  <w:rPr>
                    <w:rStyle w:val="Hyperlink"/>
                    <w:rFonts w:ascii="Times New Roman" w:hAnsi="Times New Roman"/>
                    <w:b/>
                    <w:bCs/>
                    <w:i/>
                    <w:iCs/>
                    <w:noProof/>
                  </w:rPr>
                </w:rPrChange>
              </w:rPr>
              <w:delText xml:space="preserve">Chức năng </w:delText>
            </w:r>
            <w:r w:rsidRPr="00B7319B" w:rsidDel="00B7319B">
              <w:rPr>
                <w:b/>
                <w:rPrChange w:id="1317" w:author="lợi đoàn" w:date="2024-11-30T02:13:00Z">
                  <w:rPr>
                    <w:rStyle w:val="Hyperlink"/>
                    <w:rFonts w:ascii="Times New Roman" w:hAnsi="Times New Roman"/>
                    <w:bCs/>
                    <w:noProof/>
                    <w:lang w:val="vi-VN"/>
                  </w:rPr>
                </w:rPrChange>
              </w:rPr>
              <w:delText>Thanh toán</w:delText>
            </w:r>
            <w:r w:rsidRPr="008C59D4" w:rsidDel="00B7319B">
              <w:rPr>
                <w:rFonts w:ascii="Times New Roman" w:hAnsi="Times New Roman"/>
                <w:b/>
                <w:bCs/>
                <w:noProof/>
                <w:webHidden/>
                <w:rPrChange w:id="1318" w:author="lợi đoàn" w:date="2024-11-29T17:05:00Z">
                  <w:rPr>
                    <w:noProof/>
                    <w:webHidden/>
                  </w:rPr>
                </w:rPrChange>
              </w:rPr>
              <w:tab/>
            </w:r>
          </w:del>
          <w:del w:id="1319" w:author="lợi đoàn" w:date="2024-11-29T16:39:00Z">
            <w:r w:rsidRPr="008C59D4" w:rsidDel="00236F51">
              <w:rPr>
                <w:rFonts w:ascii="Times New Roman" w:hAnsi="Times New Roman"/>
                <w:b/>
                <w:bCs/>
                <w:noProof/>
                <w:webHidden/>
                <w:rPrChange w:id="1320" w:author="lợi đoàn" w:date="2024-11-29T17:05:00Z">
                  <w:rPr>
                    <w:noProof/>
                    <w:webHidden/>
                  </w:rPr>
                </w:rPrChange>
              </w:rPr>
              <w:delText>47</w:delText>
            </w:r>
          </w:del>
        </w:p>
        <w:p w14:paraId="07C1A702" w14:textId="44B3B73D" w:rsidR="0047288D" w:rsidRPr="008C59D4" w:rsidDel="00B7319B" w:rsidRDefault="0047288D">
          <w:pPr>
            <w:pStyle w:val="TOC2"/>
            <w:tabs>
              <w:tab w:val="left" w:pos="880"/>
              <w:tab w:val="right" w:leader="dot" w:pos="9062"/>
            </w:tabs>
            <w:rPr>
              <w:del w:id="1321" w:author="lợi đoàn" w:date="2024-11-30T02:13:00Z"/>
              <w:rFonts w:ascii="Times New Roman" w:eastAsiaTheme="minorEastAsia" w:hAnsi="Times New Roman"/>
              <w:noProof/>
              <w:sz w:val="22"/>
              <w:szCs w:val="22"/>
              <w:rPrChange w:id="1322" w:author="lợi đoàn" w:date="2024-11-29T17:05:00Z">
                <w:rPr>
                  <w:del w:id="1323" w:author="lợi đoàn" w:date="2024-11-30T02:13:00Z"/>
                  <w:rFonts w:asciiTheme="minorHAnsi" w:eastAsiaTheme="minorEastAsia" w:hAnsiTheme="minorHAnsi" w:cstheme="minorBidi"/>
                  <w:noProof/>
                  <w:sz w:val="22"/>
                  <w:szCs w:val="22"/>
                </w:rPr>
              </w:rPrChange>
            </w:rPr>
          </w:pPr>
          <w:del w:id="1324" w:author="lợi đoàn" w:date="2024-11-30T02:13:00Z">
            <w:r w:rsidRPr="00B7319B" w:rsidDel="00B7319B">
              <w:rPr>
                <w:rPrChange w:id="1325" w:author="lợi đoàn" w:date="2024-11-30T02:13:00Z">
                  <w:rPr>
                    <w:rStyle w:val="Hyperlink"/>
                    <w:rFonts w:ascii="Times New Roman" w:hAnsi="Times New Roman"/>
                    <w:noProof/>
                  </w:rPr>
                </w:rPrChange>
              </w:rPr>
              <w:delText>3.4</w:delText>
            </w:r>
            <w:r w:rsidRPr="008C59D4" w:rsidDel="00B7319B">
              <w:rPr>
                <w:rFonts w:ascii="Times New Roman" w:eastAsiaTheme="minorEastAsia" w:hAnsi="Times New Roman"/>
                <w:noProof/>
                <w:sz w:val="22"/>
                <w:szCs w:val="22"/>
                <w:rPrChange w:id="1326" w:author="lợi đoàn" w:date="2024-11-29T17:05:00Z">
                  <w:rPr>
                    <w:rFonts w:asciiTheme="minorHAnsi" w:eastAsiaTheme="minorEastAsia" w:hAnsiTheme="minorHAnsi" w:cstheme="minorBidi"/>
                    <w:noProof/>
                    <w:sz w:val="22"/>
                    <w:szCs w:val="22"/>
                  </w:rPr>
                </w:rPrChange>
              </w:rPr>
              <w:tab/>
            </w:r>
            <w:r w:rsidRPr="00B7319B" w:rsidDel="00B7319B">
              <w:rPr>
                <w:rPrChange w:id="1327" w:author="lợi đoàn" w:date="2024-11-30T02:13:00Z">
                  <w:rPr>
                    <w:rStyle w:val="Hyperlink"/>
                    <w:rFonts w:ascii="Times New Roman" w:hAnsi="Times New Roman"/>
                    <w:noProof/>
                  </w:rPr>
                </w:rPrChange>
              </w:rPr>
              <w:delText>Thiết kế cơ sơ dữ liệu</w:delText>
            </w:r>
            <w:r w:rsidRPr="008C59D4" w:rsidDel="00B7319B">
              <w:rPr>
                <w:rFonts w:ascii="Times New Roman" w:hAnsi="Times New Roman"/>
                <w:noProof/>
                <w:webHidden/>
                <w:rPrChange w:id="1328" w:author="lợi đoàn" w:date="2024-11-29T17:05:00Z">
                  <w:rPr>
                    <w:noProof/>
                    <w:webHidden/>
                  </w:rPr>
                </w:rPrChange>
              </w:rPr>
              <w:tab/>
            </w:r>
          </w:del>
          <w:del w:id="1329" w:author="lợi đoàn" w:date="2024-11-29T16:39:00Z">
            <w:r w:rsidRPr="008C59D4" w:rsidDel="00236F51">
              <w:rPr>
                <w:rFonts w:ascii="Times New Roman" w:hAnsi="Times New Roman"/>
                <w:noProof/>
                <w:webHidden/>
                <w:rPrChange w:id="1330" w:author="lợi đoàn" w:date="2024-11-29T17:05:00Z">
                  <w:rPr>
                    <w:noProof/>
                    <w:webHidden/>
                  </w:rPr>
                </w:rPrChange>
              </w:rPr>
              <w:delText>47</w:delText>
            </w:r>
          </w:del>
        </w:p>
        <w:p w14:paraId="2B30BD69" w14:textId="3D8985BD" w:rsidR="0047288D" w:rsidRPr="008C59D4" w:rsidDel="00B7319B" w:rsidRDefault="0047288D">
          <w:pPr>
            <w:pStyle w:val="TOC1"/>
            <w:rPr>
              <w:del w:id="1331" w:author="lợi đoàn" w:date="2024-11-30T02:13:00Z"/>
              <w:rFonts w:eastAsiaTheme="minorEastAsia"/>
              <w:sz w:val="22"/>
              <w:szCs w:val="22"/>
              <w:rPrChange w:id="1332" w:author="lợi đoàn" w:date="2024-11-29T17:05:00Z">
                <w:rPr>
                  <w:del w:id="1333" w:author="lợi đoàn" w:date="2024-11-30T02:13:00Z"/>
                  <w:rFonts w:asciiTheme="minorHAnsi" w:eastAsiaTheme="minorEastAsia" w:hAnsiTheme="minorHAnsi" w:cstheme="minorBidi"/>
                  <w:sz w:val="22"/>
                  <w:szCs w:val="22"/>
                </w:rPr>
              </w:rPrChange>
            </w:rPr>
          </w:pPr>
          <w:del w:id="1334" w:author="lợi đoàn" w:date="2024-11-30T02:13:00Z">
            <w:r w:rsidRPr="00B7319B" w:rsidDel="00B7319B">
              <w:rPr>
                <w:rPrChange w:id="1335" w:author="lợi đoàn" w:date="2024-11-30T02:13:00Z">
                  <w:rPr>
                    <w:rStyle w:val="Hyperlink"/>
                    <w:b w:val="0"/>
                  </w:rPr>
                </w:rPrChange>
              </w:rPr>
              <w:delText>Ch</w:delText>
            </w:r>
            <w:r w:rsidRPr="00B7319B" w:rsidDel="00B7319B">
              <w:rPr>
                <w:rFonts w:ascii="Cambria" w:hAnsi="Cambria" w:cs="Cambria"/>
                <w:rPrChange w:id="1336" w:author="lợi đoàn" w:date="2024-11-30T02:13:00Z">
                  <w:rPr>
                    <w:rStyle w:val="Hyperlink"/>
                    <w:b w:val="0"/>
                  </w:rPr>
                </w:rPrChange>
              </w:rPr>
              <w:delText>ươ</w:delText>
            </w:r>
            <w:r w:rsidRPr="00B7319B" w:rsidDel="00B7319B">
              <w:rPr>
                <w:rPrChange w:id="1337" w:author="lợi đoàn" w:date="2024-11-30T02:13:00Z">
                  <w:rPr>
                    <w:rStyle w:val="Hyperlink"/>
                    <w:b w:val="0"/>
                  </w:rPr>
                </w:rPrChange>
              </w:rPr>
              <w:delText xml:space="preserve">ng </w:delText>
            </w:r>
            <w:r w:rsidRPr="00B7319B" w:rsidDel="00B7319B">
              <w:rPr>
                <w:rPrChange w:id="1338" w:author="lợi đoàn" w:date="2024-11-30T02:13:00Z">
                  <w:rPr>
                    <w:rStyle w:val="Hyperlink"/>
                    <w:b w:val="0"/>
                    <w:lang w:val="vi-VN"/>
                  </w:rPr>
                </w:rPrChange>
              </w:rPr>
              <w:delText>4</w:delText>
            </w:r>
            <w:r w:rsidRPr="00B7319B" w:rsidDel="00B7319B">
              <w:rPr>
                <w:rPrChange w:id="1339" w:author="lợi đoàn" w:date="2024-11-30T02:13:00Z">
                  <w:rPr>
                    <w:rStyle w:val="Hyperlink"/>
                    <w:b w:val="0"/>
                  </w:rPr>
                </w:rPrChange>
              </w:rPr>
              <w:delText xml:space="preserve">: </w:delText>
            </w:r>
            <w:r w:rsidRPr="00B7319B" w:rsidDel="00B7319B">
              <w:rPr>
                <w:rPrChange w:id="1340" w:author="lợi đoàn" w:date="2024-11-30T02:13:00Z">
                  <w:rPr>
                    <w:rStyle w:val="Hyperlink"/>
                    <w:b w:val="0"/>
                    <w:lang w:val="vi-VN"/>
                  </w:rPr>
                </w:rPrChange>
              </w:rPr>
              <w:delText>XÂY D</w:delText>
            </w:r>
            <w:r w:rsidRPr="00B7319B" w:rsidDel="00B7319B">
              <w:rPr>
                <w:rFonts w:ascii="Cambria" w:hAnsi="Cambria" w:cs="Cambria"/>
                <w:rPrChange w:id="1341" w:author="lợi đoàn" w:date="2024-11-30T02:13:00Z">
                  <w:rPr>
                    <w:rStyle w:val="Hyperlink"/>
                    <w:b w:val="0"/>
                    <w:lang w:val="vi-VN"/>
                  </w:rPr>
                </w:rPrChange>
              </w:rPr>
              <w:delText>Ự</w:delText>
            </w:r>
            <w:r w:rsidRPr="00B7319B" w:rsidDel="00B7319B">
              <w:rPr>
                <w:rPrChange w:id="1342" w:author="lợi đoàn" w:date="2024-11-30T02:13:00Z">
                  <w:rPr>
                    <w:rStyle w:val="Hyperlink"/>
                    <w:b w:val="0"/>
                    <w:lang w:val="vi-VN"/>
                  </w:rPr>
                </w:rPrChange>
              </w:rPr>
              <w:delText>NG WEBSITE QU</w:delText>
            </w:r>
            <w:r w:rsidRPr="00B7319B" w:rsidDel="00B7319B">
              <w:rPr>
                <w:rFonts w:ascii="Cambria" w:hAnsi="Cambria" w:cs="Cambria"/>
                <w:rPrChange w:id="1343" w:author="lợi đoàn" w:date="2024-11-30T02:13:00Z">
                  <w:rPr>
                    <w:rStyle w:val="Hyperlink"/>
                    <w:b w:val="0"/>
                    <w:lang w:val="vi-VN"/>
                  </w:rPr>
                </w:rPrChange>
              </w:rPr>
              <w:delText>Ả</w:delText>
            </w:r>
            <w:r w:rsidRPr="00B7319B" w:rsidDel="00B7319B">
              <w:rPr>
                <w:rPrChange w:id="1344" w:author="lợi đoàn" w:date="2024-11-30T02:13:00Z">
                  <w:rPr>
                    <w:rStyle w:val="Hyperlink"/>
                    <w:b w:val="0"/>
                    <w:lang w:val="vi-VN"/>
                  </w:rPr>
                </w:rPrChange>
              </w:rPr>
              <w:delText>N L</w:delText>
            </w:r>
            <w:r w:rsidRPr="00B7319B" w:rsidDel="00B7319B">
              <w:rPr>
                <w:rFonts w:ascii="VNI-Times" w:hAnsi="VNI-Times" w:cs="VNI-Times"/>
                <w:rPrChange w:id="1345" w:author="lợi đoàn" w:date="2024-11-30T02:13:00Z">
                  <w:rPr>
                    <w:rStyle w:val="Hyperlink"/>
                    <w:b w:val="0"/>
                    <w:lang w:val="vi-VN"/>
                  </w:rPr>
                </w:rPrChange>
              </w:rPr>
              <w:delText>Ý</w:delText>
            </w:r>
            <w:r w:rsidRPr="00B7319B" w:rsidDel="00B7319B">
              <w:rPr>
                <w:rPrChange w:id="1346" w:author="lợi đoàn" w:date="2024-11-30T02:13:00Z">
                  <w:rPr>
                    <w:rStyle w:val="Hyperlink"/>
                    <w:b w:val="0"/>
                    <w:lang w:val="vi-VN"/>
                  </w:rPr>
                </w:rPrChange>
              </w:rPr>
              <w:delText xml:space="preserve"> H</w:delText>
            </w:r>
            <w:r w:rsidRPr="00B7319B" w:rsidDel="00B7319B">
              <w:rPr>
                <w:rFonts w:ascii="Cambria" w:hAnsi="Cambria" w:cs="Cambria"/>
                <w:rPrChange w:id="1347" w:author="lợi đoàn" w:date="2024-11-30T02:13:00Z">
                  <w:rPr>
                    <w:rStyle w:val="Hyperlink"/>
                    <w:b w:val="0"/>
                    <w:lang w:val="vi-VN"/>
                  </w:rPr>
                </w:rPrChange>
              </w:rPr>
              <w:delText>Ồ</w:delText>
            </w:r>
            <w:r w:rsidRPr="00B7319B" w:rsidDel="00B7319B">
              <w:rPr>
                <w:rPrChange w:id="1348" w:author="lợi đoàn" w:date="2024-11-30T02:13:00Z">
                  <w:rPr>
                    <w:rStyle w:val="Hyperlink"/>
                    <w:b w:val="0"/>
                    <w:lang w:val="vi-VN"/>
                  </w:rPr>
                </w:rPrChange>
              </w:rPr>
              <w:delText xml:space="preserve"> S</w:delText>
            </w:r>
            <w:r w:rsidRPr="00B7319B" w:rsidDel="00B7319B">
              <w:rPr>
                <w:rFonts w:ascii="Cambria" w:hAnsi="Cambria" w:cs="Cambria"/>
                <w:rPrChange w:id="1349" w:author="lợi đoàn" w:date="2024-11-30T02:13:00Z">
                  <w:rPr>
                    <w:rStyle w:val="Hyperlink"/>
                    <w:b w:val="0"/>
                    <w:lang w:val="vi-VN"/>
                  </w:rPr>
                </w:rPrChange>
              </w:rPr>
              <w:delText>Ơ</w:delText>
            </w:r>
            <w:r w:rsidRPr="00B7319B" w:rsidDel="00B7319B">
              <w:rPr>
                <w:rPrChange w:id="1350" w:author="lợi đoàn" w:date="2024-11-30T02:13:00Z">
                  <w:rPr>
                    <w:rStyle w:val="Hyperlink"/>
                    <w:b w:val="0"/>
                    <w:lang w:val="vi-VN"/>
                  </w:rPr>
                </w:rPrChange>
              </w:rPr>
              <w:delText xml:space="preserve"> B</w:delText>
            </w:r>
            <w:r w:rsidRPr="00B7319B" w:rsidDel="00B7319B">
              <w:rPr>
                <w:rFonts w:ascii="Cambria" w:hAnsi="Cambria" w:cs="Cambria"/>
                <w:rPrChange w:id="1351" w:author="lợi đoàn" w:date="2024-11-30T02:13:00Z">
                  <w:rPr>
                    <w:rStyle w:val="Hyperlink"/>
                    <w:b w:val="0"/>
                    <w:lang w:val="vi-VN"/>
                  </w:rPr>
                </w:rPrChange>
              </w:rPr>
              <w:delText>Ệ</w:delText>
            </w:r>
            <w:r w:rsidRPr="00B7319B" w:rsidDel="00B7319B">
              <w:rPr>
                <w:rPrChange w:id="1352" w:author="lợi đoàn" w:date="2024-11-30T02:13:00Z">
                  <w:rPr>
                    <w:rStyle w:val="Hyperlink"/>
                    <w:b w:val="0"/>
                    <w:lang w:val="vi-VN"/>
                  </w:rPr>
                </w:rPrChange>
              </w:rPr>
              <w:delText xml:space="preserve">NH </w:delText>
            </w:r>
            <w:r w:rsidRPr="00B7319B" w:rsidDel="00B7319B">
              <w:rPr>
                <w:rFonts w:ascii="VNI-Times" w:hAnsi="VNI-Times" w:cs="VNI-Times"/>
                <w:rPrChange w:id="1353" w:author="lợi đoàn" w:date="2024-11-30T02:13:00Z">
                  <w:rPr>
                    <w:rStyle w:val="Hyperlink"/>
                    <w:b w:val="0"/>
                    <w:lang w:val="vi-VN"/>
                  </w:rPr>
                </w:rPrChange>
              </w:rPr>
              <w:delText>Á</w:delText>
            </w:r>
            <w:r w:rsidRPr="00B7319B" w:rsidDel="00B7319B">
              <w:rPr>
                <w:rPrChange w:id="1354" w:author="lợi đoàn" w:date="2024-11-30T02:13:00Z">
                  <w:rPr>
                    <w:rStyle w:val="Hyperlink"/>
                    <w:b w:val="0"/>
                    <w:lang w:val="vi-VN"/>
                  </w:rPr>
                </w:rPrChange>
              </w:rPr>
              <w:delText>N</w:delText>
            </w:r>
            <w:r w:rsidRPr="008C59D4" w:rsidDel="00B7319B">
              <w:rPr>
                <w:webHidden/>
              </w:rPr>
              <w:tab/>
            </w:r>
          </w:del>
          <w:del w:id="1355" w:author="lợi đoàn" w:date="2024-11-29T16:39:00Z">
            <w:r w:rsidRPr="008C59D4" w:rsidDel="00236F51">
              <w:rPr>
                <w:webHidden/>
              </w:rPr>
              <w:delText>48</w:delText>
            </w:r>
          </w:del>
        </w:p>
        <w:p w14:paraId="07DF3C24" w14:textId="5FDC70AF" w:rsidR="0047288D" w:rsidRPr="008C59D4" w:rsidDel="00B7319B" w:rsidRDefault="0047288D">
          <w:pPr>
            <w:pStyle w:val="TOC2"/>
            <w:tabs>
              <w:tab w:val="right" w:leader="dot" w:pos="9062"/>
            </w:tabs>
            <w:rPr>
              <w:del w:id="1356" w:author="lợi đoàn" w:date="2024-11-30T02:13:00Z"/>
              <w:rFonts w:ascii="Times New Roman" w:eastAsiaTheme="minorEastAsia" w:hAnsi="Times New Roman"/>
              <w:noProof/>
              <w:sz w:val="22"/>
              <w:szCs w:val="22"/>
              <w:rPrChange w:id="1357" w:author="lợi đoàn" w:date="2024-11-29T17:05:00Z">
                <w:rPr>
                  <w:del w:id="1358" w:author="lợi đoàn" w:date="2024-11-30T02:13:00Z"/>
                  <w:rFonts w:asciiTheme="minorHAnsi" w:eastAsiaTheme="minorEastAsia" w:hAnsiTheme="minorHAnsi" w:cstheme="minorBidi"/>
                  <w:noProof/>
                  <w:sz w:val="22"/>
                  <w:szCs w:val="22"/>
                </w:rPr>
              </w:rPrChange>
            </w:rPr>
          </w:pPr>
          <w:del w:id="1359" w:author="lợi đoàn" w:date="2024-11-30T02:13:00Z">
            <w:r w:rsidRPr="00B7319B" w:rsidDel="00B7319B">
              <w:rPr>
                <w:rPrChange w:id="1360" w:author="lợi đoàn" w:date="2024-11-30T02:13:00Z">
                  <w:rPr>
                    <w:rStyle w:val="Hyperlink"/>
                    <w:rFonts w:ascii="Times New Roman" w:hAnsi="Times New Roman"/>
                    <w:b/>
                    <w:iCs/>
                    <w:noProof/>
                  </w:rPr>
                </w:rPrChange>
              </w:rPr>
              <w:delText>4.1. Môi trường phát triển và công cụ lập trình</w:delText>
            </w:r>
            <w:r w:rsidRPr="008C59D4" w:rsidDel="00B7319B">
              <w:rPr>
                <w:rFonts w:ascii="Times New Roman" w:hAnsi="Times New Roman"/>
                <w:noProof/>
                <w:webHidden/>
                <w:rPrChange w:id="1361" w:author="lợi đoàn" w:date="2024-11-29T17:05:00Z">
                  <w:rPr>
                    <w:noProof/>
                    <w:webHidden/>
                  </w:rPr>
                </w:rPrChange>
              </w:rPr>
              <w:tab/>
            </w:r>
          </w:del>
          <w:del w:id="1362" w:author="lợi đoàn" w:date="2024-11-29T16:39:00Z">
            <w:r w:rsidRPr="008C59D4" w:rsidDel="00236F51">
              <w:rPr>
                <w:rFonts w:ascii="Times New Roman" w:hAnsi="Times New Roman"/>
                <w:noProof/>
                <w:webHidden/>
                <w:rPrChange w:id="1363" w:author="lợi đoàn" w:date="2024-11-29T17:05:00Z">
                  <w:rPr>
                    <w:noProof/>
                    <w:webHidden/>
                  </w:rPr>
                </w:rPrChange>
              </w:rPr>
              <w:delText>48</w:delText>
            </w:r>
          </w:del>
        </w:p>
        <w:p w14:paraId="1A12E023" w14:textId="26DBDF4A" w:rsidR="0047288D" w:rsidRPr="008C59D4" w:rsidDel="00B7319B" w:rsidRDefault="0047288D">
          <w:pPr>
            <w:pStyle w:val="TOC3"/>
            <w:tabs>
              <w:tab w:val="right" w:leader="dot" w:pos="9062"/>
            </w:tabs>
            <w:rPr>
              <w:del w:id="1364" w:author="lợi đoàn" w:date="2024-11-30T02:13:00Z"/>
              <w:rFonts w:ascii="Times New Roman" w:eastAsiaTheme="minorEastAsia" w:hAnsi="Times New Roman"/>
              <w:noProof/>
              <w:sz w:val="22"/>
              <w:szCs w:val="22"/>
              <w:rPrChange w:id="1365" w:author="lợi đoàn" w:date="2024-11-29T17:05:00Z">
                <w:rPr>
                  <w:del w:id="1366" w:author="lợi đoàn" w:date="2024-11-30T02:13:00Z"/>
                  <w:rFonts w:asciiTheme="minorHAnsi" w:eastAsiaTheme="minorEastAsia" w:hAnsiTheme="minorHAnsi" w:cstheme="minorBidi"/>
                  <w:noProof/>
                  <w:sz w:val="22"/>
                  <w:szCs w:val="22"/>
                </w:rPr>
              </w:rPrChange>
            </w:rPr>
          </w:pPr>
          <w:del w:id="1367" w:author="lợi đoàn" w:date="2024-11-30T02:13:00Z">
            <w:r w:rsidRPr="00B7319B" w:rsidDel="00B7319B">
              <w:rPr>
                <w:rPrChange w:id="1368" w:author="lợi đoàn" w:date="2024-11-30T02:13:00Z">
                  <w:rPr>
                    <w:rStyle w:val="Hyperlink"/>
                    <w:rFonts w:ascii="Times New Roman" w:hAnsi="Times New Roman"/>
                    <w:b/>
                    <w:i/>
                    <w:iCs/>
                    <w:noProof/>
                    <w:lang w:val="vi-VN"/>
                  </w:rPr>
                </w:rPrChange>
              </w:rPr>
              <w:delText>4</w:delText>
            </w:r>
            <w:r w:rsidRPr="00B7319B" w:rsidDel="00B7319B">
              <w:rPr>
                <w:rPrChange w:id="1369" w:author="lợi đoàn" w:date="2024-11-30T02:13:00Z">
                  <w:rPr>
                    <w:rStyle w:val="Hyperlink"/>
                    <w:rFonts w:ascii="Times New Roman" w:hAnsi="Times New Roman"/>
                    <w:b/>
                    <w:i/>
                    <w:iCs/>
                    <w:noProof/>
                  </w:rPr>
                </w:rPrChange>
              </w:rPr>
              <w:delText>.1.1. Cài đặt python</w:delText>
            </w:r>
            <w:r w:rsidRPr="008C59D4" w:rsidDel="00B7319B">
              <w:rPr>
                <w:rFonts w:ascii="Times New Roman" w:hAnsi="Times New Roman"/>
                <w:noProof/>
                <w:webHidden/>
                <w:rPrChange w:id="1370" w:author="lợi đoàn" w:date="2024-11-29T17:05:00Z">
                  <w:rPr>
                    <w:noProof/>
                    <w:webHidden/>
                  </w:rPr>
                </w:rPrChange>
              </w:rPr>
              <w:tab/>
            </w:r>
          </w:del>
          <w:del w:id="1371" w:author="lợi đoàn" w:date="2024-11-29T16:39:00Z">
            <w:r w:rsidRPr="008C59D4" w:rsidDel="00236F51">
              <w:rPr>
                <w:rFonts w:ascii="Times New Roman" w:hAnsi="Times New Roman"/>
                <w:noProof/>
                <w:webHidden/>
                <w:rPrChange w:id="1372" w:author="lợi đoàn" w:date="2024-11-29T17:05:00Z">
                  <w:rPr>
                    <w:noProof/>
                    <w:webHidden/>
                  </w:rPr>
                </w:rPrChange>
              </w:rPr>
              <w:delText>48</w:delText>
            </w:r>
          </w:del>
        </w:p>
        <w:p w14:paraId="612D54E3" w14:textId="5C11DB12" w:rsidR="0047288D" w:rsidRPr="008C59D4" w:rsidDel="00B7319B" w:rsidRDefault="0047288D">
          <w:pPr>
            <w:pStyle w:val="TOC3"/>
            <w:tabs>
              <w:tab w:val="right" w:leader="dot" w:pos="9062"/>
            </w:tabs>
            <w:rPr>
              <w:del w:id="1373" w:author="lợi đoàn" w:date="2024-11-30T02:13:00Z"/>
              <w:rFonts w:ascii="Times New Roman" w:eastAsiaTheme="minorEastAsia" w:hAnsi="Times New Roman"/>
              <w:noProof/>
              <w:sz w:val="22"/>
              <w:szCs w:val="22"/>
              <w:rPrChange w:id="1374" w:author="lợi đoàn" w:date="2024-11-29T17:05:00Z">
                <w:rPr>
                  <w:del w:id="1375" w:author="lợi đoàn" w:date="2024-11-30T02:13:00Z"/>
                  <w:rFonts w:asciiTheme="minorHAnsi" w:eastAsiaTheme="minorEastAsia" w:hAnsiTheme="minorHAnsi" w:cstheme="minorBidi"/>
                  <w:noProof/>
                  <w:sz w:val="22"/>
                  <w:szCs w:val="22"/>
                </w:rPr>
              </w:rPrChange>
            </w:rPr>
          </w:pPr>
          <w:del w:id="1376" w:author="lợi đoàn" w:date="2024-11-30T02:13:00Z">
            <w:r w:rsidRPr="00B7319B" w:rsidDel="00B7319B">
              <w:rPr>
                <w:rPrChange w:id="1377" w:author="lợi đoàn" w:date="2024-11-30T02:13:00Z">
                  <w:rPr>
                    <w:rStyle w:val="Hyperlink"/>
                    <w:rFonts w:ascii="Times New Roman" w:hAnsi="Times New Roman"/>
                    <w:b/>
                    <w:i/>
                    <w:iCs/>
                    <w:noProof/>
                    <w:lang w:val="vi-VN"/>
                  </w:rPr>
                </w:rPrChange>
              </w:rPr>
              <w:delText>4</w:delText>
            </w:r>
            <w:r w:rsidRPr="00B7319B" w:rsidDel="00B7319B">
              <w:rPr>
                <w:rPrChange w:id="1378" w:author="lợi đoàn" w:date="2024-11-30T02:13:00Z">
                  <w:rPr>
                    <w:rStyle w:val="Hyperlink"/>
                    <w:rFonts w:ascii="Times New Roman" w:hAnsi="Times New Roman"/>
                    <w:b/>
                    <w:i/>
                    <w:iCs/>
                    <w:noProof/>
                  </w:rPr>
                </w:rPrChange>
              </w:rPr>
              <w:delText>.1.2. Cài đặt Pycharm</w:delText>
            </w:r>
            <w:r w:rsidRPr="008C59D4" w:rsidDel="00B7319B">
              <w:rPr>
                <w:rFonts w:ascii="Times New Roman" w:hAnsi="Times New Roman"/>
                <w:noProof/>
                <w:webHidden/>
                <w:rPrChange w:id="1379" w:author="lợi đoàn" w:date="2024-11-29T17:05:00Z">
                  <w:rPr>
                    <w:noProof/>
                    <w:webHidden/>
                  </w:rPr>
                </w:rPrChange>
              </w:rPr>
              <w:tab/>
            </w:r>
          </w:del>
          <w:del w:id="1380" w:author="lợi đoàn" w:date="2024-11-29T16:39:00Z">
            <w:r w:rsidRPr="008C59D4" w:rsidDel="00236F51">
              <w:rPr>
                <w:rFonts w:ascii="Times New Roman" w:hAnsi="Times New Roman"/>
                <w:noProof/>
                <w:webHidden/>
                <w:rPrChange w:id="1381" w:author="lợi đoàn" w:date="2024-11-29T17:05:00Z">
                  <w:rPr>
                    <w:noProof/>
                    <w:webHidden/>
                  </w:rPr>
                </w:rPrChange>
              </w:rPr>
              <w:delText>48</w:delText>
            </w:r>
          </w:del>
        </w:p>
        <w:p w14:paraId="231E6ED2" w14:textId="340E1C6E" w:rsidR="0047288D" w:rsidRPr="008C59D4" w:rsidDel="00B7319B" w:rsidRDefault="0047288D">
          <w:pPr>
            <w:pStyle w:val="TOC3"/>
            <w:tabs>
              <w:tab w:val="right" w:leader="dot" w:pos="9062"/>
            </w:tabs>
            <w:rPr>
              <w:del w:id="1382" w:author="lợi đoàn" w:date="2024-11-30T02:13:00Z"/>
              <w:rFonts w:ascii="Times New Roman" w:eastAsiaTheme="minorEastAsia" w:hAnsi="Times New Roman"/>
              <w:noProof/>
              <w:sz w:val="22"/>
              <w:szCs w:val="22"/>
              <w:rPrChange w:id="1383" w:author="lợi đoàn" w:date="2024-11-29T17:05:00Z">
                <w:rPr>
                  <w:del w:id="1384" w:author="lợi đoàn" w:date="2024-11-30T02:13:00Z"/>
                  <w:rFonts w:asciiTheme="minorHAnsi" w:eastAsiaTheme="minorEastAsia" w:hAnsiTheme="minorHAnsi" w:cstheme="minorBidi"/>
                  <w:noProof/>
                  <w:sz w:val="22"/>
                  <w:szCs w:val="22"/>
                </w:rPr>
              </w:rPrChange>
            </w:rPr>
          </w:pPr>
          <w:del w:id="1385" w:author="lợi đoàn" w:date="2024-11-30T02:13:00Z">
            <w:r w:rsidRPr="00B7319B" w:rsidDel="00B7319B">
              <w:rPr>
                <w:rPrChange w:id="1386" w:author="lợi đoàn" w:date="2024-11-30T02:13:00Z">
                  <w:rPr>
                    <w:rStyle w:val="Hyperlink"/>
                    <w:rFonts w:ascii="Times New Roman" w:hAnsi="Times New Roman"/>
                    <w:b/>
                    <w:i/>
                    <w:iCs/>
                    <w:noProof/>
                    <w:lang w:val="vi-VN"/>
                  </w:rPr>
                </w:rPrChange>
              </w:rPr>
              <w:delText>4</w:delText>
            </w:r>
            <w:r w:rsidRPr="00B7319B" w:rsidDel="00B7319B">
              <w:rPr>
                <w:rPrChange w:id="1387" w:author="lợi đoàn" w:date="2024-11-30T02:13:00Z">
                  <w:rPr>
                    <w:rStyle w:val="Hyperlink"/>
                    <w:rFonts w:ascii="Times New Roman" w:hAnsi="Times New Roman"/>
                    <w:b/>
                    <w:i/>
                    <w:iCs/>
                    <w:noProof/>
                  </w:rPr>
                </w:rPrChange>
              </w:rPr>
              <w:delText>.1.3. Cài đặt ReactJs</w:delText>
            </w:r>
            <w:r w:rsidRPr="008C59D4" w:rsidDel="00B7319B">
              <w:rPr>
                <w:rFonts w:ascii="Times New Roman" w:hAnsi="Times New Roman"/>
                <w:noProof/>
                <w:webHidden/>
                <w:rPrChange w:id="1388" w:author="lợi đoàn" w:date="2024-11-29T17:05:00Z">
                  <w:rPr>
                    <w:noProof/>
                    <w:webHidden/>
                  </w:rPr>
                </w:rPrChange>
              </w:rPr>
              <w:tab/>
            </w:r>
          </w:del>
          <w:del w:id="1389" w:author="lợi đoàn" w:date="2024-11-29T16:39:00Z">
            <w:r w:rsidRPr="008C59D4" w:rsidDel="00236F51">
              <w:rPr>
                <w:rFonts w:ascii="Times New Roman" w:hAnsi="Times New Roman"/>
                <w:noProof/>
                <w:webHidden/>
                <w:rPrChange w:id="1390" w:author="lợi đoàn" w:date="2024-11-29T17:05:00Z">
                  <w:rPr>
                    <w:noProof/>
                    <w:webHidden/>
                  </w:rPr>
                </w:rPrChange>
              </w:rPr>
              <w:delText>49</w:delText>
            </w:r>
          </w:del>
        </w:p>
        <w:p w14:paraId="618E2669" w14:textId="1C65681A" w:rsidR="0047288D" w:rsidRPr="008C59D4" w:rsidDel="00B7319B" w:rsidRDefault="0047288D">
          <w:pPr>
            <w:pStyle w:val="TOC3"/>
            <w:tabs>
              <w:tab w:val="right" w:leader="dot" w:pos="9062"/>
            </w:tabs>
            <w:rPr>
              <w:del w:id="1391" w:author="lợi đoàn" w:date="2024-11-30T02:13:00Z"/>
              <w:rFonts w:ascii="Times New Roman" w:eastAsiaTheme="minorEastAsia" w:hAnsi="Times New Roman"/>
              <w:noProof/>
              <w:sz w:val="22"/>
              <w:szCs w:val="22"/>
              <w:rPrChange w:id="1392" w:author="lợi đoàn" w:date="2024-11-29T17:05:00Z">
                <w:rPr>
                  <w:del w:id="1393" w:author="lợi đoàn" w:date="2024-11-30T02:13:00Z"/>
                  <w:rFonts w:asciiTheme="minorHAnsi" w:eastAsiaTheme="minorEastAsia" w:hAnsiTheme="minorHAnsi" w:cstheme="minorBidi"/>
                  <w:noProof/>
                  <w:sz w:val="22"/>
                  <w:szCs w:val="22"/>
                </w:rPr>
              </w:rPrChange>
            </w:rPr>
          </w:pPr>
          <w:del w:id="1394" w:author="lợi đoàn" w:date="2024-11-30T02:13:00Z">
            <w:r w:rsidRPr="00B7319B" w:rsidDel="00B7319B">
              <w:rPr>
                <w:rPrChange w:id="1395" w:author="lợi đoàn" w:date="2024-11-30T02:13:00Z">
                  <w:rPr>
                    <w:rStyle w:val="Hyperlink"/>
                    <w:rFonts w:ascii="Times New Roman" w:hAnsi="Times New Roman"/>
                    <w:b/>
                    <w:i/>
                    <w:iCs/>
                    <w:noProof/>
                    <w:lang w:val="vi-VN"/>
                  </w:rPr>
                </w:rPrChange>
              </w:rPr>
              <w:delText>4</w:delText>
            </w:r>
            <w:r w:rsidRPr="00B7319B" w:rsidDel="00B7319B">
              <w:rPr>
                <w:rPrChange w:id="1396" w:author="lợi đoàn" w:date="2024-11-30T02:13:00Z">
                  <w:rPr>
                    <w:rStyle w:val="Hyperlink"/>
                    <w:rFonts w:ascii="Times New Roman" w:hAnsi="Times New Roman"/>
                    <w:b/>
                    <w:i/>
                    <w:iCs/>
                    <w:noProof/>
                  </w:rPr>
                </w:rPrChange>
              </w:rPr>
              <w:delText>.1.4. Cài đặt PostgreSQL</w:delText>
            </w:r>
            <w:r w:rsidRPr="008C59D4" w:rsidDel="00B7319B">
              <w:rPr>
                <w:rFonts w:ascii="Times New Roman" w:hAnsi="Times New Roman"/>
                <w:noProof/>
                <w:webHidden/>
                <w:rPrChange w:id="1397" w:author="lợi đoàn" w:date="2024-11-29T17:05:00Z">
                  <w:rPr>
                    <w:noProof/>
                    <w:webHidden/>
                  </w:rPr>
                </w:rPrChange>
              </w:rPr>
              <w:tab/>
            </w:r>
            <w:r w:rsidR="00236F51" w:rsidRPr="008C59D4" w:rsidDel="00B7319B">
              <w:rPr>
                <w:rFonts w:ascii="Times New Roman" w:hAnsi="Times New Roman"/>
                <w:noProof/>
                <w:webHidden/>
                <w:rPrChange w:id="1398" w:author="lợi đoàn" w:date="2024-11-29T17:05:00Z">
                  <w:rPr>
                    <w:noProof/>
                    <w:webHidden/>
                  </w:rPr>
                </w:rPrChange>
              </w:rPr>
              <w:delText>49</w:delText>
            </w:r>
          </w:del>
        </w:p>
        <w:p w14:paraId="256465DC" w14:textId="79577380" w:rsidR="0047288D" w:rsidRPr="008C59D4" w:rsidDel="00B7319B" w:rsidRDefault="0047288D">
          <w:pPr>
            <w:pStyle w:val="TOC2"/>
            <w:tabs>
              <w:tab w:val="right" w:leader="dot" w:pos="9062"/>
            </w:tabs>
            <w:rPr>
              <w:del w:id="1399" w:author="lợi đoàn" w:date="2024-11-30T02:13:00Z"/>
              <w:rFonts w:ascii="Times New Roman" w:eastAsiaTheme="minorEastAsia" w:hAnsi="Times New Roman"/>
              <w:noProof/>
              <w:sz w:val="22"/>
              <w:szCs w:val="22"/>
              <w:rPrChange w:id="1400" w:author="lợi đoàn" w:date="2024-11-29T17:05:00Z">
                <w:rPr>
                  <w:del w:id="1401" w:author="lợi đoàn" w:date="2024-11-30T02:13:00Z"/>
                  <w:rFonts w:asciiTheme="minorHAnsi" w:eastAsiaTheme="minorEastAsia" w:hAnsiTheme="minorHAnsi" w:cstheme="minorBidi"/>
                  <w:noProof/>
                  <w:sz w:val="22"/>
                  <w:szCs w:val="22"/>
                </w:rPr>
              </w:rPrChange>
            </w:rPr>
          </w:pPr>
          <w:del w:id="1402" w:author="lợi đoàn" w:date="2024-11-30T02:13:00Z">
            <w:r w:rsidRPr="00B7319B" w:rsidDel="00B7319B">
              <w:rPr>
                <w:rPrChange w:id="1403" w:author="lợi đoàn" w:date="2024-11-30T02:13:00Z">
                  <w:rPr>
                    <w:rStyle w:val="Hyperlink"/>
                    <w:rFonts w:ascii="Times New Roman" w:hAnsi="Times New Roman"/>
                    <w:b/>
                    <w:iCs/>
                    <w:noProof/>
                  </w:rPr>
                </w:rPrChange>
              </w:rPr>
              <w:delText>4.2. Xây dựng API cho hệ thống</w:delText>
            </w:r>
            <w:r w:rsidRPr="008C59D4" w:rsidDel="00B7319B">
              <w:rPr>
                <w:rFonts w:ascii="Times New Roman" w:hAnsi="Times New Roman"/>
                <w:noProof/>
                <w:webHidden/>
                <w:rPrChange w:id="1404" w:author="lợi đoàn" w:date="2024-11-29T17:05:00Z">
                  <w:rPr>
                    <w:noProof/>
                    <w:webHidden/>
                  </w:rPr>
                </w:rPrChange>
              </w:rPr>
              <w:tab/>
            </w:r>
          </w:del>
          <w:del w:id="1405" w:author="lợi đoàn" w:date="2024-11-29T16:39:00Z">
            <w:r w:rsidRPr="008C59D4" w:rsidDel="00236F51">
              <w:rPr>
                <w:rFonts w:ascii="Times New Roman" w:hAnsi="Times New Roman"/>
                <w:noProof/>
                <w:webHidden/>
                <w:rPrChange w:id="1406" w:author="lợi đoàn" w:date="2024-11-29T17:05:00Z">
                  <w:rPr>
                    <w:noProof/>
                    <w:webHidden/>
                  </w:rPr>
                </w:rPrChange>
              </w:rPr>
              <w:delText>50</w:delText>
            </w:r>
          </w:del>
        </w:p>
        <w:p w14:paraId="17A468FD" w14:textId="2AF6EF56" w:rsidR="0047288D" w:rsidRPr="008C59D4" w:rsidDel="00B7319B" w:rsidRDefault="0047288D">
          <w:pPr>
            <w:pStyle w:val="TOC2"/>
            <w:tabs>
              <w:tab w:val="right" w:leader="dot" w:pos="9062"/>
            </w:tabs>
            <w:rPr>
              <w:del w:id="1407" w:author="lợi đoàn" w:date="2024-11-30T02:13:00Z"/>
              <w:rFonts w:ascii="Times New Roman" w:eastAsiaTheme="minorEastAsia" w:hAnsi="Times New Roman"/>
              <w:noProof/>
              <w:sz w:val="22"/>
              <w:szCs w:val="22"/>
              <w:rPrChange w:id="1408" w:author="lợi đoàn" w:date="2024-11-29T17:05:00Z">
                <w:rPr>
                  <w:del w:id="1409" w:author="lợi đoàn" w:date="2024-11-30T02:13:00Z"/>
                  <w:rFonts w:asciiTheme="minorHAnsi" w:eastAsiaTheme="minorEastAsia" w:hAnsiTheme="minorHAnsi" w:cstheme="minorBidi"/>
                  <w:noProof/>
                  <w:sz w:val="22"/>
                  <w:szCs w:val="22"/>
                </w:rPr>
              </w:rPrChange>
            </w:rPr>
          </w:pPr>
          <w:del w:id="1410" w:author="lợi đoàn" w:date="2024-11-30T02:13:00Z">
            <w:r w:rsidRPr="00B7319B" w:rsidDel="00B7319B">
              <w:rPr>
                <w:rPrChange w:id="1411" w:author="lợi đoàn" w:date="2024-11-30T02:13:00Z">
                  <w:rPr>
                    <w:rStyle w:val="Hyperlink"/>
                    <w:rFonts w:ascii="Times New Roman" w:hAnsi="Times New Roman"/>
                    <w:b/>
                    <w:iCs/>
                    <w:noProof/>
                  </w:rPr>
                </w:rPrChange>
              </w:rPr>
              <w:delText>4.3. Kết quả đạt được.</w:delText>
            </w:r>
            <w:r w:rsidRPr="008C59D4" w:rsidDel="00B7319B">
              <w:rPr>
                <w:rFonts w:ascii="Times New Roman" w:hAnsi="Times New Roman"/>
                <w:noProof/>
                <w:webHidden/>
                <w:rPrChange w:id="1412" w:author="lợi đoàn" w:date="2024-11-29T17:05:00Z">
                  <w:rPr>
                    <w:noProof/>
                    <w:webHidden/>
                  </w:rPr>
                </w:rPrChange>
              </w:rPr>
              <w:tab/>
            </w:r>
          </w:del>
          <w:del w:id="1413" w:author="lợi đoàn" w:date="2024-11-29T16:39:00Z">
            <w:r w:rsidRPr="008C59D4" w:rsidDel="00236F51">
              <w:rPr>
                <w:rFonts w:ascii="Times New Roman" w:hAnsi="Times New Roman"/>
                <w:noProof/>
                <w:webHidden/>
                <w:rPrChange w:id="1414" w:author="lợi đoàn" w:date="2024-11-29T17:05:00Z">
                  <w:rPr>
                    <w:noProof/>
                    <w:webHidden/>
                  </w:rPr>
                </w:rPrChange>
              </w:rPr>
              <w:delText>50</w:delText>
            </w:r>
          </w:del>
        </w:p>
        <w:p w14:paraId="195C7101" w14:textId="5E487734" w:rsidR="0047288D" w:rsidRPr="008C59D4" w:rsidDel="00B7319B" w:rsidRDefault="0047288D">
          <w:pPr>
            <w:pStyle w:val="TOC3"/>
            <w:tabs>
              <w:tab w:val="right" w:leader="dot" w:pos="9062"/>
            </w:tabs>
            <w:rPr>
              <w:del w:id="1415" w:author="lợi đoàn" w:date="2024-11-30T02:13:00Z"/>
              <w:rFonts w:ascii="Times New Roman" w:eastAsiaTheme="minorEastAsia" w:hAnsi="Times New Roman"/>
              <w:noProof/>
              <w:sz w:val="22"/>
              <w:szCs w:val="22"/>
              <w:rPrChange w:id="1416" w:author="lợi đoàn" w:date="2024-11-29T17:05:00Z">
                <w:rPr>
                  <w:del w:id="1417" w:author="lợi đoàn" w:date="2024-11-30T02:13:00Z"/>
                  <w:rFonts w:asciiTheme="minorHAnsi" w:eastAsiaTheme="minorEastAsia" w:hAnsiTheme="minorHAnsi" w:cstheme="minorBidi"/>
                  <w:noProof/>
                  <w:sz w:val="22"/>
                  <w:szCs w:val="22"/>
                </w:rPr>
              </w:rPrChange>
            </w:rPr>
          </w:pPr>
          <w:del w:id="1418" w:author="lợi đoàn" w:date="2024-11-30T02:13:00Z">
            <w:r w:rsidRPr="00B7319B" w:rsidDel="00B7319B">
              <w:rPr>
                <w:rPrChange w:id="1419" w:author="lợi đoàn" w:date="2024-11-30T02:13:00Z">
                  <w:rPr>
                    <w:rStyle w:val="Hyperlink"/>
                    <w:rFonts w:ascii="Times New Roman" w:hAnsi="Times New Roman"/>
                    <w:b/>
                    <w:i/>
                    <w:noProof/>
                  </w:rPr>
                </w:rPrChange>
              </w:rPr>
              <w:delText>4.3.1. Giao diện người dùng</w:delText>
            </w:r>
            <w:r w:rsidRPr="008C59D4" w:rsidDel="00B7319B">
              <w:rPr>
                <w:rFonts w:ascii="Times New Roman" w:hAnsi="Times New Roman"/>
                <w:noProof/>
                <w:webHidden/>
                <w:rPrChange w:id="1420" w:author="lợi đoàn" w:date="2024-11-29T17:05:00Z">
                  <w:rPr>
                    <w:noProof/>
                    <w:webHidden/>
                  </w:rPr>
                </w:rPrChange>
              </w:rPr>
              <w:tab/>
            </w:r>
          </w:del>
          <w:del w:id="1421" w:author="lợi đoàn" w:date="2024-11-29T16:39:00Z">
            <w:r w:rsidRPr="008C59D4" w:rsidDel="00236F51">
              <w:rPr>
                <w:rFonts w:ascii="Times New Roman" w:hAnsi="Times New Roman"/>
                <w:noProof/>
                <w:webHidden/>
                <w:rPrChange w:id="1422" w:author="lợi đoàn" w:date="2024-11-29T17:05:00Z">
                  <w:rPr>
                    <w:noProof/>
                    <w:webHidden/>
                  </w:rPr>
                </w:rPrChange>
              </w:rPr>
              <w:delText>50</w:delText>
            </w:r>
          </w:del>
        </w:p>
        <w:p w14:paraId="0A67E498" w14:textId="1D11F23D" w:rsidR="0047288D" w:rsidRPr="008C59D4" w:rsidDel="00B7319B" w:rsidRDefault="0047288D">
          <w:pPr>
            <w:pStyle w:val="TOC3"/>
            <w:tabs>
              <w:tab w:val="right" w:leader="dot" w:pos="9062"/>
            </w:tabs>
            <w:rPr>
              <w:del w:id="1423" w:author="lợi đoàn" w:date="2024-11-30T02:13:00Z"/>
              <w:rFonts w:ascii="Times New Roman" w:eastAsiaTheme="minorEastAsia" w:hAnsi="Times New Roman"/>
              <w:noProof/>
              <w:sz w:val="22"/>
              <w:szCs w:val="22"/>
              <w:rPrChange w:id="1424" w:author="lợi đoàn" w:date="2024-11-29T17:05:00Z">
                <w:rPr>
                  <w:del w:id="1425" w:author="lợi đoàn" w:date="2024-11-30T02:13:00Z"/>
                  <w:rFonts w:asciiTheme="minorHAnsi" w:eastAsiaTheme="minorEastAsia" w:hAnsiTheme="minorHAnsi" w:cstheme="minorBidi"/>
                  <w:noProof/>
                  <w:sz w:val="22"/>
                  <w:szCs w:val="22"/>
                </w:rPr>
              </w:rPrChange>
            </w:rPr>
          </w:pPr>
          <w:del w:id="1426" w:author="lợi đoàn" w:date="2024-11-30T02:13:00Z">
            <w:r w:rsidRPr="00B7319B" w:rsidDel="00B7319B">
              <w:rPr>
                <w:rPrChange w:id="1427" w:author="lợi đoàn" w:date="2024-11-30T02:13:00Z">
                  <w:rPr>
                    <w:rStyle w:val="Hyperlink"/>
                    <w:rFonts w:ascii="Times New Roman" w:hAnsi="Times New Roman"/>
                    <w:b/>
                    <w:i/>
                    <w:noProof/>
                  </w:rPr>
                </w:rPrChange>
              </w:rPr>
              <w:delText>4.3.2. Giao diện người quản lý</w:delText>
            </w:r>
            <w:r w:rsidRPr="008C59D4" w:rsidDel="00B7319B">
              <w:rPr>
                <w:rFonts w:ascii="Times New Roman" w:hAnsi="Times New Roman"/>
                <w:noProof/>
                <w:webHidden/>
                <w:rPrChange w:id="1428" w:author="lợi đoàn" w:date="2024-11-29T17:05:00Z">
                  <w:rPr>
                    <w:noProof/>
                    <w:webHidden/>
                  </w:rPr>
                </w:rPrChange>
              </w:rPr>
              <w:tab/>
            </w:r>
          </w:del>
          <w:del w:id="1429" w:author="lợi đoàn" w:date="2024-11-29T16:39:00Z">
            <w:r w:rsidRPr="008C59D4" w:rsidDel="00236F51">
              <w:rPr>
                <w:rFonts w:ascii="Times New Roman" w:hAnsi="Times New Roman"/>
                <w:noProof/>
                <w:webHidden/>
                <w:rPrChange w:id="1430" w:author="lợi đoàn" w:date="2024-11-29T17:05:00Z">
                  <w:rPr>
                    <w:noProof/>
                    <w:webHidden/>
                  </w:rPr>
                </w:rPrChange>
              </w:rPr>
              <w:delText>50</w:delText>
            </w:r>
          </w:del>
        </w:p>
        <w:p w14:paraId="4EB95BA8" w14:textId="5486DAA9" w:rsidR="0047288D" w:rsidRPr="008C59D4" w:rsidDel="00B7319B" w:rsidRDefault="0047288D">
          <w:pPr>
            <w:pStyle w:val="TOC1"/>
            <w:rPr>
              <w:del w:id="1431" w:author="lợi đoàn" w:date="2024-11-30T02:13:00Z"/>
              <w:rFonts w:eastAsiaTheme="minorEastAsia"/>
              <w:sz w:val="22"/>
              <w:szCs w:val="22"/>
              <w:rPrChange w:id="1432" w:author="lợi đoàn" w:date="2024-11-29T17:05:00Z">
                <w:rPr>
                  <w:del w:id="1433" w:author="lợi đoàn" w:date="2024-11-30T02:13:00Z"/>
                  <w:rFonts w:asciiTheme="minorHAnsi" w:eastAsiaTheme="minorEastAsia" w:hAnsiTheme="minorHAnsi" w:cstheme="minorBidi"/>
                  <w:sz w:val="22"/>
                  <w:szCs w:val="22"/>
                </w:rPr>
              </w:rPrChange>
            </w:rPr>
          </w:pPr>
          <w:del w:id="1434" w:author="lợi đoàn" w:date="2024-11-30T02:13:00Z">
            <w:r w:rsidRPr="00B7319B" w:rsidDel="00B7319B">
              <w:rPr>
                <w:rPrChange w:id="1435" w:author="lợi đoàn" w:date="2024-11-30T02:13:00Z">
                  <w:rPr>
                    <w:rStyle w:val="Hyperlink"/>
                    <w:b w:val="0"/>
                  </w:rPr>
                </w:rPrChange>
              </w:rPr>
              <w:delText>K</w:delText>
            </w:r>
            <w:r w:rsidRPr="00B7319B" w:rsidDel="00B7319B">
              <w:rPr>
                <w:rFonts w:ascii="Cambria" w:hAnsi="Cambria" w:cs="Cambria"/>
                <w:rPrChange w:id="1436" w:author="lợi đoàn" w:date="2024-11-30T02:13:00Z">
                  <w:rPr>
                    <w:rStyle w:val="Hyperlink"/>
                    <w:b w:val="0"/>
                  </w:rPr>
                </w:rPrChange>
              </w:rPr>
              <w:delText>Ế</w:delText>
            </w:r>
            <w:r w:rsidRPr="00B7319B" w:rsidDel="00B7319B">
              <w:rPr>
                <w:rPrChange w:id="1437" w:author="lợi đoàn" w:date="2024-11-30T02:13:00Z">
                  <w:rPr>
                    <w:rStyle w:val="Hyperlink"/>
                    <w:b w:val="0"/>
                  </w:rPr>
                </w:rPrChange>
              </w:rPr>
              <w:delText>T LU</w:delText>
            </w:r>
            <w:r w:rsidRPr="00B7319B" w:rsidDel="00B7319B">
              <w:rPr>
                <w:rFonts w:ascii="Cambria" w:hAnsi="Cambria" w:cs="Cambria"/>
                <w:rPrChange w:id="1438" w:author="lợi đoàn" w:date="2024-11-30T02:13:00Z">
                  <w:rPr>
                    <w:rStyle w:val="Hyperlink"/>
                    <w:b w:val="0"/>
                  </w:rPr>
                </w:rPrChange>
              </w:rPr>
              <w:delText>Ậ</w:delText>
            </w:r>
            <w:r w:rsidRPr="00B7319B" w:rsidDel="00B7319B">
              <w:rPr>
                <w:rPrChange w:id="1439" w:author="lợi đoàn" w:date="2024-11-30T02:13:00Z">
                  <w:rPr>
                    <w:rStyle w:val="Hyperlink"/>
                    <w:b w:val="0"/>
                  </w:rPr>
                </w:rPrChange>
              </w:rPr>
              <w:delText>N</w:delText>
            </w:r>
            <w:r w:rsidRPr="008C59D4" w:rsidDel="00B7319B">
              <w:rPr>
                <w:webHidden/>
              </w:rPr>
              <w:tab/>
            </w:r>
          </w:del>
          <w:del w:id="1440" w:author="lợi đoàn" w:date="2024-11-29T16:39:00Z">
            <w:r w:rsidRPr="008C59D4" w:rsidDel="00236F51">
              <w:rPr>
                <w:webHidden/>
              </w:rPr>
              <w:delText>51</w:delText>
            </w:r>
          </w:del>
        </w:p>
        <w:p w14:paraId="37FE1DF7" w14:textId="547F70B1" w:rsidR="0047288D" w:rsidRPr="008C59D4" w:rsidDel="00B7319B" w:rsidRDefault="0047288D">
          <w:pPr>
            <w:pStyle w:val="TOC1"/>
            <w:rPr>
              <w:del w:id="1441" w:author="lợi đoàn" w:date="2024-11-30T02:13:00Z"/>
              <w:rFonts w:eastAsiaTheme="minorEastAsia"/>
              <w:sz w:val="22"/>
              <w:szCs w:val="22"/>
              <w:rPrChange w:id="1442" w:author="lợi đoàn" w:date="2024-11-29T17:05:00Z">
                <w:rPr>
                  <w:del w:id="1443" w:author="lợi đoàn" w:date="2024-11-30T02:13:00Z"/>
                  <w:rFonts w:asciiTheme="minorHAnsi" w:eastAsiaTheme="minorEastAsia" w:hAnsiTheme="minorHAnsi" w:cstheme="minorBidi"/>
                  <w:sz w:val="22"/>
                  <w:szCs w:val="22"/>
                </w:rPr>
              </w:rPrChange>
            </w:rPr>
          </w:pPr>
          <w:del w:id="1444" w:author="lợi đoàn" w:date="2024-11-30T02:13:00Z">
            <w:r w:rsidRPr="00B7319B" w:rsidDel="00B7319B">
              <w:rPr>
                <w:rPrChange w:id="1445" w:author="lợi đoàn" w:date="2024-11-30T02:13:00Z">
                  <w:rPr>
                    <w:rStyle w:val="Hyperlink"/>
                    <w:b w:val="0"/>
                  </w:rPr>
                </w:rPrChange>
              </w:rPr>
              <w:delText>TÀI LI</w:delText>
            </w:r>
            <w:r w:rsidRPr="00B7319B" w:rsidDel="00B7319B">
              <w:rPr>
                <w:rFonts w:ascii="Cambria" w:hAnsi="Cambria" w:cs="Cambria"/>
                <w:rPrChange w:id="1446" w:author="lợi đoàn" w:date="2024-11-30T02:13:00Z">
                  <w:rPr>
                    <w:rStyle w:val="Hyperlink"/>
                    <w:b w:val="0"/>
                  </w:rPr>
                </w:rPrChange>
              </w:rPr>
              <w:delText>Ệ</w:delText>
            </w:r>
            <w:r w:rsidRPr="00B7319B" w:rsidDel="00B7319B">
              <w:rPr>
                <w:rPrChange w:id="1447" w:author="lợi đoàn" w:date="2024-11-30T02:13:00Z">
                  <w:rPr>
                    <w:rStyle w:val="Hyperlink"/>
                    <w:b w:val="0"/>
                  </w:rPr>
                </w:rPrChange>
              </w:rPr>
              <w:delText>U THAM KH</w:delText>
            </w:r>
            <w:r w:rsidRPr="00B7319B" w:rsidDel="00B7319B">
              <w:rPr>
                <w:rFonts w:ascii="Cambria" w:hAnsi="Cambria" w:cs="Cambria"/>
                <w:rPrChange w:id="1448" w:author="lợi đoàn" w:date="2024-11-30T02:13:00Z">
                  <w:rPr>
                    <w:rStyle w:val="Hyperlink"/>
                    <w:b w:val="0"/>
                  </w:rPr>
                </w:rPrChange>
              </w:rPr>
              <w:delText>Ả</w:delText>
            </w:r>
            <w:r w:rsidRPr="00B7319B" w:rsidDel="00B7319B">
              <w:rPr>
                <w:rPrChange w:id="1449" w:author="lợi đoàn" w:date="2024-11-30T02:13:00Z">
                  <w:rPr>
                    <w:rStyle w:val="Hyperlink"/>
                    <w:b w:val="0"/>
                  </w:rPr>
                </w:rPrChange>
              </w:rPr>
              <w:delText>O</w:delText>
            </w:r>
            <w:r w:rsidRPr="008C59D4" w:rsidDel="00B7319B">
              <w:rPr>
                <w:webHidden/>
              </w:rPr>
              <w:tab/>
            </w:r>
          </w:del>
          <w:del w:id="1450" w:author="lợi đoàn" w:date="2024-11-29T16:39:00Z">
            <w:r w:rsidRPr="008C59D4" w:rsidDel="00236F51">
              <w:rPr>
                <w:webHidden/>
              </w:rPr>
              <w:delText>52</w:delText>
            </w:r>
          </w:del>
        </w:p>
        <w:p w14:paraId="2AD04FB8" w14:textId="38131456" w:rsidR="0047288D" w:rsidRPr="008C59D4" w:rsidDel="00B7319B" w:rsidRDefault="0047288D">
          <w:pPr>
            <w:pStyle w:val="TOC1"/>
            <w:rPr>
              <w:del w:id="1451" w:author="lợi đoàn" w:date="2024-11-30T02:13:00Z"/>
              <w:rFonts w:eastAsiaTheme="minorEastAsia"/>
              <w:sz w:val="22"/>
              <w:szCs w:val="22"/>
              <w:rPrChange w:id="1452" w:author="lợi đoàn" w:date="2024-11-29T17:05:00Z">
                <w:rPr>
                  <w:del w:id="1453" w:author="lợi đoàn" w:date="2024-11-30T02:13:00Z"/>
                  <w:rFonts w:asciiTheme="minorHAnsi" w:eastAsiaTheme="minorEastAsia" w:hAnsiTheme="minorHAnsi" w:cstheme="minorBidi"/>
                  <w:sz w:val="22"/>
                  <w:szCs w:val="22"/>
                </w:rPr>
              </w:rPrChange>
            </w:rPr>
          </w:pPr>
          <w:del w:id="1454" w:author="lợi đoàn" w:date="2024-11-30T02:13:00Z">
            <w:r w:rsidRPr="00B7319B" w:rsidDel="00B7319B">
              <w:rPr>
                <w:rPrChange w:id="1455" w:author="lợi đoàn" w:date="2024-11-30T02:13:00Z">
                  <w:rPr>
                    <w:rStyle w:val="Hyperlink"/>
                    <w:b w:val="0"/>
                  </w:rPr>
                </w:rPrChange>
              </w:rPr>
              <w:delText>PH</w:delText>
            </w:r>
            <w:r w:rsidRPr="00B7319B" w:rsidDel="00B7319B">
              <w:rPr>
                <w:rFonts w:ascii="Cambria" w:hAnsi="Cambria" w:cs="Cambria"/>
                <w:rPrChange w:id="1456" w:author="lợi đoàn" w:date="2024-11-30T02:13:00Z">
                  <w:rPr>
                    <w:rStyle w:val="Hyperlink"/>
                    <w:b w:val="0"/>
                  </w:rPr>
                </w:rPrChange>
              </w:rPr>
              <w:delText>Ụ</w:delText>
            </w:r>
            <w:r w:rsidRPr="00B7319B" w:rsidDel="00B7319B">
              <w:rPr>
                <w:rPrChange w:id="1457" w:author="lợi đoàn" w:date="2024-11-30T02:13:00Z">
                  <w:rPr>
                    <w:rStyle w:val="Hyperlink"/>
                    <w:b w:val="0"/>
                  </w:rPr>
                </w:rPrChange>
              </w:rPr>
              <w:delText xml:space="preserve"> L</w:delText>
            </w:r>
            <w:r w:rsidRPr="00B7319B" w:rsidDel="00B7319B">
              <w:rPr>
                <w:rFonts w:ascii="Cambria" w:hAnsi="Cambria" w:cs="Cambria"/>
                <w:rPrChange w:id="1458" w:author="lợi đoàn" w:date="2024-11-30T02:13:00Z">
                  <w:rPr>
                    <w:rStyle w:val="Hyperlink"/>
                    <w:b w:val="0"/>
                  </w:rPr>
                </w:rPrChange>
              </w:rPr>
              <w:delText>Ụ</w:delText>
            </w:r>
            <w:r w:rsidRPr="00B7319B" w:rsidDel="00B7319B">
              <w:rPr>
                <w:rPrChange w:id="1459" w:author="lợi đoàn" w:date="2024-11-30T02:13:00Z">
                  <w:rPr>
                    <w:rStyle w:val="Hyperlink"/>
                    <w:b w:val="0"/>
                  </w:rPr>
                </w:rPrChange>
              </w:rPr>
              <w:delText>C 1</w:delText>
            </w:r>
            <w:r w:rsidRPr="008C59D4" w:rsidDel="00B7319B">
              <w:rPr>
                <w:webHidden/>
              </w:rPr>
              <w:tab/>
            </w:r>
          </w:del>
          <w:del w:id="1460" w:author="lợi đoàn" w:date="2024-11-29T16:39:00Z">
            <w:r w:rsidRPr="008C59D4" w:rsidDel="00236F51">
              <w:rPr>
                <w:webHidden/>
              </w:rPr>
              <w:delText>54</w:delText>
            </w:r>
          </w:del>
        </w:p>
        <w:p w14:paraId="07F41B70" w14:textId="7E40DC08" w:rsidR="0047288D" w:rsidRDefault="0047288D">
          <w:r w:rsidRPr="008C59D4">
            <w:rPr>
              <w:rFonts w:ascii="Times New Roman" w:hAnsi="Times New Roman"/>
              <w:b/>
              <w:bCs/>
              <w:noProof/>
              <w:rPrChange w:id="1461" w:author="lợi đoàn" w:date="2024-11-29T17:05:00Z">
                <w:rPr>
                  <w:b/>
                  <w:bCs/>
                  <w:noProof/>
                </w:rPr>
              </w:rPrChange>
            </w:rPr>
            <w:fldChar w:fldCharType="end"/>
          </w:r>
        </w:p>
      </w:sdtContent>
    </w:sdt>
    <w:p w14:paraId="1DE536D3" w14:textId="77777777" w:rsidR="00990C98" w:rsidRPr="00D62A08" w:rsidRDefault="00990C98">
      <w:pPr>
        <w:spacing w:after="160" w:line="259" w:lineRule="auto"/>
        <w:rPr>
          <w:rFonts w:ascii="Times New Roman" w:hAnsi="Times New Roman"/>
          <w:sz w:val="26"/>
          <w:szCs w:val="26"/>
        </w:rPr>
      </w:pPr>
      <w:r w:rsidRPr="00D62A08">
        <w:rPr>
          <w:rFonts w:ascii="Times New Roman" w:hAnsi="Times New Roman"/>
          <w:sz w:val="26"/>
          <w:szCs w:val="26"/>
        </w:rPr>
        <w:br w:type="page"/>
      </w:r>
    </w:p>
    <w:p w14:paraId="4C494A3C" w14:textId="5F98CB6F" w:rsidR="00990C98" w:rsidRPr="00C76D77" w:rsidRDefault="00990C98" w:rsidP="00990C98">
      <w:pPr>
        <w:pStyle w:val="Heading1"/>
        <w:jc w:val="center"/>
        <w:rPr>
          <w:rFonts w:ascii="Times New Roman" w:hAnsi="Times New Roman" w:cs="Times New Roman"/>
          <w:b/>
          <w:color w:val="auto"/>
          <w:sz w:val="28"/>
          <w:szCs w:val="28"/>
        </w:rPr>
      </w:pPr>
      <w:bookmarkStart w:id="1462" w:name="_Toc183464615"/>
      <w:bookmarkStart w:id="1463" w:name="_Toc183541760"/>
      <w:bookmarkStart w:id="1464" w:name="_Toc183825423"/>
      <w:r w:rsidRPr="004E0C81">
        <w:rPr>
          <w:rFonts w:ascii="Times New Roman" w:hAnsi="Times New Roman" w:cs="Times New Roman"/>
          <w:b/>
          <w:color w:val="auto"/>
          <w:sz w:val="28"/>
          <w:szCs w:val="28"/>
        </w:rPr>
        <w:lastRenderedPageBreak/>
        <w:t>DANH SÁCH CÁC B</w:t>
      </w:r>
      <w:r w:rsidRPr="00C76D77">
        <w:rPr>
          <w:rFonts w:ascii="Times New Roman" w:hAnsi="Times New Roman" w:cs="Times New Roman"/>
          <w:b/>
          <w:color w:val="auto"/>
          <w:sz w:val="28"/>
          <w:szCs w:val="28"/>
        </w:rPr>
        <w:t>ẢNG</w:t>
      </w:r>
      <w:del w:id="1465" w:author="lợi đoàn" w:date="2024-11-30T02:24:00Z">
        <w:r w:rsidRPr="00C76D77" w:rsidDel="009A0A5F">
          <w:rPr>
            <w:rFonts w:ascii="Times New Roman" w:hAnsi="Times New Roman" w:cs="Times New Roman"/>
            <w:b/>
            <w:color w:val="auto"/>
            <w:sz w:val="28"/>
            <w:szCs w:val="28"/>
          </w:rPr>
          <w:delText>, HÌNH VẼ</w:delText>
        </w:r>
      </w:del>
      <w:bookmarkEnd w:id="1462"/>
      <w:bookmarkEnd w:id="1463"/>
      <w:bookmarkEnd w:id="1464"/>
    </w:p>
    <w:p w14:paraId="32B1BF1B" w14:textId="77777777" w:rsidR="00990C98" w:rsidRPr="00C76D77" w:rsidRDefault="00990C98" w:rsidP="00990C98">
      <w:pPr>
        <w:jc w:val="center"/>
        <w:rPr>
          <w:rFonts w:ascii="Times New Roman" w:hAnsi="Times New Roman"/>
          <w:sz w:val="26"/>
          <w:szCs w:val="26"/>
        </w:rPr>
      </w:pPr>
    </w:p>
    <w:p w14:paraId="67FD4A72" w14:textId="77777777" w:rsidR="00990C98" w:rsidRPr="00C76D77" w:rsidRDefault="00990C98" w:rsidP="00990C98">
      <w:pPr>
        <w:rPr>
          <w:rFonts w:ascii="Times New Roman" w:hAnsi="Times New Roman"/>
          <w:sz w:val="32"/>
          <w:szCs w:val="32"/>
        </w:rPr>
      </w:pPr>
    </w:p>
    <w:p w14:paraId="53E5FC09" w14:textId="697EDA70" w:rsidR="00A930E9" w:rsidRPr="00C76D77" w:rsidRDefault="00A930E9" w:rsidP="00A930E9">
      <w:pPr>
        <w:pStyle w:val="TOC1"/>
        <w:rPr>
          <w:ins w:id="1466" w:author="lợi đoàn" w:date="2024-11-30T02:16:00Z"/>
          <w:rFonts w:eastAsiaTheme="minorEastAsia"/>
          <w:b w:val="0"/>
          <w:color w:val="000000" w:themeColor="text1"/>
          <w:sz w:val="26"/>
          <w:szCs w:val="26"/>
          <w:rPrChange w:id="1467" w:author="lợi đoàn" w:date="2024-11-30T02:26:00Z">
            <w:rPr>
              <w:ins w:id="1468" w:author="lợi đoàn" w:date="2024-11-30T02:16:00Z"/>
              <w:rFonts w:asciiTheme="minorHAnsi" w:eastAsiaTheme="minorEastAsia" w:hAnsiTheme="minorHAnsi" w:cstheme="minorBidi"/>
              <w:b w:val="0"/>
              <w:sz w:val="22"/>
              <w:szCs w:val="22"/>
            </w:rPr>
          </w:rPrChange>
        </w:rPr>
      </w:pPr>
      <w:ins w:id="1469" w:author="lợi đoàn" w:date="2024-11-30T02:16:00Z">
        <w:r w:rsidRPr="00C76D77">
          <w:rPr>
            <w:rStyle w:val="Hyperlink"/>
            <w:color w:val="000000" w:themeColor="text1"/>
            <w:sz w:val="26"/>
            <w:szCs w:val="26"/>
            <w:u w:val="none"/>
            <w:rPrChange w:id="1470" w:author="lợi đoàn" w:date="2024-11-30T02:26:00Z">
              <w:rPr>
                <w:rStyle w:val="Hyperlink"/>
              </w:rPr>
            </w:rPrChange>
          </w:rPr>
          <w:fldChar w:fldCharType="begin"/>
        </w:r>
        <w:r w:rsidRPr="00C76D77">
          <w:rPr>
            <w:rStyle w:val="Hyperlink"/>
            <w:color w:val="000000" w:themeColor="text1"/>
            <w:sz w:val="26"/>
            <w:szCs w:val="26"/>
            <w:u w:val="none"/>
            <w:rPrChange w:id="1471" w:author="lợi đoàn" w:date="2024-11-30T02:26:00Z">
              <w:rPr>
                <w:rStyle w:val="Hyperlink"/>
              </w:rPr>
            </w:rPrChange>
          </w:rPr>
          <w:instrText xml:space="preserve"> </w:instrText>
        </w:r>
        <w:r w:rsidRPr="00C76D77">
          <w:rPr>
            <w:color w:val="000000" w:themeColor="text1"/>
            <w:sz w:val="26"/>
            <w:szCs w:val="26"/>
            <w:rPrChange w:id="1472" w:author="lợi đoàn" w:date="2024-11-30T02:26:00Z">
              <w:rPr/>
            </w:rPrChange>
          </w:rPr>
          <w:instrText>HYPERLINK \l "_Toc183825506"</w:instrText>
        </w:r>
        <w:r w:rsidRPr="00C76D77">
          <w:rPr>
            <w:rStyle w:val="Hyperlink"/>
            <w:color w:val="000000" w:themeColor="text1"/>
            <w:sz w:val="26"/>
            <w:szCs w:val="26"/>
            <w:u w:val="none"/>
            <w:rPrChange w:id="1473" w:author="lợi đoàn" w:date="2024-11-30T02:26:00Z">
              <w:rPr>
                <w:rStyle w:val="Hyperlink"/>
              </w:rPr>
            </w:rPrChange>
          </w:rPr>
          <w:instrText xml:space="preserve"> </w:instrText>
        </w:r>
        <w:r w:rsidRPr="00C76D77">
          <w:rPr>
            <w:rStyle w:val="Hyperlink"/>
            <w:color w:val="000000" w:themeColor="text1"/>
            <w:sz w:val="26"/>
            <w:szCs w:val="26"/>
            <w:u w:val="none"/>
            <w:rPrChange w:id="1474" w:author="lợi đoàn" w:date="2024-11-30T02:26:00Z">
              <w:rPr>
                <w:rStyle w:val="Hyperlink"/>
              </w:rPr>
            </w:rPrChange>
          </w:rPr>
          <w:fldChar w:fldCharType="separate"/>
        </w:r>
        <w:r w:rsidRPr="00C76D77">
          <w:rPr>
            <w:rStyle w:val="Hyperlink"/>
            <w:color w:val="000000" w:themeColor="text1"/>
            <w:sz w:val="26"/>
            <w:szCs w:val="26"/>
            <w:u w:val="none"/>
            <w:rPrChange w:id="1475" w:author="lợi đoàn" w:date="2024-11-30T02:26:00Z">
              <w:rPr>
                <w:rStyle w:val="Hyperlink"/>
              </w:rPr>
            </w:rPrChange>
          </w:rPr>
          <w:t>Bảng 3. 1: Use Case đăng ký</w:t>
        </w:r>
        <w:r w:rsidRPr="00C76D77">
          <w:rPr>
            <w:webHidden/>
            <w:color w:val="000000" w:themeColor="text1"/>
            <w:sz w:val="26"/>
            <w:szCs w:val="26"/>
            <w:rPrChange w:id="1476" w:author="lợi đoàn" w:date="2024-11-30T02:26:00Z">
              <w:rPr>
                <w:webHidden/>
              </w:rPr>
            </w:rPrChange>
          </w:rPr>
          <w:tab/>
        </w:r>
        <w:r w:rsidRPr="00C76D77">
          <w:rPr>
            <w:webHidden/>
            <w:color w:val="000000" w:themeColor="text1"/>
            <w:sz w:val="26"/>
            <w:szCs w:val="26"/>
            <w:rPrChange w:id="1477" w:author="lợi đoàn" w:date="2024-11-30T02:26:00Z">
              <w:rPr>
                <w:webHidden/>
              </w:rPr>
            </w:rPrChange>
          </w:rPr>
          <w:fldChar w:fldCharType="begin"/>
        </w:r>
        <w:r w:rsidRPr="00C76D77">
          <w:rPr>
            <w:webHidden/>
            <w:color w:val="000000" w:themeColor="text1"/>
            <w:sz w:val="26"/>
            <w:szCs w:val="26"/>
            <w:rPrChange w:id="1478" w:author="lợi đoàn" w:date="2024-11-30T02:26:00Z">
              <w:rPr>
                <w:webHidden/>
              </w:rPr>
            </w:rPrChange>
          </w:rPr>
          <w:instrText xml:space="preserve"> PAGEREF _Toc183825506 \h </w:instrText>
        </w:r>
      </w:ins>
      <w:r w:rsidRPr="00C76D77">
        <w:rPr>
          <w:webHidden/>
          <w:color w:val="000000" w:themeColor="text1"/>
          <w:sz w:val="26"/>
          <w:szCs w:val="26"/>
          <w:rPrChange w:id="1479" w:author="lợi đoàn" w:date="2024-11-30T02:26:00Z">
            <w:rPr>
              <w:webHidden/>
              <w:color w:val="000000" w:themeColor="text1"/>
              <w:sz w:val="26"/>
              <w:szCs w:val="26"/>
            </w:rPr>
          </w:rPrChange>
        </w:rPr>
      </w:r>
      <w:ins w:id="1480" w:author="lợi đoàn" w:date="2024-11-30T02:16:00Z">
        <w:r w:rsidRPr="00C76D77">
          <w:rPr>
            <w:webHidden/>
            <w:color w:val="000000" w:themeColor="text1"/>
            <w:sz w:val="26"/>
            <w:szCs w:val="26"/>
            <w:rPrChange w:id="1481" w:author="lợi đoàn" w:date="2024-11-30T02:26:00Z">
              <w:rPr>
                <w:webHidden/>
              </w:rPr>
            </w:rPrChange>
          </w:rPr>
          <w:fldChar w:fldCharType="separate"/>
        </w:r>
      </w:ins>
      <w:ins w:id="1482" w:author="lợi đoàn" w:date="2024-11-30T09:11:00Z">
        <w:r w:rsidR="007B4A50">
          <w:rPr>
            <w:webHidden/>
            <w:color w:val="000000" w:themeColor="text1"/>
            <w:sz w:val="26"/>
            <w:szCs w:val="26"/>
          </w:rPr>
          <w:t>25</w:t>
        </w:r>
      </w:ins>
      <w:ins w:id="1483" w:author="lợi đoàn" w:date="2024-11-30T02:16:00Z">
        <w:r w:rsidRPr="00C76D77">
          <w:rPr>
            <w:webHidden/>
            <w:color w:val="000000" w:themeColor="text1"/>
            <w:sz w:val="26"/>
            <w:szCs w:val="26"/>
            <w:rPrChange w:id="1484" w:author="lợi đoàn" w:date="2024-11-30T02:26:00Z">
              <w:rPr>
                <w:webHidden/>
              </w:rPr>
            </w:rPrChange>
          </w:rPr>
          <w:fldChar w:fldCharType="end"/>
        </w:r>
        <w:r w:rsidRPr="00C76D77">
          <w:rPr>
            <w:rStyle w:val="Hyperlink"/>
            <w:color w:val="000000" w:themeColor="text1"/>
            <w:sz w:val="26"/>
            <w:szCs w:val="26"/>
            <w:u w:val="none"/>
            <w:rPrChange w:id="1485" w:author="lợi đoàn" w:date="2024-11-30T02:26:00Z">
              <w:rPr>
                <w:rStyle w:val="Hyperlink"/>
              </w:rPr>
            </w:rPrChange>
          </w:rPr>
          <w:fldChar w:fldCharType="end"/>
        </w:r>
      </w:ins>
    </w:p>
    <w:p w14:paraId="3902CAA6" w14:textId="01D1734A" w:rsidR="00A930E9" w:rsidRPr="00C76D77" w:rsidRDefault="00A930E9" w:rsidP="00A930E9">
      <w:pPr>
        <w:pStyle w:val="TOC1"/>
        <w:rPr>
          <w:ins w:id="1486" w:author="lợi đoàn" w:date="2024-11-30T02:16:00Z"/>
          <w:rFonts w:eastAsiaTheme="minorEastAsia"/>
          <w:b w:val="0"/>
          <w:color w:val="000000" w:themeColor="text1"/>
          <w:sz w:val="26"/>
          <w:szCs w:val="26"/>
          <w:rPrChange w:id="1487" w:author="lợi đoàn" w:date="2024-11-30T02:26:00Z">
            <w:rPr>
              <w:ins w:id="1488" w:author="lợi đoàn" w:date="2024-11-30T02:16:00Z"/>
              <w:rFonts w:asciiTheme="minorHAnsi" w:eastAsiaTheme="minorEastAsia" w:hAnsiTheme="minorHAnsi" w:cstheme="minorBidi"/>
              <w:b w:val="0"/>
              <w:sz w:val="22"/>
              <w:szCs w:val="22"/>
            </w:rPr>
          </w:rPrChange>
        </w:rPr>
      </w:pPr>
      <w:ins w:id="1489" w:author="lợi đoàn" w:date="2024-11-30T02:16:00Z">
        <w:r w:rsidRPr="00C76D77">
          <w:rPr>
            <w:rStyle w:val="Hyperlink"/>
            <w:color w:val="000000" w:themeColor="text1"/>
            <w:sz w:val="26"/>
            <w:szCs w:val="26"/>
            <w:u w:val="none"/>
            <w:rPrChange w:id="1490" w:author="lợi đoàn" w:date="2024-11-30T02:26:00Z">
              <w:rPr>
                <w:rStyle w:val="Hyperlink"/>
              </w:rPr>
            </w:rPrChange>
          </w:rPr>
          <w:fldChar w:fldCharType="begin"/>
        </w:r>
        <w:r w:rsidRPr="00C76D77">
          <w:rPr>
            <w:rStyle w:val="Hyperlink"/>
            <w:color w:val="000000" w:themeColor="text1"/>
            <w:sz w:val="26"/>
            <w:szCs w:val="26"/>
            <w:u w:val="none"/>
            <w:rPrChange w:id="1491" w:author="lợi đoàn" w:date="2024-11-30T02:26:00Z">
              <w:rPr>
                <w:rStyle w:val="Hyperlink"/>
              </w:rPr>
            </w:rPrChange>
          </w:rPr>
          <w:instrText xml:space="preserve"> </w:instrText>
        </w:r>
        <w:r w:rsidRPr="00C76D77">
          <w:rPr>
            <w:color w:val="000000" w:themeColor="text1"/>
            <w:sz w:val="26"/>
            <w:szCs w:val="26"/>
            <w:rPrChange w:id="1492" w:author="lợi đoàn" w:date="2024-11-30T02:26:00Z">
              <w:rPr/>
            </w:rPrChange>
          </w:rPr>
          <w:instrText>HYPERLINK \l "_Toc183825507"</w:instrText>
        </w:r>
        <w:r w:rsidRPr="00C76D77">
          <w:rPr>
            <w:rStyle w:val="Hyperlink"/>
            <w:color w:val="000000" w:themeColor="text1"/>
            <w:sz w:val="26"/>
            <w:szCs w:val="26"/>
            <w:u w:val="none"/>
            <w:rPrChange w:id="1493" w:author="lợi đoàn" w:date="2024-11-30T02:26:00Z">
              <w:rPr>
                <w:rStyle w:val="Hyperlink"/>
              </w:rPr>
            </w:rPrChange>
          </w:rPr>
          <w:instrText xml:space="preserve"> </w:instrText>
        </w:r>
        <w:r w:rsidRPr="00C76D77">
          <w:rPr>
            <w:rStyle w:val="Hyperlink"/>
            <w:color w:val="000000" w:themeColor="text1"/>
            <w:sz w:val="26"/>
            <w:szCs w:val="26"/>
            <w:u w:val="none"/>
            <w:rPrChange w:id="1494" w:author="lợi đoàn" w:date="2024-11-30T02:26:00Z">
              <w:rPr>
                <w:rStyle w:val="Hyperlink"/>
              </w:rPr>
            </w:rPrChange>
          </w:rPr>
          <w:fldChar w:fldCharType="separate"/>
        </w:r>
        <w:r w:rsidRPr="00C76D77">
          <w:rPr>
            <w:rStyle w:val="Hyperlink"/>
            <w:color w:val="000000" w:themeColor="text1"/>
            <w:sz w:val="26"/>
            <w:szCs w:val="26"/>
            <w:u w:val="none"/>
            <w:rPrChange w:id="1495" w:author="lợi đoàn" w:date="2024-11-30T02:26:00Z">
              <w:rPr>
                <w:rStyle w:val="Hyperlink"/>
              </w:rPr>
            </w:rPrChange>
          </w:rPr>
          <w:t>Bảng 3. 2: Use Case dòng chính đăng ký</w:t>
        </w:r>
        <w:r w:rsidRPr="00C76D77">
          <w:rPr>
            <w:webHidden/>
            <w:color w:val="000000" w:themeColor="text1"/>
            <w:sz w:val="26"/>
            <w:szCs w:val="26"/>
            <w:rPrChange w:id="1496" w:author="lợi đoàn" w:date="2024-11-30T02:26:00Z">
              <w:rPr>
                <w:webHidden/>
              </w:rPr>
            </w:rPrChange>
          </w:rPr>
          <w:tab/>
        </w:r>
        <w:r w:rsidRPr="00C76D77">
          <w:rPr>
            <w:webHidden/>
            <w:color w:val="000000" w:themeColor="text1"/>
            <w:sz w:val="26"/>
            <w:szCs w:val="26"/>
            <w:rPrChange w:id="1497" w:author="lợi đoàn" w:date="2024-11-30T02:26:00Z">
              <w:rPr>
                <w:webHidden/>
              </w:rPr>
            </w:rPrChange>
          </w:rPr>
          <w:fldChar w:fldCharType="begin"/>
        </w:r>
        <w:r w:rsidRPr="00C76D77">
          <w:rPr>
            <w:webHidden/>
            <w:color w:val="000000" w:themeColor="text1"/>
            <w:sz w:val="26"/>
            <w:szCs w:val="26"/>
            <w:rPrChange w:id="1498" w:author="lợi đoàn" w:date="2024-11-30T02:26:00Z">
              <w:rPr>
                <w:webHidden/>
              </w:rPr>
            </w:rPrChange>
          </w:rPr>
          <w:instrText xml:space="preserve"> PAGEREF _Toc183825507 \h </w:instrText>
        </w:r>
      </w:ins>
      <w:r w:rsidRPr="00C76D77">
        <w:rPr>
          <w:webHidden/>
          <w:color w:val="000000" w:themeColor="text1"/>
          <w:sz w:val="26"/>
          <w:szCs w:val="26"/>
          <w:rPrChange w:id="1499" w:author="lợi đoàn" w:date="2024-11-30T02:26:00Z">
            <w:rPr>
              <w:webHidden/>
              <w:color w:val="000000" w:themeColor="text1"/>
              <w:sz w:val="26"/>
              <w:szCs w:val="26"/>
            </w:rPr>
          </w:rPrChange>
        </w:rPr>
      </w:r>
      <w:ins w:id="1500" w:author="lợi đoàn" w:date="2024-11-30T02:16:00Z">
        <w:r w:rsidRPr="00C76D77">
          <w:rPr>
            <w:webHidden/>
            <w:color w:val="000000" w:themeColor="text1"/>
            <w:sz w:val="26"/>
            <w:szCs w:val="26"/>
            <w:rPrChange w:id="1501" w:author="lợi đoàn" w:date="2024-11-30T02:26:00Z">
              <w:rPr>
                <w:webHidden/>
              </w:rPr>
            </w:rPrChange>
          </w:rPr>
          <w:fldChar w:fldCharType="separate"/>
        </w:r>
      </w:ins>
      <w:ins w:id="1502" w:author="lợi đoàn" w:date="2024-11-30T09:11:00Z">
        <w:r w:rsidR="007B4A50">
          <w:rPr>
            <w:webHidden/>
            <w:color w:val="000000" w:themeColor="text1"/>
            <w:sz w:val="26"/>
            <w:szCs w:val="26"/>
          </w:rPr>
          <w:t>25</w:t>
        </w:r>
      </w:ins>
      <w:ins w:id="1503" w:author="lợi đoàn" w:date="2024-11-30T02:16:00Z">
        <w:r w:rsidRPr="00C76D77">
          <w:rPr>
            <w:webHidden/>
            <w:color w:val="000000" w:themeColor="text1"/>
            <w:sz w:val="26"/>
            <w:szCs w:val="26"/>
            <w:rPrChange w:id="1504" w:author="lợi đoàn" w:date="2024-11-30T02:26:00Z">
              <w:rPr>
                <w:webHidden/>
              </w:rPr>
            </w:rPrChange>
          </w:rPr>
          <w:fldChar w:fldCharType="end"/>
        </w:r>
        <w:r w:rsidRPr="00C76D77">
          <w:rPr>
            <w:rStyle w:val="Hyperlink"/>
            <w:color w:val="000000" w:themeColor="text1"/>
            <w:sz w:val="26"/>
            <w:szCs w:val="26"/>
            <w:u w:val="none"/>
            <w:rPrChange w:id="1505" w:author="lợi đoàn" w:date="2024-11-30T02:26:00Z">
              <w:rPr>
                <w:rStyle w:val="Hyperlink"/>
              </w:rPr>
            </w:rPrChange>
          </w:rPr>
          <w:fldChar w:fldCharType="end"/>
        </w:r>
      </w:ins>
    </w:p>
    <w:p w14:paraId="3B2512EE" w14:textId="56DEAA8D" w:rsidR="00A930E9" w:rsidRPr="00C76D77" w:rsidRDefault="00A930E9" w:rsidP="00A930E9">
      <w:pPr>
        <w:pStyle w:val="TOC1"/>
        <w:rPr>
          <w:ins w:id="1506" w:author="lợi đoàn" w:date="2024-11-30T02:16:00Z"/>
          <w:rFonts w:eastAsiaTheme="minorEastAsia"/>
          <w:b w:val="0"/>
          <w:color w:val="000000" w:themeColor="text1"/>
          <w:sz w:val="26"/>
          <w:szCs w:val="26"/>
          <w:rPrChange w:id="1507" w:author="lợi đoàn" w:date="2024-11-30T02:26:00Z">
            <w:rPr>
              <w:ins w:id="1508" w:author="lợi đoàn" w:date="2024-11-30T02:16:00Z"/>
              <w:rFonts w:asciiTheme="minorHAnsi" w:eastAsiaTheme="minorEastAsia" w:hAnsiTheme="minorHAnsi" w:cstheme="minorBidi"/>
              <w:b w:val="0"/>
              <w:sz w:val="22"/>
              <w:szCs w:val="22"/>
            </w:rPr>
          </w:rPrChange>
        </w:rPr>
      </w:pPr>
      <w:ins w:id="1509" w:author="lợi đoàn" w:date="2024-11-30T02:16:00Z">
        <w:r w:rsidRPr="00C76D77">
          <w:rPr>
            <w:rStyle w:val="Hyperlink"/>
            <w:color w:val="000000" w:themeColor="text1"/>
            <w:sz w:val="26"/>
            <w:szCs w:val="26"/>
            <w:u w:val="none"/>
            <w:rPrChange w:id="1510" w:author="lợi đoàn" w:date="2024-11-30T02:26:00Z">
              <w:rPr>
                <w:rStyle w:val="Hyperlink"/>
              </w:rPr>
            </w:rPrChange>
          </w:rPr>
          <w:fldChar w:fldCharType="begin"/>
        </w:r>
        <w:r w:rsidRPr="00C76D77">
          <w:rPr>
            <w:rStyle w:val="Hyperlink"/>
            <w:color w:val="000000" w:themeColor="text1"/>
            <w:sz w:val="26"/>
            <w:szCs w:val="26"/>
            <w:u w:val="none"/>
            <w:rPrChange w:id="1511" w:author="lợi đoàn" w:date="2024-11-30T02:26:00Z">
              <w:rPr>
                <w:rStyle w:val="Hyperlink"/>
              </w:rPr>
            </w:rPrChange>
          </w:rPr>
          <w:instrText xml:space="preserve"> </w:instrText>
        </w:r>
        <w:r w:rsidRPr="00C76D77">
          <w:rPr>
            <w:color w:val="000000" w:themeColor="text1"/>
            <w:sz w:val="26"/>
            <w:szCs w:val="26"/>
            <w:rPrChange w:id="1512" w:author="lợi đoàn" w:date="2024-11-30T02:26:00Z">
              <w:rPr/>
            </w:rPrChange>
          </w:rPr>
          <w:instrText>HYPERLINK \l "_Toc183825510"</w:instrText>
        </w:r>
        <w:r w:rsidRPr="00C76D77">
          <w:rPr>
            <w:rStyle w:val="Hyperlink"/>
            <w:color w:val="000000" w:themeColor="text1"/>
            <w:sz w:val="26"/>
            <w:szCs w:val="26"/>
            <w:u w:val="none"/>
            <w:rPrChange w:id="1513" w:author="lợi đoàn" w:date="2024-11-30T02:26:00Z">
              <w:rPr>
                <w:rStyle w:val="Hyperlink"/>
              </w:rPr>
            </w:rPrChange>
          </w:rPr>
          <w:instrText xml:space="preserve"> </w:instrText>
        </w:r>
        <w:r w:rsidRPr="00C76D77">
          <w:rPr>
            <w:rStyle w:val="Hyperlink"/>
            <w:color w:val="000000" w:themeColor="text1"/>
            <w:sz w:val="26"/>
            <w:szCs w:val="26"/>
            <w:u w:val="none"/>
            <w:rPrChange w:id="1514" w:author="lợi đoàn" w:date="2024-11-30T02:26:00Z">
              <w:rPr>
                <w:rStyle w:val="Hyperlink"/>
              </w:rPr>
            </w:rPrChange>
          </w:rPr>
          <w:fldChar w:fldCharType="separate"/>
        </w:r>
        <w:r w:rsidRPr="00C76D77">
          <w:rPr>
            <w:rStyle w:val="Hyperlink"/>
            <w:color w:val="000000" w:themeColor="text1"/>
            <w:sz w:val="26"/>
            <w:szCs w:val="26"/>
            <w:u w:val="none"/>
            <w:rPrChange w:id="1515" w:author="lợi đoàn" w:date="2024-11-30T02:26:00Z">
              <w:rPr>
                <w:rStyle w:val="Hyperlink"/>
              </w:rPr>
            </w:rPrChange>
          </w:rPr>
          <w:t>Bảng 3. 3: Use Case dòng chính đăng nhập</w:t>
        </w:r>
        <w:r w:rsidRPr="00C76D77">
          <w:rPr>
            <w:webHidden/>
            <w:color w:val="000000" w:themeColor="text1"/>
            <w:sz w:val="26"/>
            <w:szCs w:val="26"/>
            <w:rPrChange w:id="1516" w:author="lợi đoàn" w:date="2024-11-30T02:26:00Z">
              <w:rPr>
                <w:webHidden/>
              </w:rPr>
            </w:rPrChange>
          </w:rPr>
          <w:tab/>
        </w:r>
        <w:r w:rsidRPr="00C76D77">
          <w:rPr>
            <w:webHidden/>
            <w:color w:val="000000" w:themeColor="text1"/>
            <w:sz w:val="26"/>
            <w:szCs w:val="26"/>
            <w:rPrChange w:id="1517" w:author="lợi đoàn" w:date="2024-11-30T02:26:00Z">
              <w:rPr>
                <w:webHidden/>
              </w:rPr>
            </w:rPrChange>
          </w:rPr>
          <w:fldChar w:fldCharType="begin"/>
        </w:r>
        <w:r w:rsidRPr="00C76D77">
          <w:rPr>
            <w:webHidden/>
            <w:color w:val="000000" w:themeColor="text1"/>
            <w:sz w:val="26"/>
            <w:szCs w:val="26"/>
            <w:rPrChange w:id="1518" w:author="lợi đoàn" w:date="2024-11-30T02:26:00Z">
              <w:rPr>
                <w:webHidden/>
              </w:rPr>
            </w:rPrChange>
          </w:rPr>
          <w:instrText xml:space="preserve"> PAGEREF _Toc183825510 \h </w:instrText>
        </w:r>
      </w:ins>
      <w:r w:rsidRPr="00C76D77">
        <w:rPr>
          <w:webHidden/>
          <w:color w:val="000000" w:themeColor="text1"/>
          <w:sz w:val="26"/>
          <w:szCs w:val="26"/>
          <w:rPrChange w:id="1519" w:author="lợi đoàn" w:date="2024-11-30T02:26:00Z">
            <w:rPr>
              <w:webHidden/>
              <w:color w:val="000000" w:themeColor="text1"/>
              <w:sz w:val="26"/>
              <w:szCs w:val="26"/>
            </w:rPr>
          </w:rPrChange>
        </w:rPr>
      </w:r>
      <w:ins w:id="1520" w:author="lợi đoàn" w:date="2024-11-30T02:16:00Z">
        <w:r w:rsidRPr="00C76D77">
          <w:rPr>
            <w:webHidden/>
            <w:color w:val="000000" w:themeColor="text1"/>
            <w:sz w:val="26"/>
            <w:szCs w:val="26"/>
            <w:rPrChange w:id="1521" w:author="lợi đoàn" w:date="2024-11-30T02:26:00Z">
              <w:rPr>
                <w:webHidden/>
              </w:rPr>
            </w:rPrChange>
          </w:rPr>
          <w:fldChar w:fldCharType="separate"/>
        </w:r>
      </w:ins>
      <w:ins w:id="1522" w:author="lợi đoàn" w:date="2024-11-30T09:11:00Z">
        <w:r w:rsidR="007B4A50">
          <w:rPr>
            <w:webHidden/>
            <w:color w:val="000000" w:themeColor="text1"/>
            <w:sz w:val="26"/>
            <w:szCs w:val="26"/>
          </w:rPr>
          <w:t>27</w:t>
        </w:r>
      </w:ins>
      <w:ins w:id="1523" w:author="lợi đoàn" w:date="2024-11-30T02:16:00Z">
        <w:r w:rsidRPr="00C76D77">
          <w:rPr>
            <w:webHidden/>
            <w:color w:val="000000" w:themeColor="text1"/>
            <w:sz w:val="26"/>
            <w:szCs w:val="26"/>
            <w:rPrChange w:id="1524" w:author="lợi đoàn" w:date="2024-11-30T02:26:00Z">
              <w:rPr>
                <w:webHidden/>
              </w:rPr>
            </w:rPrChange>
          </w:rPr>
          <w:fldChar w:fldCharType="end"/>
        </w:r>
        <w:r w:rsidRPr="00C76D77">
          <w:rPr>
            <w:rStyle w:val="Hyperlink"/>
            <w:color w:val="000000" w:themeColor="text1"/>
            <w:sz w:val="26"/>
            <w:szCs w:val="26"/>
            <w:u w:val="none"/>
            <w:rPrChange w:id="1525" w:author="lợi đoàn" w:date="2024-11-30T02:26:00Z">
              <w:rPr>
                <w:rStyle w:val="Hyperlink"/>
              </w:rPr>
            </w:rPrChange>
          </w:rPr>
          <w:fldChar w:fldCharType="end"/>
        </w:r>
      </w:ins>
    </w:p>
    <w:p w14:paraId="1853F906" w14:textId="739C76D7" w:rsidR="00A930E9" w:rsidRPr="00C76D77" w:rsidRDefault="00A930E9" w:rsidP="00A930E9">
      <w:pPr>
        <w:pStyle w:val="TOC1"/>
        <w:rPr>
          <w:ins w:id="1526" w:author="lợi đoàn" w:date="2024-11-30T02:16:00Z"/>
          <w:rFonts w:eastAsiaTheme="minorEastAsia"/>
          <w:b w:val="0"/>
          <w:color w:val="000000" w:themeColor="text1"/>
          <w:sz w:val="26"/>
          <w:szCs w:val="26"/>
          <w:rPrChange w:id="1527" w:author="lợi đoàn" w:date="2024-11-30T02:26:00Z">
            <w:rPr>
              <w:ins w:id="1528" w:author="lợi đoàn" w:date="2024-11-30T02:16:00Z"/>
              <w:rFonts w:asciiTheme="minorHAnsi" w:eastAsiaTheme="minorEastAsia" w:hAnsiTheme="minorHAnsi" w:cstheme="minorBidi"/>
              <w:b w:val="0"/>
              <w:sz w:val="22"/>
              <w:szCs w:val="22"/>
            </w:rPr>
          </w:rPrChange>
        </w:rPr>
      </w:pPr>
      <w:ins w:id="1529" w:author="lợi đoàn" w:date="2024-11-30T02:16:00Z">
        <w:r w:rsidRPr="00C76D77">
          <w:rPr>
            <w:rStyle w:val="Hyperlink"/>
            <w:color w:val="000000" w:themeColor="text1"/>
            <w:sz w:val="26"/>
            <w:szCs w:val="26"/>
            <w:u w:val="none"/>
            <w:rPrChange w:id="1530" w:author="lợi đoàn" w:date="2024-11-30T02:26:00Z">
              <w:rPr>
                <w:rStyle w:val="Hyperlink"/>
              </w:rPr>
            </w:rPrChange>
          </w:rPr>
          <w:fldChar w:fldCharType="begin"/>
        </w:r>
        <w:r w:rsidRPr="00C76D77">
          <w:rPr>
            <w:rStyle w:val="Hyperlink"/>
            <w:color w:val="000000" w:themeColor="text1"/>
            <w:sz w:val="26"/>
            <w:szCs w:val="26"/>
            <w:u w:val="none"/>
            <w:rPrChange w:id="1531" w:author="lợi đoàn" w:date="2024-11-30T02:26:00Z">
              <w:rPr>
                <w:rStyle w:val="Hyperlink"/>
              </w:rPr>
            </w:rPrChange>
          </w:rPr>
          <w:instrText xml:space="preserve"> </w:instrText>
        </w:r>
        <w:r w:rsidRPr="00C76D77">
          <w:rPr>
            <w:color w:val="000000" w:themeColor="text1"/>
            <w:sz w:val="26"/>
            <w:szCs w:val="26"/>
            <w:rPrChange w:id="1532" w:author="lợi đoàn" w:date="2024-11-30T02:26:00Z">
              <w:rPr/>
            </w:rPrChange>
          </w:rPr>
          <w:instrText>HYPERLINK \l "_Toc183825511"</w:instrText>
        </w:r>
        <w:r w:rsidRPr="00C76D77">
          <w:rPr>
            <w:rStyle w:val="Hyperlink"/>
            <w:color w:val="000000" w:themeColor="text1"/>
            <w:sz w:val="26"/>
            <w:szCs w:val="26"/>
            <w:u w:val="none"/>
            <w:rPrChange w:id="1533" w:author="lợi đoàn" w:date="2024-11-30T02:26:00Z">
              <w:rPr>
                <w:rStyle w:val="Hyperlink"/>
              </w:rPr>
            </w:rPrChange>
          </w:rPr>
          <w:instrText xml:space="preserve"> </w:instrText>
        </w:r>
        <w:r w:rsidRPr="00C76D77">
          <w:rPr>
            <w:rStyle w:val="Hyperlink"/>
            <w:color w:val="000000" w:themeColor="text1"/>
            <w:sz w:val="26"/>
            <w:szCs w:val="26"/>
            <w:u w:val="none"/>
            <w:rPrChange w:id="1534" w:author="lợi đoàn" w:date="2024-11-30T02:26:00Z">
              <w:rPr>
                <w:rStyle w:val="Hyperlink"/>
              </w:rPr>
            </w:rPrChange>
          </w:rPr>
          <w:fldChar w:fldCharType="separate"/>
        </w:r>
        <w:r w:rsidRPr="00C76D77">
          <w:rPr>
            <w:rStyle w:val="Hyperlink"/>
            <w:color w:val="000000" w:themeColor="text1"/>
            <w:sz w:val="26"/>
            <w:szCs w:val="26"/>
            <w:u w:val="none"/>
            <w:rPrChange w:id="1535" w:author="lợi đoàn" w:date="2024-11-30T02:26:00Z">
              <w:rPr>
                <w:rStyle w:val="Hyperlink"/>
              </w:rPr>
            </w:rPrChange>
          </w:rPr>
          <w:t>Bảng 3. 4: Use Case dòng chính đăng nhập</w:t>
        </w:r>
        <w:r w:rsidRPr="00C76D77">
          <w:rPr>
            <w:webHidden/>
            <w:color w:val="000000" w:themeColor="text1"/>
            <w:sz w:val="26"/>
            <w:szCs w:val="26"/>
            <w:rPrChange w:id="1536" w:author="lợi đoàn" w:date="2024-11-30T02:26:00Z">
              <w:rPr>
                <w:webHidden/>
              </w:rPr>
            </w:rPrChange>
          </w:rPr>
          <w:tab/>
        </w:r>
        <w:r w:rsidRPr="00C76D77">
          <w:rPr>
            <w:webHidden/>
            <w:color w:val="000000" w:themeColor="text1"/>
            <w:sz w:val="26"/>
            <w:szCs w:val="26"/>
            <w:rPrChange w:id="1537" w:author="lợi đoàn" w:date="2024-11-30T02:26:00Z">
              <w:rPr>
                <w:webHidden/>
              </w:rPr>
            </w:rPrChange>
          </w:rPr>
          <w:fldChar w:fldCharType="begin"/>
        </w:r>
        <w:r w:rsidRPr="00C76D77">
          <w:rPr>
            <w:webHidden/>
            <w:color w:val="000000" w:themeColor="text1"/>
            <w:sz w:val="26"/>
            <w:szCs w:val="26"/>
            <w:rPrChange w:id="1538" w:author="lợi đoàn" w:date="2024-11-30T02:26:00Z">
              <w:rPr>
                <w:webHidden/>
              </w:rPr>
            </w:rPrChange>
          </w:rPr>
          <w:instrText xml:space="preserve"> PAGEREF _Toc183825511 \h </w:instrText>
        </w:r>
      </w:ins>
      <w:r w:rsidRPr="00C76D77">
        <w:rPr>
          <w:webHidden/>
          <w:color w:val="000000" w:themeColor="text1"/>
          <w:sz w:val="26"/>
          <w:szCs w:val="26"/>
          <w:rPrChange w:id="1539" w:author="lợi đoàn" w:date="2024-11-30T02:26:00Z">
            <w:rPr>
              <w:webHidden/>
              <w:color w:val="000000" w:themeColor="text1"/>
              <w:sz w:val="26"/>
              <w:szCs w:val="26"/>
            </w:rPr>
          </w:rPrChange>
        </w:rPr>
      </w:r>
      <w:ins w:id="1540" w:author="lợi đoàn" w:date="2024-11-30T02:16:00Z">
        <w:r w:rsidRPr="00C76D77">
          <w:rPr>
            <w:webHidden/>
            <w:color w:val="000000" w:themeColor="text1"/>
            <w:sz w:val="26"/>
            <w:szCs w:val="26"/>
            <w:rPrChange w:id="1541" w:author="lợi đoàn" w:date="2024-11-30T02:26:00Z">
              <w:rPr>
                <w:webHidden/>
              </w:rPr>
            </w:rPrChange>
          </w:rPr>
          <w:fldChar w:fldCharType="separate"/>
        </w:r>
      </w:ins>
      <w:ins w:id="1542" w:author="lợi đoàn" w:date="2024-11-30T09:11:00Z">
        <w:r w:rsidR="007B4A50">
          <w:rPr>
            <w:webHidden/>
            <w:color w:val="000000" w:themeColor="text1"/>
            <w:sz w:val="26"/>
            <w:szCs w:val="26"/>
          </w:rPr>
          <w:t>27</w:t>
        </w:r>
      </w:ins>
      <w:ins w:id="1543" w:author="lợi đoàn" w:date="2024-11-30T02:16:00Z">
        <w:r w:rsidRPr="00C76D77">
          <w:rPr>
            <w:webHidden/>
            <w:color w:val="000000" w:themeColor="text1"/>
            <w:sz w:val="26"/>
            <w:szCs w:val="26"/>
            <w:rPrChange w:id="1544" w:author="lợi đoàn" w:date="2024-11-30T02:26:00Z">
              <w:rPr>
                <w:webHidden/>
              </w:rPr>
            </w:rPrChange>
          </w:rPr>
          <w:fldChar w:fldCharType="end"/>
        </w:r>
        <w:r w:rsidRPr="00C76D77">
          <w:rPr>
            <w:rStyle w:val="Hyperlink"/>
            <w:color w:val="000000" w:themeColor="text1"/>
            <w:sz w:val="26"/>
            <w:szCs w:val="26"/>
            <w:u w:val="none"/>
            <w:rPrChange w:id="1545" w:author="lợi đoàn" w:date="2024-11-30T02:26:00Z">
              <w:rPr>
                <w:rStyle w:val="Hyperlink"/>
              </w:rPr>
            </w:rPrChange>
          </w:rPr>
          <w:fldChar w:fldCharType="end"/>
        </w:r>
      </w:ins>
    </w:p>
    <w:p w14:paraId="6885165F" w14:textId="00574E48" w:rsidR="00A930E9" w:rsidRPr="00C76D77" w:rsidRDefault="00A930E9" w:rsidP="00A930E9">
      <w:pPr>
        <w:pStyle w:val="TOC1"/>
        <w:rPr>
          <w:ins w:id="1546" w:author="lợi đoàn" w:date="2024-11-30T02:16:00Z"/>
          <w:rFonts w:eastAsiaTheme="minorEastAsia"/>
          <w:b w:val="0"/>
          <w:color w:val="000000" w:themeColor="text1"/>
          <w:sz w:val="26"/>
          <w:szCs w:val="26"/>
          <w:rPrChange w:id="1547" w:author="lợi đoàn" w:date="2024-11-30T02:26:00Z">
            <w:rPr>
              <w:ins w:id="1548" w:author="lợi đoàn" w:date="2024-11-30T02:16:00Z"/>
              <w:rFonts w:asciiTheme="minorHAnsi" w:eastAsiaTheme="minorEastAsia" w:hAnsiTheme="minorHAnsi" w:cstheme="minorBidi"/>
              <w:b w:val="0"/>
              <w:sz w:val="22"/>
              <w:szCs w:val="22"/>
            </w:rPr>
          </w:rPrChange>
        </w:rPr>
      </w:pPr>
      <w:ins w:id="1549" w:author="lợi đoàn" w:date="2024-11-30T02:16:00Z">
        <w:r w:rsidRPr="00C76D77">
          <w:rPr>
            <w:rStyle w:val="Hyperlink"/>
            <w:color w:val="000000" w:themeColor="text1"/>
            <w:sz w:val="26"/>
            <w:szCs w:val="26"/>
            <w:u w:val="none"/>
            <w:rPrChange w:id="1550" w:author="lợi đoàn" w:date="2024-11-30T02:26:00Z">
              <w:rPr>
                <w:rStyle w:val="Hyperlink"/>
              </w:rPr>
            </w:rPrChange>
          </w:rPr>
          <w:fldChar w:fldCharType="begin"/>
        </w:r>
        <w:r w:rsidRPr="00C76D77">
          <w:rPr>
            <w:rStyle w:val="Hyperlink"/>
            <w:color w:val="000000" w:themeColor="text1"/>
            <w:sz w:val="26"/>
            <w:szCs w:val="26"/>
            <w:u w:val="none"/>
            <w:rPrChange w:id="1551" w:author="lợi đoàn" w:date="2024-11-30T02:26:00Z">
              <w:rPr>
                <w:rStyle w:val="Hyperlink"/>
              </w:rPr>
            </w:rPrChange>
          </w:rPr>
          <w:instrText xml:space="preserve"> </w:instrText>
        </w:r>
        <w:r w:rsidRPr="00C76D77">
          <w:rPr>
            <w:color w:val="000000" w:themeColor="text1"/>
            <w:sz w:val="26"/>
            <w:szCs w:val="26"/>
            <w:rPrChange w:id="1552" w:author="lợi đoàn" w:date="2024-11-30T02:26:00Z">
              <w:rPr/>
            </w:rPrChange>
          </w:rPr>
          <w:instrText>HYPERLINK \l "_Toc183825515"</w:instrText>
        </w:r>
        <w:r w:rsidRPr="00C76D77">
          <w:rPr>
            <w:rStyle w:val="Hyperlink"/>
            <w:color w:val="000000" w:themeColor="text1"/>
            <w:sz w:val="26"/>
            <w:szCs w:val="26"/>
            <w:u w:val="none"/>
            <w:rPrChange w:id="1553" w:author="lợi đoàn" w:date="2024-11-30T02:26:00Z">
              <w:rPr>
                <w:rStyle w:val="Hyperlink"/>
              </w:rPr>
            </w:rPrChange>
          </w:rPr>
          <w:instrText xml:space="preserve"> </w:instrText>
        </w:r>
        <w:r w:rsidRPr="00C76D77">
          <w:rPr>
            <w:rStyle w:val="Hyperlink"/>
            <w:color w:val="000000" w:themeColor="text1"/>
            <w:sz w:val="26"/>
            <w:szCs w:val="26"/>
            <w:u w:val="none"/>
            <w:rPrChange w:id="1554" w:author="lợi đoàn" w:date="2024-11-30T02:26:00Z">
              <w:rPr>
                <w:rStyle w:val="Hyperlink"/>
              </w:rPr>
            </w:rPrChange>
          </w:rPr>
          <w:fldChar w:fldCharType="separate"/>
        </w:r>
        <w:r w:rsidRPr="00C76D77">
          <w:rPr>
            <w:rStyle w:val="Hyperlink"/>
            <w:color w:val="000000" w:themeColor="text1"/>
            <w:sz w:val="26"/>
            <w:szCs w:val="26"/>
            <w:u w:val="none"/>
            <w:rPrChange w:id="1555" w:author="lợi đoàn" w:date="2024-11-30T02:26:00Z">
              <w:rPr>
                <w:rStyle w:val="Hyperlink"/>
              </w:rPr>
            </w:rPrChange>
          </w:rPr>
          <w:t>Bảng 3. 5: Use Case đặt lịch khám</w:t>
        </w:r>
        <w:r w:rsidRPr="00C76D77">
          <w:rPr>
            <w:webHidden/>
            <w:color w:val="000000" w:themeColor="text1"/>
            <w:sz w:val="26"/>
            <w:szCs w:val="26"/>
            <w:rPrChange w:id="1556" w:author="lợi đoàn" w:date="2024-11-30T02:26:00Z">
              <w:rPr>
                <w:webHidden/>
              </w:rPr>
            </w:rPrChange>
          </w:rPr>
          <w:tab/>
        </w:r>
        <w:r w:rsidRPr="00C76D77">
          <w:rPr>
            <w:webHidden/>
            <w:color w:val="000000" w:themeColor="text1"/>
            <w:sz w:val="26"/>
            <w:szCs w:val="26"/>
            <w:rPrChange w:id="1557" w:author="lợi đoàn" w:date="2024-11-30T02:26:00Z">
              <w:rPr>
                <w:webHidden/>
              </w:rPr>
            </w:rPrChange>
          </w:rPr>
          <w:fldChar w:fldCharType="begin"/>
        </w:r>
        <w:r w:rsidRPr="00C76D77">
          <w:rPr>
            <w:webHidden/>
            <w:color w:val="000000" w:themeColor="text1"/>
            <w:sz w:val="26"/>
            <w:szCs w:val="26"/>
            <w:rPrChange w:id="1558" w:author="lợi đoàn" w:date="2024-11-30T02:26:00Z">
              <w:rPr>
                <w:webHidden/>
              </w:rPr>
            </w:rPrChange>
          </w:rPr>
          <w:instrText xml:space="preserve"> PAGEREF _Toc183825515 \h </w:instrText>
        </w:r>
      </w:ins>
      <w:r w:rsidRPr="00C76D77">
        <w:rPr>
          <w:webHidden/>
          <w:color w:val="000000" w:themeColor="text1"/>
          <w:sz w:val="26"/>
          <w:szCs w:val="26"/>
          <w:rPrChange w:id="1559" w:author="lợi đoàn" w:date="2024-11-30T02:26:00Z">
            <w:rPr>
              <w:webHidden/>
              <w:color w:val="000000" w:themeColor="text1"/>
              <w:sz w:val="26"/>
              <w:szCs w:val="26"/>
            </w:rPr>
          </w:rPrChange>
        </w:rPr>
      </w:r>
      <w:ins w:id="1560" w:author="lợi đoàn" w:date="2024-11-30T02:16:00Z">
        <w:r w:rsidRPr="00C76D77">
          <w:rPr>
            <w:webHidden/>
            <w:color w:val="000000" w:themeColor="text1"/>
            <w:sz w:val="26"/>
            <w:szCs w:val="26"/>
            <w:rPrChange w:id="1561" w:author="lợi đoàn" w:date="2024-11-30T02:26:00Z">
              <w:rPr>
                <w:webHidden/>
              </w:rPr>
            </w:rPrChange>
          </w:rPr>
          <w:fldChar w:fldCharType="separate"/>
        </w:r>
      </w:ins>
      <w:ins w:id="1562" w:author="lợi đoàn" w:date="2024-11-30T09:11:00Z">
        <w:r w:rsidR="007B4A50">
          <w:rPr>
            <w:webHidden/>
            <w:color w:val="000000" w:themeColor="text1"/>
            <w:sz w:val="26"/>
            <w:szCs w:val="26"/>
          </w:rPr>
          <w:t>28</w:t>
        </w:r>
      </w:ins>
      <w:ins w:id="1563" w:author="lợi đoàn" w:date="2024-11-30T02:16:00Z">
        <w:r w:rsidRPr="00C76D77">
          <w:rPr>
            <w:webHidden/>
            <w:color w:val="000000" w:themeColor="text1"/>
            <w:sz w:val="26"/>
            <w:szCs w:val="26"/>
            <w:rPrChange w:id="1564" w:author="lợi đoàn" w:date="2024-11-30T02:26:00Z">
              <w:rPr>
                <w:webHidden/>
              </w:rPr>
            </w:rPrChange>
          </w:rPr>
          <w:fldChar w:fldCharType="end"/>
        </w:r>
        <w:r w:rsidRPr="00C76D77">
          <w:rPr>
            <w:rStyle w:val="Hyperlink"/>
            <w:color w:val="000000" w:themeColor="text1"/>
            <w:sz w:val="26"/>
            <w:szCs w:val="26"/>
            <w:u w:val="none"/>
            <w:rPrChange w:id="1565" w:author="lợi đoàn" w:date="2024-11-30T02:26:00Z">
              <w:rPr>
                <w:rStyle w:val="Hyperlink"/>
              </w:rPr>
            </w:rPrChange>
          </w:rPr>
          <w:fldChar w:fldCharType="end"/>
        </w:r>
      </w:ins>
    </w:p>
    <w:p w14:paraId="54B82762" w14:textId="5BD64E95" w:rsidR="00A930E9" w:rsidRPr="00C76D77" w:rsidRDefault="00A930E9" w:rsidP="00A930E9">
      <w:pPr>
        <w:pStyle w:val="TOC1"/>
        <w:rPr>
          <w:ins w:id="1566" w:author="lợi đoàn" w:date="2024-11-30T02:16:00Z"/>
          <w:rFonts w:eastAsiaTheme="minorEastAsia"/>
          <w:b w:val="0"/>
          <w:color w:val="000000" w:themeColor="text1"/>
          <w:sz w:val="26"/>
          <w:szCs w:val="26"/>
          <w:rPrChange w:id="1567" w:author="lợi đoàn" w:date="2024-11-30T02:26:00Z">
            <w:rPr>
              <w:ins w:id="1568" w:author="lợi đoàn" w:date="2024-11-30T02:16:00Z"/>
              <w:rFonts w:asciiTheme="minorHAnsi" w:eastAsiaTheme="minorEastAsia" w:hAnsiTheme="minorHAnsi" w:cstheme="minorBidi"/>
              <w:b w:val="0"/>
              <w:sz w:val="22"/>
              <w:szCs w:val="22"/>
            </w:rPr>
          </w:rPrChange>
        </w:rPr>
      </w:pPr>
      <w:ins w:id="1569" w:author="lợi đoàn" w:date="2024-11-30T02:16:00Z">
        <w:r w:rsidRPr="00C76D77">
          <w:rPr>
            <w:rStyle w:val="Hyperlink"/>
            <w:color w:val="000000" w:themeColor="text1"/>
            <w:sz w:val="26"/>
            <w:szCs w:val="26"/>
            <w:u w:val="none"/>
            <w:rPrChange w:id="1570" w:author="lợi đoàn" w:date="2024-11-30T02:26:00Z">
              <w:rPr>
                <w:rStyle w:val="Hyperlink"/>
              </w:rPr>
            </w:rPrChange>
          </w:rPr>
          <w:fldChar w:fldCharType="begin"/>
        </w:r>
        <w:r w:rsidRPr="00C76D77">
          <w:rPr>
            <w:rStyle w:val="Hyperlink"/>
            <w:color w:val="000000" w:themeColor="text1"/>
            <w:sz w:val="26"/>
            <w:szCs w:val="26"/>
            <w:u w:val="none"/>
            <w:rPrChange w:id="1571" w:author="lợi đoàn" w:date="2024-11-30T02:26:00Z">
              <w:rPr>
                <w:rStyle w:val="Hyperlink"/>
              </w:rPr>
            </w:rPrChange>
          </w:rPr>
          <w:instrText xml:space="preserve"> </w:instrText>
        </w:r>
        <w:r w:rsidRPr="00C76D77">
          <w:rPr>
            <w:color w:val="000000" w:themeColor="text1"/>
            <w:sz w:val="26"/>
            <w:szCs w:val="26"/>
            <w:rPrChange w:id="1572" w:author="lợi đoàn" w:date="2024-11-30T02:26:00Z">
              <w:rPr/>
            </w:rPrChange>
          </w:rPr>
          <w:instrText>HYPERLINK \l "_Toc183825516"</w:instrText>
        </w:r>
        <w:r w:rsidRPr="00C76D77">
          <w:rPr>
            <w:rStyle w:val="Hyperlink"/>
            <w:color w:val="000000" w:themeColor="text1"/>
            <w:sz w:val="26"/>
            <w:szCs w:val="26"/>
            <w:u w:val="none"/>
            <w:rPrChange w:id="1573" w:author="lợi đoàn" w:date="2024-11-30T02:26:00Z">
              <w:rPr>
                <w:rStyle w:val="Hyperlink"/>
              </w:rPr>
            </w:rPrChange>
          </w:rPr>
          <w:instrText xml:space="preserve"> </w:instrText>
        </w:r>
        <w:r w:rsidRPr="00C76D77">
          <w:rPr>
            <w:rStyle w:val="Hyperlink"/>
            <w:color w:val="000000" w:themeColor="text1"/>
            <w:sz w:val="26"/>
            <w:szCs w:val="26"/>
            <w:u w:val="none"/>
            <w:rPrChange w:id="1574" w:author="lợi đoàn" w:date="2024-11-30T02:26:00Z">
              <w:rPr>
                <w:rStyle w:val="Hyperlink"/>
              </w:rPr>
            </w:rPrChange>
          </w:rPr>
          <w:fldChar w:fldCharType="separate"/>
        </w:r>
        <w:r w:rsidRPr="00C76D77">
          <w:rPr>
            <w:rStyle w:val="Hyperlink"/>
            <w:color w:val="000000" w:themeColor="text1"/>
            <w:sz w:val="26"/>
            <w:szCs w:val="26"/>
            <w:u w:val="none"/>
            <w:rPrChange w:id="1575" w:author="lợi đoàn" w:date="2024-11-30T02:26:00Z">
              <w:rPr>
                <w:rStyle w:val="Hyperlink"/>
              </w:rPr>
            </w:rPrChange>
          </w:rPr>
          <w:t>Bảng 3. 6: Use Case dòng chính đặt lịch khám</w:t>
        </w:r>
        <w:r w:rsidRPr="00C76D77">
          <w:rPr>
            <w:webHidden/>
            <w:color w:val="000000" w:themeColor="text1"/>
            <w:sz w:val="26"/>
            <w:szCs w:val="26"/>
            <w:rPrChange w:id="1576" w:author="lợi đoàn" w:date="2024-11-30T02:26:00Z">
              <w:rPr>
                <w:webHidden/>
              </w:rPr>
            </w:rPrChange>
          </w:rPr>
          <w:tab/>
        </w:r>
        <w:r w:rsidRPr="00C76D77">
          <w:rPr>
            <w:webHidden/>
            <w:color w:val="000000" w:themeColor="text1"/>
            <w:sz w:val="26"/>
            <w:szCs w:val="26"/>
            <w:rPrChange w:id="1577" w:author="lợi đoàn" w:date="2024-11-30T02:26:00Z">
              <w:rPr>
                <w:webHidden/>
              </w:rPr>
            </w:rPrChange>
          </w:rPr>
          <w:fldChar w:fldCharType="begin"/>
        </w:r>
        <w:r w:rsidRPr="00C76D77">
          <w:rPr>
            <w:webHidden/>
            <w:color w:val="000000" w:themeColor="text1"/>
            <w:sz w:val="26"/>
            <w:szCs w:val="26"/>
            <w:rPrChange w:id="1578" w:author="lợi đoàn" w:date="2024-11-30T02:26:00Z">
              <w:rPr>
                <w:webHidden/>
              </w:rPr>
            </w:rPrChange>
          </w:rPr>
          <w:instrText xml:space="preserve"> PAGEREF _Toc183825516 \h </w:instrText>
        </w:r>
      </w:ins>
      <w:r w:rsidRPr="00C76D77">
        <w:rPr>
          <w:webHidden/>
          <w:color w:val="000000" w:themeColor="text1"/>
          <w:sz w:val="26"/>
          <w:szCs w:val="26"/>
          <w:rPrChange w:id="1579" w:author="lợi đoàn" w:date="2024-11-30T02:26:00Z">
            <w:rPr>
              <w:webHidden/>
              <w:color w:val="000000" w:themeColor="text1"/>
              <w:sz w:val="26"/>
              <w:szCs w:val="26"/>
            </w:rPr>
          </w:rPrChange>
        </w:rPr>
      </w:r>
      <w:ins w:id="1580" w:author="lợi đoàn" w:date="2024-11-30T02:16:00Z">
        <w:r w:rsidRPr="00C76D77">
          <w:rPr>
            <w:webHidden/>
            <w:color w:val="000000" w:themeColor="text1"/>
            <w:sz w:val="26"/>
            <w:szCs w:val="26"/>
            <w:rPrChange w:id="1581" w:author="lợi đoàn" w:date="2024-11-30T02:26:00Z">
              <w:rPr>
                <w:webHidden/>
              </w:rPr>
            </w:rPrChange>
          </w:rPr>
          <w:fldChar w:fldCharType="separate"/>
        </w:r>
      </w:ins>
      <w:ins w:id="1582" w:author="lợi đoàn" w:date="2024-11-30T09:11:00Z">
        <w:r w:rsidR="007B4A50">
          <w:rPr>
            <w:webHidden/>
            <w:color w:val="000000" w:themeColor="text1"/>
            <w:sz w:val="26"/>
            <w:szCs w:val="26"/>
          </w:rPr>
          <w:t>30</w:t>
        </w:r>
      </w:ins>
      <w:ins w:id="1583" w:author="lợi đoàn" w:date="2024-11-30T02:16:00Z">
        <w:r w:rsidRPr="00C76D77">
          <w:rPr>
            <w:webHidden/>
            <w:color w:val="000000" w:themeColor="text1"/>
            <w:sz w:val="26"/>
            <w:szCs w:val="26"/>
            <w:rPrChange w:id="1584" w:author="lợi đoàn" w:date="2024-11-30T02:26:00Z">
              <w:rPr>
                <w:webHidden/>
              </w:rPr>
            </w:rPrChange>
          </w:rPr>
          <w:fldChar w:fldCharType="end"/>
        </w:r>
        <w:r w:rsidRPr="00C76D77">
          <w:rPr>
            <w:rStyle w:val="Hyperlink"/>
            <w:color w:val="000000" w:themeColor="text1"/>
            <w:sz w:val="26"/>
            <w:szCs w:val="26"/>
            <w:u w:val="none"/>
            <w:rPrChange w:id="1585" w:author="lợi đoàn" w:date="2024-11-30T02:26:00Z">
              <w:rPr>
                <w:rStyle w:val="Hyperlink"/>
              </w:rPr>
            </w:rPrChange>
          </w:rPr>
          <w:fldChar w:fldCharType="end"/>
        </w:r>
      </w:ins>
    </w:p>
    <w:p w14:paraId="37CBB185" w14:textId="362CDF7F" w:rsidR="00A930E9" w:rsidRPr="00C76D77" w:rsidRDefault="00A930E9" w:rsidP="00A930E9">
      <w:pPr>
        <w:pStyle w:val="TOC1"/>
        <w:rPr>
          <w:ins w:id="1586" w:author="lợi đoàn" w:date="2024-11-30T02:16:00Z"/>
          <w:rFonts w:eastAsiaTheme="minorEastAsia"/>
          <w:b w:val="0"/>
          <w:color w:val="000000" w:themeColor="text1"/>
          <w:sz w:val="26"/>
          <w:szCs w:val="26"/>
          <w:rPrChange w:id="1587" w:author="lợi đoàn" w:date="2024-11-30T02:26:00Z">
            <w:rPr>
              <w:ins w:id="1588" w:author="lợi đoàn" w:date="2024-11-30T02:16:00Z"/>
              <w:rFonts w:asciiTheme="minorHAnsi" w:eastAsiaTheme="minorEastAsia" w:hAnsiTheme="minorHAnsi" w:cstheme="minorBidi"/>
              <w:b w:val="0"/>
              <w:sz w:val="22"/>
              <w:szCs w:val="22"/>
            </w:rPr>
          </w:rPrChange>
        </w:rPr>
      </w:pPr>
      <w:ins w:id="1589" w:author="lợi đoàn" w:date="2024-11-30T02:16:00Z">
        <w:r w:rsidRPr="00C76D77">
          <w:rPr>
            <w:rStyle w:val="Hyperlink"/>
            <w:color w:val="000000" w:themeColor="text1"/>
            <w:sz w:val="26"/>
            <w:szCs w:val="26"/>
            <w:u w:val="none"/>
            <w:rPrChange w:id="1590" w:author="lợi đoàn" w:date="2024-11-30T02:26:00Z">
              <w:rPr>
                <w:rStyle w:val="Hyperlink"/>
              </w:rPr>
            </w:rPrChange>
          </w:rPr>
          <w:fldChar w:fldCharType="begin"/>
        </w:r>
        <w:r w:rsidRPr="00C76D77">
          <w:rPr>
            <w:rStyle w:val="Hyperlink"/>
            <w:color w:val="000000" w:themeColor="text1"/>
            <w:sz w:val="26"/>
            <w:szCs w:val="26"/>
            <w:u w:val="none"/>
            <w:rPrChange w:id="1591" w:author="lợi đoàn" w:date="2024-11-30T02:26:00Z">
              <w:rPr>
                <w:rStyle w:val="Hyperlink"/>
              </w:rPr>
            </w:rPrChange>
          </w:rPr>
          <w:instrText xml:space="preserve"> </w:instrText>
        </w:r>
        <w:r w:rsidRPr="00C76D77">
          <w:rPr>
            <w:color w:val="000000" w:themeColor="text1"/>
            <w:sz w:val="26"/>
            <w:szCs w:val="26"/>
            <w:rPrChange w:id="1592" w:author="lợi đoàn" w:date="2024-11-30T02:26:00Z">
              <w:rPr/>
            </w:rPrChange>
          </w:rPr>
          <w:instrText>HYPERLINK \l "_Toc183825520"</w:instrText>
        </w:r>
        <w:r w:rsidRPr="00C76D77">
          <w:rPr>
            <w:rStyle w:val="Hyperlink"/>
            <w:color w:val="000000" w:themeColor="text1"/>
            <w:sz w:val="26"/>
            <w:szCs w:val="26"/>
            <w:u w:val="none"/>
            <w:rPrChange w:id="1593" w:author="lợi đoàn" w:date="2024-11-30T02:26:00Z">
              <w:rPr>
                <w:rStyle w:val="Hyperlink"/>
              </w:rPr>
            </w:rPrChange>
          </w:rPr>
          <w:instrText xml:space="preserve"> </w:instrText>
        </w:r>
        <w:r w:rsidRPr="00C76D77">
          <w:rPr>
            <w:rStyle w:val="Hyperlink"/>
            <w:color w:val="000000" w:themeColor="text1"/>
            <w:sz w:val="26"/>
            <w:szCs w:val="26"/>
            <w:u w:val="none"/>
            <w:rPrChange w:id="1594" w:author="lợi đoàn" w:date="2024-11-30T02:26:00Z">
              <w:rPr>
                <w:rStyle w:val="Hyperlink"/>
              </w:rPr>
            </w:rPrChange>
          </w:rPr>
          <w:fldChar w:fldCharType="separate"/>
        </w:r>
        <w:r w:rsidRPr="00C76D77">
          <w:rPr>
            <w:rStyle w:val="Hyperlink"/>
            <w:color w:val="000000" w:themeColor="text1"/>
            <w:sz w:val="26"/>
            <w:szCs w:val="26"/>
            <w:u w:val="none"/>
            <w:rPrChange w:id="1595" w:author="lợi đoàn" w:date="2024-11-30T02:26:00Z">
              <w:rPr>
                <w:rStyle w:val="Hyperlink"/>
              </w:rPr>
            </w:rPrChange>
          </w:rPr>
          <w:t>Bảng 3. 7: Use Case thông báo</w:t>
        </w:r>
        <w:r w:rsidRPr="00C76D77">
          <w:rPr>
            <w:webHidden/>
            <w:color w:val="000000" w:themeColor="text1"/>
            <w:sz w:val="26"/>
            <w:szCs w:val="26"/>
            <w:rPrChange w:id="1596" w:author="lợi đoàn" w:date="2024-11-30T02:26:00Z">
              <w:rPr>
                <w:webHidden/>
              </w:rPr>
            </w:rPrChange>
          </w:rPr>
          <w:tab/>
        </w:r>
        <w:r w:rsidRPr="00C76D77">
          <w:rPr>
            <w:webHidden/>
            <w:color w:val="000000" w:themeColor="text1"/>
            <w:sz w:val="26"/>
            <w:szCs w:val="26"/>
            <w:rPrChange w:id="1597" w:author="lợi đoàn" w:date="2024-11-30T02:26:00Z">
              <w:rPr>
                <w:webHidden/>
              </w:rPr>
            </w:rPrChange>
          </w:rPr>
          <w:fldChar w:fldCharType="begin"/>
        </w:r>
        <w:r w:rsidRPr="00C76D77">
          <w:rPr>
            <w:webHidden/>
            <w:color w:val="000000" w:themeColor="text1"/>
            <w:sz w:val="26"/>
            <w:szCs w:val="26"/>
            <w:rPrChange w:id="1598" w:author="lợi đoàn" w:date="2024-11-30T02:26:00Z">
              <w:rPr>
                <w:webHidden/>
              </w:rPr>
            </w:rPrChange>
          </w:rPr>
          <w:instrText xml:space="preserve"> PAGEREF _Toc183825520 \h </w:instrText>
        </w:r>
      </w:ins>
      <w:r w:rsidRPr="00C76D77">
        <w:rPr>
          <w:webHidden/>
          <w:color w:val="000000" w:themeColor="text1"/>
          <w:sz w:val="26"/>
          <w:szCs w:val="26"/>
          <w:rPrChange w:id="1599" w:author="lợi đoàn" w:date="2024-11-30T02:26:00Z">
            <w:rPr>
              <w:webHidden/>
              <w:color w:val="000000" w:themeColor="text1"/>
              <w:sz w:val="26"/>
              <w:szCs w:val="26"/>
            </w:rPr>
          </w:rPrChange>
        </w:rPr>
      </w:r>
      <w:ins w:id="1600" w:author="lợi đoàn" w:date="2024-11-30T02:16:00Z">
        <w:r w:rsidRPr="00C76D77">
          <w:rPr>
            <w:webHidden/>
            <w:color w:val="000000" w:themeColor="text1"/>
            <w:sz w:val="26"/>
            <w:szCs w:val="26"/>
            <w:rPrChange w:id="1601" w:author="lợi đoàn" w:date="2024-11-30T02:26:00Z">
              <w:rPr>
                <w:webHidden/>
              </w:rPr>
            </w:rPrChange>
          </w:rPr>
          <w:fldChar w:fldCharType="separate"/>
        </w:r>
      </w:ins>
      <w:ins w:id="1602" w:author="lợi đoàn" w:date="2024-11-30T09:11:00Z">
        <w:r w:rsidR="007B4A50">
          <w:rPr>
            <w:webHidden/>
            <w:color w:val="000000" w:themeColor="text1"/>
            <w:sz w:val="26"/>
            <w:szCs w:val="26"/>
          </w:rPr>
          <w:t>32</w:t>
        </w:r>
      </w:ins>
      <w:ins w:id="1603" w:author="lợi đoàn" w:date="2024-11-30T02:16:00Z">
        <w:r w:rsidRPr="00C76D77">
          <w:rPr>
            <w:webHidden/>
            <w:color w:val="000000" w:themeColor="text1"/>
            <w:sz w:val="26"/>
            <w:szCs w:val="26"/>
            <w:rPrChange w:id="1604" w:author="lợi đoàn" w:date="2024-11-30T02:26:00Z">
              <w:rPr>
                <w:webHidden/>
              </w:rPr>
            </w:rPrChange>
          </w:rPr>
          <w:fldChar w:fldCharType="end"/>
        </w:r>
        <w:r w:rsidRPr="00C76D77">
          <w:rPr>
            <w:rStyle w:val="Hyperlink"/>
            <w:color w:val="000000" w:themeColor="text1"/>
            <w:sz w:val="26"/>
            <w:szCs w:val="26"/>
            <w:u w:val="none"/>
            <w:rPrChange w:id="1605" w:author="lợi đoàn" w:date="2024-11-30T02:26:00Z">
              <w:rPr>
                <w:rStyle w:val="Hyperlink"/>
              </w:rPr>
            </w:rPrChange>
          </w:rPr>
          <w:fldChar w:fldCharType="end"/>
        </w:r>
      </w:ins>
    </w:p>
    <w:p w14:paraId="1C6609C5" w14:textId="3BF13DA8" w:rsidR="00A930E9" w:rsidRPr="00C76D77" w:rsidRDefault="00A930E9" w:rsidP="00A930E9">
      <w:pPr>
        <w:pStyle w:val="TOC1"/>
        <w:rPr>
          <w:ins w:id="1606" w:author="lợi đoàn" w:date="2024-11-30T02:16:00Z"/>
          <w:rFonts w:eastAsiaTheme="minorEastAsia"/>
          <w:b w:val="0"/>
          <w:color w:val="000000" w:themeColor="text1"/>
          <w:sz w:val="26"/>
          <w:szCs w:val="26"/>
          <w:rPrChange w:id="1607" w:author="lợi đoàn" w:date="2024-11-30T02:26:00Z">
            <w:rPr>
              <w:ins w:id="1608" w:author="lợi đoàn" w:date="2024-11-30T02:16:00Z"/>
              <w:rFonts w:asciiTheme="minorHAnsi" w:eastAsiaTheme="minorEastAsia" w:hAnsiTheme="minorHAnsi" w:cstheme="minorBidi"/>
              <w:b w:val="0"/>
              <w:sz w:val="22"/>
              <w:szCs w:val="22"/>
            </w:rPr>
          </w:rPrChange>
        </w:rPr>
      </w:pPr>
      <w:ins w:id="1609" w:author="lợi đoàn" w:date="2024-11-30T02:16:00Z">
        <w:r w:rsidRPr="00C76D77">
          <w:rPr>
            <w:rStyle w:val="Hyperlink"/>
            <w:color w:val="000000" w:themeColor="text1"/>
            <w:sz w:val="26"/>
            <w:szCs w:val="26"/>
            <w:u w:val="none"/>
            <w:rPrChange w:id="1610" w:author="lợi đoàn" w:date="2024-11-30T02:26:00Z">
              <w:rPr>
                <w:rStyle w:val="Hyperlink"/>
              </w:rPr>
            </w:rPrChange>
          </w:rPr>
          <w:fldChar w:fldCharType="begin"/>
        </w:r>
        <w:r w:rsidRPr="00C76D77">
          <w:rPr>
            <w:rStyle w:val="Hyperlink"/>
            <w:color w:val="000000" w:themeColor="text1"/>
            <w:sz w:val="26"/>
            <w:szCs w:val="26"/>
            <w:u w:val="none"/>
            <w:rPrChange w:id="1611" w:author="lợi đoàn" w:date="2024-11-30T02:26:00Z">
              <w:rPr>
                <w:rStyle w:val="Hyperlink"/>
              </w:rPr>
            </w:rPrChange>
          </w:rPr>
          <w:instrText xml:space="preserve"> </w:instrText>
        </w:r>
        <w:r w:rsidRPr="00C76D77">
          <w:rPr>
            <w:color w:val="000000" w:themeColor="text1"/>
            <w:sz w:val="26"/>
            <w:szCs w:val="26"/>
            <w:rPrChange w:id="1612" w:author="lợi đoàn" w:date="2024-11-30T02:26:00Z">
              <w:rPr/>
            </w:rPrChange>
          </w:rPr>
          <w:instrText>HYPERLINK \l "_Toc183825521"</w:instrText>
        </w:r>
        <w:r w:rsidRPr="00C76D77">
          <w:rPr>
            <w:rStyle w:val="Hyperlink"/>
            <w:color w:val="000000" w:themeColor="text1"/>
            <w:sz w:val="26"/>
            <w:szCs w:val="26"/>
            <w:u w:val="none"/>
            <w:rPrChange w:id="1613" w:author="lợi đoàn" w:date="2024-11-30T02:26:00Z">
              <w:rPr>
                <w:rStyle w:val="Hyperlink"/>
              </w:rPr>
            </w:rPrChange>
          </w:rPr>
          <w:instrText xml:space="preserve"> </w:instrText>
        </w:r>
        <w:r w:rsidRPr="00C76D77">
          <w:rPr>
            <w:rStyle w:val="Hyperlink"/>
            <w:color w:val="000000" w:themeColor="text1"/>
            <w:sz w:val="26"/>
            <w:szCs w:val="26"/>
            <w:u w:val="none"/>
            <w:rPrChange w:id="1614" w:author="lợi đoàn" w:date="2024-11-30T02:26:00Z">
              <w:rPr>
                <w:rStyle w:val="Hyperlink"/>
              </w:rPr>
            </w:rPrChange>
          </w:rPr>
          <w:fldChar w:fldCharType="separate"/>
        </w:r>
        <w:r w:rsidRPr="00C76D77">
          <w:rPr>
            <w:rStyle w:val="Hyperlink"/>
            <w:color w:val="000000" w:themeColor="text1"/>
            <w:sz w:val="26"/>
            <w:szCs w:val="26"/>
            <w:u w:val="none"/>
            <w:rPrChange w:id="1615" w:author="lợi đoàn" w:date="2024-11-30T02:26:00Z">
              <w:rPr>
                <w:rStyle w:val="Hyperlink"/>
              </w:rPr>
            </w:rPrChange>
          </w:rPr>
          <w:t>Bảng 3. 8: Use Case Dòng chính thông báo</w:t>
        </w:r>
        <w:r w:rsidRPr="00C76D77">
          <w:rPr>
            <w:webHidden/>
            <w:color w:val="000000" w:themeColor="text1"/>
            <w:sz w:val="26"/>
            <w:szCs w:val="26"/>
            <w:rPrChange w:id="1616" w:author="lợi đoàn" w:date="2024-11-30T02:26:00Z">
              <w:rPr>
                <w:webHidden/>
              </w:rPr>
            </w:rPrChange>
          </w:rPr>
          <w:tab/>
        </w:r>
        <w:r w:rsidRPr="00C76D77">
          <w:rPr>
            <w:webHidden/>
            <w:color w:val="000000" w:themeColor="text1"/>
            <w:sz w:val="26"/>
            <w:szCs w:val="26"/>
            <w:rPrChange w:id="1617" w:author="lợi đoàn" w:date="2024-11-30T02:26:00Z">
              <w:rPr>
                <w:webHidden/>
              </w:rPr>
            </w:rPrChange>
          </w:rPr>
          <w:fldChar w:fldCharType="begin"/>
        </w:r>
        <w:r w:rsidRPr="00C76D77">
          <w:rPr>
            <w:webHidden/>
            <w:color w:val="000000" w:themeColor="text1"/>
            <w:sz w:val="26"/>
            <w:szCs w:val="26"/>
            <w:rPrChange w:id="1618" w:author="lợi đoàn" w:date="2024-11-30T02:26:00Z">
              <w:rPr>
                <w:webHidden/>
              </w:rPr>
            </w:rPrChange>
          </w:rPr>
          <w:instrText xml:space="preserve"> PAGEREF _Toc183825521 \h </w:instrText>
        </w:r>
      </w:ins>
      <w:r w:rsidRPr="00C76D77">
        <w:rPr>
          <w:webHidden/>
          <w:color w:val="000000" w:themeColor="text1"/>
          <w:sz w:val="26"/>
          <w:szCs w:val="26"/>
          <w:rPrChange w:id="1619" w:author="lợi đoàn" w:date="2024-11-30T02:26:00Z">
            <w:rPr>
              <w:webHidden/>
              <w:color w:val="000000" w:themeColor="text1"/>
              <w:sz w:val="26"/>
              <w:szCs w:val="26"/>
            </w:rPr>
          </w:rPrChange>
        </w:rPr>
      </w:r>
      <w:ins w:id="1620" w:author="lợi đoàn" w:date="2024-11-30T02:16:00Z">
        <w:r w:rsidRPr="00C76D77">
          <w:rPr>
            <w:webHidden/>
            <w:color w:val="000000" w:themeColor="text1"/>
            <w:sz w:val="26"/>
            <w:szCs w:val="26"/>
            <w:rPrChange w:id="1621" w:author="lợi đoàn" w:date="2024-11-30T02:26:00Z">
              <w:rPr>
                <w:webHidden/>
              </w:rPr>
            </w:rPrChange>
          </w:rPr>
          <w:fldChar w:fldCharType="separate"/>
        </w:r>
      </w:ins>
      <w:ins w:id="1622" w:author="lợi đoàn" w:date="2024-11-30T09:11:00Z">
        <w:r w:rsidR="007B4A50">
          <w:rPr>
            <w:webHidden/>
            <w:color w:val="000000" w:themeColor="text1"/>
            <w:sz w:val="26"/>
            <w:szCs w:val="26"/>
          </w:rPr>
          <w:t>32</w:t>
        </w:r>
      </w:ins>
      <w:ins w:id="1623" w:author="lợi đoàn" w:date="2024-11-30T02:16:00Z">
        <w:r w:rsidRPr="00C76D77">
          <w:rPr>
            <w:webHidden/>
            <w:color w:val="000000" w:themeColor="text1"/>
            <w:sz w:val="26"/>
            <w:szCs w:val="26"/>
            <w:rPrChange w:id="1624" w:author="lợi đoàn" w:date="2024-11-30T02:26:00Z">
              <w:rPr>
                <w:webHidden/>
              </w:rPr>
            </w:rPrChange>
          </w:rPr>
          <w:fldChar w:fldCharType="end"/>
        </w:r>
        <w:r w:rsidRPr="00C76D77">
          <w:rPr>
            <w:rStyle w:val="Hyperlink"/>
            <w:color w:val="000000" w:themeColor="text1"/>
            <w:sz w:val="26"/>
            <w:szCs w:val="26"/>
            <w:u w:val="none"/>
            <w:rPrChange w:id="1625" w:author="lợi đoàn" w:date="2024-11-30T02:26:00Z">
              <w:rPr>
                <w:rStyle w:val="Hyperlink"/>
              </w:rPr>
            </w:rPrChange>
          </w:rPr>
          <w:fldChar w:fldCharType="end"/>
        </w:r>
      </w:ins>
    </w:p>
    <w:p w14:paraId="119184DD" w14:textId="4A151287" w:rsidR="00A930E9" w:rsidRPr="00C76D77" w:rsidRDefault="00A930E9" w:rsidP="00A930E9">
      <w:pPr>
        <w:pStyle w:val="TOC1"/>
        <w:rPr>
          <w:ins w:id="1626" w:author="lợi đoàn" w:date="2024-11-30T02:16:00Z"/>
          <w:rFonts w:eastAsiaTheme="minorEastAsia"/>
          <w:b w:val="0"/>
          <w:color w:val="000000" w:themeColor="text1"/>
          <w:sz w:val="26"/>
          <w:szCs w:val="26"/>
          <w:rPrChange w:id="1627" w:author="lợi đoàn" w:date="2024-11-30T02:26:00Z">
            <w:rPr>
              <w:ins w:id="1628" w:author="lợi đoàn" w:date="2024-11-30T02:16:00Z"/>
              <w:rFonts w:asciiTheme="minorHAnsi" w:eastAsiaTheme="minorEastAsia" w:hAnsiTheme="minorHAnsi" w:cstheme="minorBidi"/>
              <w:b w:val="0"/>
              <w:sz w:val="22"/>
              <w:szCs w:val="22"/>
            </w:rPr>
          </w:rPrChange>
        </w:rPr>
      </w:pPr>
      <w:ins w:id="1629" w:author="lợi đoàn" w:date="2024-11-30T02:16:00Z">
        <w:r w:rsidRPr="00C76D77">
          <w:rPr>
            <w:rStyle w:val="Hyperlink"/>
            <w:color w:val="000000" w:themeColor="text1"/>
            <w:sz w:val="26"/>
            <w:szCs w:val="26"/>
            <w:u w:val="none"/>
            <w:rPrChange w:id="1630" w:author="lợi đoàn" w:date="2024-11-30T02:26:00Z">
              <w:rPr>
                <w:rStyle w:val="Hyperlink"/>
              </w:rPr>
            </w:rPrChange>
          </w:rPr>
          <w:fldChar w:fldCharType="begin"/>
        </w:r>
        <w:r w:rsidRPr="00C76D77">
          <w:rPr>
            <w:rStyle w:val="Hyperlink"/>
            <w:color w:val="000000" w:themeColor="text1"/>
            <w:sz w:val="26"/>
            <w:szCs w:val="26"/>
            <w:u w:val="none"/>
            <w:rPrChange w:id="1631" w:author="lợi đoàn" w:date="2024-11-30T02:26:00Z">
              <w:rPr>
                <w:rStyle w:val="Hyperlink"/>
              </w:rPr>
            </w:rPrChange>
          </w:rPr>
          <w:instrText xml:space="preserve"> </w:instrText>
        </w:r>
        <w:r w:rsidRPr="00C76D77">
          <w:rPr>
            <w:color w:val="000000" w:themeColor="text1"/>
            <w:sz w:val="26"/>
            <w:szCs w:val="26"/>
            <w:rPrChange w:id="1632" w:author="lợi đoàn" w:date="2024-11-30T02:26:00Z">
              <w:rPr/>
            </w:rPrChange>
          </w:rPr>
          <w:instrText>HYPERLINK \l "_Toc183825525"</w:instrText>
        </w:r>
        <w:r w:rsidRPr="00C76D77">
          <w:rPr>
            <w:rStyle w:val="Hyperlink"/>
            <w:color w:val="000000" w:themeColor="text1"/>
            <w:sz w:val="26"/>
            <w:szCs w:val="26"/>
            <w:u w:val="none"/>
            <w:rPrChange w:id="1633" w:author="lợi đoàn" w:date="2024-11-30T02:26:00Z">
              <w:rPr>
                <w:rStyle w:val="Hyperlink"/>
              </w:rPr>
            </w:rPrChange>
          </w:rPr>
          <w:instrText xml:space="preserve"> </w:instrText>
        </w:r>
        <w:r w:rsidRPr="00C76D77">
          <w:rPr>
            <w:rStyle w:val="Hyperlink"/>
            <w:color w:val="000000" w:themeColor="text1"/>
            <w:sz w:val="26"/>
            <w:szCs w:val="26"/>
            <w:u w:val="none"/>
            <w:rPrChange w:id="1634" w:author="lợi đoàn" w:date="2024-11-30T02:26:00Z">
              <w:rPr>
                <w:rStyle w:val="Hyperlink"/>
              </w:rPr>
            </w:rPrChange>
          </w:rPr>
          <w:fldChar w:fldCharType="separate"/>
        </w:r>
        <w:r w:rsidRPr="00C76D77">
          <w:rPr>
            <w:rStyle w:val="Hyperlink"/>
            <w:color w:val="000000" w:themeColor="text1"/>
            <w:sz w:val="26"/>
            <w:szCs w:val="26"/>
            <w:u w:val="none"/>
            <w:rPrChange w:id="1635" w:author="lợi đoàn" w:date="2024-11-30T02:26:00Z">
              <w:rPr>
                <w:rStyle w:val="Hyperlink"/>
              </w:rPr>
            </w:rPrChange>
          </w:rPr>
          <w:t xml:space="preserve">Bảng 3. 9: Use Case </w:t>
        </w:r>
        <w:r w:rsidRPr="00C76D77">
          <w:rPr>
            <w:rStyle w:val="Hyperlink"/>
            <w:bCs/>
            <w:color w:val="000000" w:themeColor="text1"/>
            <w:sz w:val="26"/>
            <w:szCs w:val="26"/>
            <w:u w:val="none"/>
            <w:rPrChange w:id="1636" w:author="lợi đoàn" w:date="2024-11-30T02:26:00Z">
              <w:rPr>
                <w:rStyle w:val="Hyperlink"/>
                <w:bCs/>
              </w:rPr>
            </w:rPrChange>
          </w:rPr>
          <w:t>Quản lý và đặt lịch khám</w:t>
        </w:r>
        <w:r w:rsidRPr="00C76D77">
          <w:rPr>
            <w:webHidden/>
            <w:color w:val="000000" w:themeColor="text1"/>
            <w:sz w:val="26"/>
            <w:szCs w:val="26"/>
            <w:rPrChange w:id="1637" w:author="lợi đoàn" w:date="2024-11-30T02:26:00Z">
              <w:rPr>
                <w:webHidden/>
              </w:rPr>
            </w:rPrChange>
          </w:rPr>
          <w:tab/>
        </w:r>
        <w:r w:rsidRPr="00C76D77">
          <w:rPr>
            <w:webHidden/>
            <w:color w:val="000000" w:themeColor="text1"/>
            <w:sz w:val="26"/>
            <w:szCs w:val="26"/>
            <w:rPrChange w:id="1638" w:author="lợi đoàn" w:date="2024-11-30T02:26:00Z">
              <w:rPr>
                <w:webHidden/>
              </w:rPr>
            </w:rPrChange>
          </w:rPr>
          <w:fldChar w:fldCharType="begin"/>
        </w:r>
        <w:r w:rsidRPr="00C76D77">
          <w:rPr>
            <w:webHidden/>
            <w:color w:val="000000" w:themeColor="text1"/>
            <w:sz w:val="26"/>
            <w:szCs w:val="26"/>
            <w:rPrChange w:id="1639" w:author="lợi đoàn" w:date="2024-11-30T02:26:00Z">
              <w:rPr>
                <w:webHidden/>
              </w:rPr>
            </w:rPrChange>
          </w:rPr>
          <w:instrText xml:space="preserve"> PAGEREF _Toc183825525 \h </w:instrText>
        </w:r>
      </w:ins>
      <w:r w:rsidRPr="00C76D77">
        <w:rPr>
          <w:webHidden/>
          <w:color w:val="000000" w:themeColor="text1"/>
          <w:sz w:val="26"/>
          <w:szCs w:val="26"/>
          <w:rPrChange w:id="1640" w:author="lợi đoàn" w:date="2024-11-30T02:26:00Z">
            <w:rPr>
              <w:webHidden/>
              <w:color w:val="000000" w:themeColor="text1"/>
              <w:sz w:val="26"/>
              <w:szCs w:val="26"/>
            </w:rPr>
          </w:rPrChange>
        </w:rPr>
      </w:r>
      <w:ins w:id="1641" w:author="lợi đoàn" w:date="2024-11-30T02:16:00Z">
        <w:r w:rsidRPr="00C76D77">
          <w:rPr>
            <w:webHidden/>
            <w:color w:val="000000" w:themeColor="text1"/>
            <w:sz w:val="26"/>
            <w:szCs w:val="26"/>
            <w:rPrChange w:id="1642" w:author="lợi đoàn" w:date="2024-11-30T02:26:00Z">
              <w:rPr>
                <w:webHidden/>
              </w:rPr>
            </w:rPrChange>
          </w:rPr>
          <w:fldChar w:fldCharType="separate"/>
        </w:r>
      </w:ins>
      <w:ins w:id="1643" w:author="lợi đoàn" w:date="2024-11-30T09:11:00Z">
        <w:r w:rsidR="007B4A50">
          <w:rPr>
            <w:webHidden/>
            <w:color w:val="000000" w:themeColor="text1"/>
            <w:sz w:val="26"/>
            <w:szCs w:val="26"/>
          </w:rPr>
          <w:t>34</w:t>
        </w:r>
      </w:ins>
      <w:ins w:id="1644" w:author="lợi đoàn" w:date="2024-11-30T02:16:00Z">
        <w:r w:rsidRPr="00C76D77">
          <w:rPr>
            <w:webHidden/>
            <w:color w:val="000000" w:themeColor="text1"/>
            <w:sz w:val="26"/>
            <w:szCs w:val="26"/>
            <w:rPrChange w:id="1645" w:author="lợi đoàn" w:date="2024-11-30T02:26:00Z">
              <w:rPr>
                <w:webHidden/>
              </w:rPr>
            </w:rPrChange>
          </w:rPr>
          <w:fldChar w:fldCharType="end"/>
        </w:r>
        <w:r w:rsidRPr="00C76D77">
          <w:rPr>
            <w:rStyle w:val="Hyperlink"/>
            <w:color w:val="000000" w:themeColor="text1"/>
            <w:sz w:val="26"/>
            <w:szCs w:val="26"/>
            <w:u w:val="none"/>
            <w:rPrChange w:id="1646" w:author="lợi đoàn" w:date="2024-11-30T02:26:00Z">
              <w:rPr>
                <w:rStyle w:val="Hyperlink"/>
              </w:rPr>
            </w:rPrChange>
          </w:rPr>
          <w:fldChar w:fldCharType="end"/>
        </w:r>
      </w:ins>
    </w:p>
    <w:p w14:paraId="16A2D1E7" w14:textId="08057E80" w:rsidR="00A930E9" w:rsidRPr="00C76D77" w:rsidRDefault="00A930E9" w:rsidP="00A930E9">
      <w:pPr>
        <w:pStyle w:val="TOC1"/>
        <w:rPr>
          <w:ins w:id="1647" w:author="lợi đoàn" w:date="2024-11-30T02:16:00Z"/>
          <w:rFonts w:eastAsiaTheme="minorEastAsia"/>
          <w:b w:val="0"/>
          <w:color w:val="000000" w:themeColor="text1"/>
          <w:sz w:val="26"/>
          <w:szCs w:val="26"/>
          <w:rPrChange w:id="1648" w:author="lợi đoàn" w:date="2024-11-30T02:26:00Z">
            <w:rPr>
              <w:ins w:id="1649" w:author="lợi đoàn" w:date="2024-11-30T02:16:00Z"/>
              <w:rFonts w:asciiTheme="minorHAnsi" w:eastAsiaTheme="minorEastAsia" w:hAnsiTheme="minorHAnsi" w:cstheme="minorBidi"/>
              <w:b w:val="0"/>
              <w:sz w:val="22"/>
              <w:szCs w:val="22"/>
            </w:rPr>
          </w:rPrChange>
        </w:rPr>
      </w:pPr>
      <w:ins w:id="1650" w:author="lợi đoàn" w:date="2024-11-30T02:16:00Z">
        <w:r w:rsidRPr="00C76D77">
          <w:rPr>
            <w:rStyle w:val="Hyperlink"/>
            <w:color w:val="000000" w:themeColor="text1"/>
            <w:sz w:val="26"/>
            <w:szCs w:val="26"/>
            <w:u w:val="none"/>
            <w:rPrChange w:id="1651" w:author="lợi đoàn" w:date="2024-11-30T02:26:00Z">
              <w:rPr>
                <w:rStyle w:val="Hyperlink"/>
              </w:rPr>
            </w:rPrChange>
          </w:rPr>
          <w:fldChar w:fldCharType="begin"/>
        </w:r>
        <w:r w:rsidRPr="00C76D77">
          <w:rPr>
            <w:rStyle w:val="Hyperlink"/>
            <w:color w:val="000000" w:themeColor="text1"/>
            <w:sz w:val="26"/>
            <w:szCs w:val="26"/>
            <w:u w:val="none"/>
            <w:rPrChange w:id="1652" w:author="lợi đoàn" w:date="2024-11-30T02:26:00Z">
              <w:rPr>
                <w:rStyle w:val="Hyperlink"/>
              </w:rPr>
            </w:rPrChange>
          </w:rPr>
          <w:instrText xml:space="preserve"> </w:instrText>
        </w:r>
        <w:r w:rsidRPr="00C76D77">
          <w:rPr>
            <w:color w:val="000000" w:themeColor="text1"/>
            <w:sz w:val="26"/>
            <w:szCs w:val="26"/>
            <w:rPrChange w:id="1653" w:author="lợi đoàn" w:date="2024-11-30T02:26:00Z">
              <w:rPr/>
            </w:rPrChange>
          </w:rPr>
          <w:instrText>HYPERLINK \l "_Toc183825526"</w:instrText>
        </w:r>
        <w:r w:rsidRPr="00C76D77">
          <w:rPr>
            <w:rStyle w:val="Hyperlink"/>
            <w:color w:val="000000" w:themeColor="text1"/>
            <w:sz w:val="26"/>
            <w:szCs w:val="26"/>
            <w:u w:val="none"/>
            <w:rPrChange w:id="1654" w:author="lợi đoàn" w:date="2024-11-30T02:26:00Z">
              <w:rPr>
                <w:rStyle w:val="Hyperlink"/>
              </w:rPr>
            </w:rPrChange>
          </w:rPr>
          <w:instrText xml:space="preserve"> </w:instrText>
        </w:r>
        <w:r w:rsidRPr="00C76D77">
          <w:rPr>
            <w:rStyle w:val="Hyperlink"/>
            <w:color w:val="000000" w:themeColor="text1"/>
            <w:sz w:val="26"/>
            <w:szCs w:val="26"/>
            <w:u w:val="none"/>
            <w:rPrChange w:id="1655" w:author="lợi đoàn" w:date="2024-11-30T02:26:00Z">
              <w:rPr>
                <w:rStyle w:val="Hyperlink"/>
              </w:rPr>
            </w:rPrChange>
          </w:rPr>
          <w:fldChar w:fldCharType="separate"/>
        </w:r>
        <w:r w:rsidRPr="00C76D77">
          <w:rPr>
            <w:rStyle w:val="Hyperlink"/>
            <w:color w:val="000000" w:themeColor="text1"/>
            <w:sz w:val="26"/>
            <w:szCs w:val="26"/>
            <w:u w:val="none"/>
            <w:rPrChange w:id="1656" w:author="lợi đoàn" w:date="2024-11-30T02:26:00Z">
              <w:rPr>
                <w:rStyle w:val="Hyperlink"/>
              </w:rPr>
            </w:rPrChange>
          </w:rPr>
          <w:t xml:space="preserve">Bảng 3. 10: Use Case Dòng chính </w:t>
        </w:r>
        <w:r w:rsidRPr="00C76D77">
          <w:rPr>
            <w:rStyle w:val="Hyperlink"/>
            <w:bCs/>
            <w:color w:val="000000" w:themeColor="text1"/>
            <w:sz w:val="26"/>
            <w:szCs w:val="26"/>
            <w:u w:val="none"/>
            <w:rPrChange w:id="1657" w:author="lợi đoàn" w:date="2024-11-30T02:26:00Z">
              <w:rPr>
                <w:rStyle w:val="Hyperlink"/>
                <w:bCs/>
              </w:rPr>
            </w:rPrChange>
          </w:rPr>
          <w:t>Quản lý và đặt lịch khám</w:t>
        </w:r>
        <w:r w:rsidRPr="00C76D77">
          <w:rPr>
            <w:webHidden/>
            <w:color w:val="000000" w:themeColor="text1"/>
            <w:sz w:val="26"/>
            <w:szCs w:val="26"/>
            <w:rPrChange w:id="1658" w:author="lợi đoàn" w:date="2024-11-30T02:26:00Z">
              <w:rPr>
                <w:webHidden/>
              </w:rPr>
            </w:rPrChange>
          </w:rPr>
          <w:tab/>
        </w:r>
        <w:r w:rsidRPr="00C76D77">
          <w:rPr>
            <w:webHidden/>
            <w:color w:val="000000" w:themeColor="text1"/>
            <w:sz w:val="26"/>
            <w:szCs w:val="26"/>
            <w:rPrChange w:id="1659" w:author="lợi đoàn" w:date="2024-11-30T02:26:00Z">
              <w:rPr>
                <w:webHidden/>
              </w:rPr>
            </w:rPrChange>
          </w:rPr>
          <w:fldChar w:fldCharType="begin"/>
        </w:r>
        <w:r w:rsidRPr="00C76D77">
          <w:rPr>
            <w:webHidden/>
            <w:color w:val="000000" w:themeColor="text1"/>
            <w:sz w:val="26"/>
            <w:szCs w:val="26"/>
            <w:rPrChange w:id="1660" w:author="lợi đoàn" w:date="2024-11-30T02:26:00Z">
              <w:rPr>
                <w:webHidden/>
              </w:rPr>
            </w:rPrChange>
          </w:rPr>
          <w:instrText xml:space="preserve"> PAGEREF _Toc183825526 \h </w:instrText>
        </w:r>
      </w:ins>
      <w:r w:rsidRPr="00C76D77">
        <w:rPr>
          <w:webHidden/>
          <w:color w:val="000000" w:themeColor="text1"/>
          <w:sz w:val="26"/>
          <w:szCs w:val="26"/>
          <w:rPrChange w:id="1661" w:author="lợi đoàn" w:date="2024-11-30T02:26:00Z">
            <w:rPr>
              <w:webHidden/>
              <w:color w:val="000000" w:themeColor="text1"/>
              <w:sz w:val="26"/>
              <w:szCs w:val="26"/>
            </w:rPr>
          </w:rPrChange>
        </w:rPr>
      </w:r>
      <w:ins w:id="1662" w:author="lợi đoàn" w:date="2024-11-30T02:16:00Z">
        <w:r w:rsidRPr="00C76D77">
          <w:rPr>
            <w:webHidden/>
            <w:color w:val="000000" w:themeColor="text1"/>
            <w:sz w:val="26"/>
            <w:szCs w:val="26"/>
            <w:rPrChange w:id="1663" w:author="lợi đoàn" w:date="2024-11-30T02:26:00Z">
              <w:rPr>
                <w:webHidden/>
              </w:rPr>
            </w:rPrChange>
          </w:rPr>
          <w:fldChar w:fldCharType="separate"/>
        </w:r>
      </w:ins>
      <w:ins w:id="1664" w:author="lợi đoàn" w:date="2024-11-30T09:11:00Z">
        <w:r w:rsidR="007B4A50">
          <w:rPr>
            <w:webHidden/>
            <w:color w:val="000000" w:themeColor="text1"/>
            <w:sz w:val="26"/>
            <w:szCs w:val="26"/>
          </w:rPr>
          <w:t>36</w:t>
        </w:r>
      </w:ins>
      <w:ins w:id="1665" w:author="lợi đoàn" w:date="2024-11-30T02:16:00Z">
        <w:r w:rsidRPr="00C76D77">
          <w:rPr>
            <w:webHidden/>
            <w:color w:val="000000" w:themeColor="text1"/>
            <w:sz w:val="26"/>
            <w:szCs w:val="26"/>
            <w:rPrChange w:id="1666" w:author="lợi đoàn" w:date="2024-11-30T02:26:00Z">
              <w:rPr>
                <w:webHidden/>
              </w:rPr>
            </w:rPrChange>
          </w:rPr>
          <w:fldChar w:fldCharType="end"/>
        </w:r>
        <w:r w:rsidRPr="00C76D77">
          <w:rPr>
            <w:rStyle w:val="Hyperlink"/>
            <w:color w:val="000000" w:themeColor="text1"/>
            <w:sz w:val="26"/>
            <w:szCs w:val="26"/>
            <w:u w:val="none"/>
            <w:rPrChange w:id="1667" w:author="lợi đoàn" w:date="2024-11-30T02:26:00Z">
              <w:rPr>
                <w:rStyle w:val="Hyperlink"/>
              </w:rPr>
            </w:rPrChange>
          </w:rPr>
          <w:fldChar w:fldCharType="end"/>
        </w:r>
      </w:ins>
    </w:p>
    <w:p w14:paraId="7F5B468F" w14:textId="0B834A84" w:rsidR="00A930E9" w:rsidRPr="00C76D77" w:rsidRDefault="00A930E9" w:rsidP="00A930E9">
      <w:pPr>
        <w:pStyle w:val="TOC1"/>
        <w:rPr>
          <w:ins w:id="1668" w:author="lợi đoàn" w:date="2024-11-30T02:16:00Z"/>
          <w:rFonts w:eastAsiaTheme="minorEastAsia"/>
          <w:b w:val="0"/>
          <w:color w:val="000000" w:themeColor="text1"/>
          <w:sz w:val="26"/>
          <w:szCs w:val="26"/>
          <w:rPrChange w:id="1669" w:author="lợi đoàn" w:date="2024-11-30T02:26:00Z">
            <w:rPr>
              <w:ins w:id="1670" w:author="lợi đoàn" w:date="2024-11-30T02:16:00Z"/>
              <w:rFonts w:asciiTheme="minorHAnsi" w:eastAsiaTheme="minorEastAsia" w:hAnsiTheme="minorHAnsi" w:cstheme="minorBidi"/>
              <w:b w:val="0"/>
              <w:sz w:val="22"/>
              <w:szCs w:val="22"/>
            </w:rPr>
          </w:rPrChange>
        </w:rPr>
      </w:pPr>
      <w:ins w:id="1671" w:author="lợi đoàn" w:date="2024-11-30T02:16:00Z">
        <w:r w:rsidRPr="00C76D77">
          <w:rPr>
            <w:rStyle w:val="Hyperlink"/>
            <w:color w:val="000000" w:themeColor="text1"/>
            <w:sz w:val="26"/>
            <w:szCs w:val="26"/>
            <w:u w:val="none"/>
            <w:rPrChange w:id="1672" w:author="lợi đoàn" w:date="2024-11-30T02:26:00Z">
              <w:rPr>
                <w:rStyle w:val="Hyperlink"/>
              </w:rPr>
            </w:rPrChange>
          </w:rPr>
          <w:fldChar w:fldCharType="begin"/>
        </w:r>
        <w:r w:rsidRPr="00C76D77">
          <w:rPr>
            <w:rStyle w:val="Hyperlink"/>
            <w:color w:val="000000" w:themeColor="text1"/>
            <w:sz w:val="26"/>
            <w:szCs w:val="26"/>
            <w:u w:val="none"/>
            <w:rPrChange w:id="1673" w:author="lợi đoàn" w:date="2024-11-30T02:26:00Z">
              <w:rPr>
                <w:rStyle w:val="Hyperlink"/>
              </w:rPr>
            </w:rPrChange>
          </w:rPr>
          <w:instrText xml:space="preserve"> </w:instrText>
        </w:r>
        <w:r w:rsidRPr="00C76D77">
          <w:rPr>
            <w:color w:val="000000" w:themeColor="text1"/>
            <w:sz w:val="26"/>
            <w:szCs w:val="26"/>
            <w:rPrChange w:id="1674" w:author="lợi đoàn" w:date="2024-11-30T02:26:00Z">
              <w:rPr/>
            </w:rPrChange>
          </w:rPr>
          <w:instrText>HYPERLINK \l "_Toc183825530"</w:instrText>
        </w:r>
        <w:r w:rsidRPr="00C76D77">
          <w:rPr>
            <w:rStyle w:val="Hyperlink"/>
            <w:color w:val="000000" w:themeColor="text1"/>
            <w:sz w:val="26"/>
            <w:szCs w:val="26"/>
            <w:u w:val="none"/>
            <w:rPrChange w:id="1675" w:author="lợi đoàn" w:date="2024-11-30T02:26:00Z">
              <w:rPr>
                <w:rStyle w:val="Hyperlink"/>
              </w:rPr>
            </w:rPrChange>
          </w:rPr>
          <w:instrText xml:space="preserve"> </w:instrText>
        </w:r>
        <w:r w:rsidRPr="00C76D77">
          <w:rPr>
            <w:rStyle w:val="Hyperlink"/>
            <w:color w:val="000000" w:themeColor="text1"/>
            <w:sz w:val="26"/>
            <w:szCs w:val="26"/>
            <w:u w:val="none"/>
            <w:rPrChange w:id="1676" w:author="lợi đoàn" w:date="2024-11-30T02:26:00Z">
              <w:rPr>
                <w:rStyle w:val="Hyperlink"/>
              </w:rPr>
            </w:rPrChange>
          </w:rPr>
          <w:fldChar w:fldCharType="separate"/>
        </w:r>
        <w:r w:rsidRPr="00C76D77">
          <w:rPr>
            <w:rStyle w:val="Hyperlink"/>
            <w:color w:val="000000" w:themeColor="text1"/>
            <w:sz w:val="26"/>
            <w:szCs w:val="26"/>
            <w:u w:val="none"/>
            <w:rPrChange w:id="1677" w:author="lợi đoàn" w:date="2024-11-30T02:26:00Z">
              <w:rPr>
                <w:rStyle w:val="Hyperlink"/>
              </w:rPr>
            </w:rPrChange>
          </w:rPr>
          <w:t>Bảng 3. 11: Use Case K</w:t>
        </w:r>
        <w:r w:rsidRPr="00C76D77">
          <w:rPr>
            <w:rStyle w:val="Hyperlink"/>
            <w:bCs/>
            <w:color w:val="000000" w:themeColor="text1"/>
            <w:sz w:val="26"/>
            <w:szCs w:val="26"/>
            <w:u w:val="none"/>
            <w:rPrChange w:id="1678" w:author="lợi đoàn" w:date="2024-11-30T02:26:00Z">
              <w:rPr>
                <w:rStyle w:val="Hyperlink"/>
                <w:bCs/>
              </w:rPr>
            </w:rPrChange>
          </w:rPr>
          <w:t>hám bệnh</w:t>
        </w:r>
        <w:r w:rsidRPr="00C76D77">
          <w:rPr>
            <w:webHidden/>
            <w:color w:val="000000" w:themeColor="text1"/>
            <w:sz w:val="26"/>
            <w:szCs w:val="26"/>
            <w:rPrChange w:id="1679" w:author="lợi đoàn" w:date="2024-11-30T02:26:00Z">
              <w:rPr>
                <w:webHidden/>
              </w:rPr>
            </w:rPrChange>
          </w:rPr>
          <w:tab/>
        </w:r>
        <w:r w:rsidRPr="00C76D77">
          <w:rPr>
            <w:webHidden/>
            <w:color w:val="000000" w:themeColor="text1"/>
            <w:sz w:val="26"/>
            <w:szCs w:val="26"/>
            <w:rPrChange w:id="1680" w:author="lợi đoàn" w:date="2024-11-30T02:26:00Z">
              <w:rPr>
                <w:webHidden/>
              </w:rPr>
            </w:rPrChange>
          </w:rPr>
          <w:fldChar w:fldCharType="begin"/>
        </w:r>
        <w:r w:rsidRPr="00C76D77">
          <w:rPr>
            <w:webHidden/>
            <w:color w:val="000000" w:themeColor="text1"/>
            <w:sz w:val="26"/>
            <w:szCs w:val="26"/>
            <w:rPrChange w:id="1681" w:author="lợi đoàn" w:date="2024-11-30T02:26:00Z">
              <w:rPr>
                <w:webHidden/>
              </w:rPr>
            </w:rPrChange>
          </w:rPr>
          <w:instrText xml:space="preserve"> PAGEREF _Toc183825530 \h </w:instrText>
        </w:r>
      </w:ins>
      <w:r w:rsidRPr="00C76D77">
        <w:rPr>
          <w:webHidden/>
          <w:color w:val="000000" w:themeColor="text1"/>
          <w:sz w:val="26"/>
          <w:szCs w:val="26"/>
          <w:rPrChange w:id="1682" w:author="lợi đoàn" w:date="2024-11-30T02:26:00Z">
            <w:rPr>
              <w:webHidden/>
              <w:color w:val="000000" w:themeColor="text1"/>
              <w:sz w:val="26"/>
              <w:szCs w:val="26"/>
            </w:rPr>
          </w:rPrChange>
        </w:rPr>
      </w:r>
      <w:ins w:id="1683" w:author="lợi đoàn" w:date="2024-11-30T02:16:00Z">
        <w:r w:rsidRPr="00C76D77">
          <w:rPr>
            <w:webHidden/>
            <w:color w:val="000000" w:themeColor="text1"/>
            <w:sz w:val="26"/>
            <w:szCs w:val="26"/>
            <w:rPrChange w:id="1684" w:author="lợi đoàn" w:date="2024-11-30T02:26:00Z">
              <w:rPr>
                <w:webHidden/>
              </w:rPr>
            </w:rPrChange>
          </w:rPr>
          <w:fldChar w:fldCharType="separate"/>
        </w:r>
      </w:ins>
      <w:ins w:id="1685" w:author="lợi đoàn" w:date="2024-11-30T09:11:00Z">
        <w:r w:rsidR="007B4A50">
          <w:rPr>
            <w:webHidden/>
            <w:color w:val="000000" w:themeColor="text1"/>
            <w:sz w:val="26"/>
            <w:szCs w:val="26"/>
          </w:rPr>
          <w:t>37</w:t>
        </w:r>
      </w:ins>
      <w:ins w:id="1686" w:author="lợi đoàn" w:date="2024-11-30T02:16:00Z">
        <w:r w:rsidRPr="00C76D77">
          <w:rPr>
            <w:webHidden/>
            <w:color w:val="000000" w:themeColor="text1"/>
            <w:sz w:val="26"/>
            <w:szCs w:val="26"/>
            <w:rPrChange w:id="1687" w:author="lợi đoàn" w:date="2024-11-30T02:26:00Z">
              <w:rPr>
                <w:webHidden/>
              </w:rPr>
            </w:rPrChange>
          </w:rPr>
          <w:fldChar w:fldCharType="end"/>
        </w:r>
        <w:r w:rsidRPr="00C76D77">
          <w:rPr>
            <w:rStyle w:val="Hyperlink"/>
            <w:color w:val="000000" w:themeColor="text1"/>
            <w:sz w:val="26"/>
            <w:szCs w:val="26"/>
            <w:u w:val="none"/>
            <w:rPrChange w:id="1688" w:author="lợi đoàn" w:date="2024-11-30T02:26:00Z">
              <w:rPr>
                <w:rStyle w:val="Hyperlink"/>
              </w:rPr>
            </w:rPrChange>
          </w:rPr>
          <w:fldChar w:fldCharType="end"/>
        </w:r>
      </w:ins>
    </w:p>
    <w:p w14:paraId="6BAECC44" w14:textId="76840F63" w:rsidR="00A930E9" w:rsidRPr="00C76D77" w:rsidRDefault="00A930E9" w:rsidP="00A930E9">
      <w:pPr>
        <w:pStyle w:val="TOC1"/>
        <w:rPr>
          <w:ins w:id="1689" w:author="lợi đoàn" w:date="2024-11-30T02:16:00Z"/>
          <w:rFonts w:eastAsiaTheme="minorEastAsia"/>
          <w:b w:val="0"/>
          <w:color w:val="000000" w:themeColor="text1"/>
          <w:sz w:val="26"/>
          <w:szCs w:val="26"/>
          <w:rPrChange w:id="1690" w:author="lợi đoàn" w:date="2024-11-30T02:26:00Z">
            <w:rPr>
              <w:ins w:id="1691" w:author="lợi đoàn" w:date="2024-11-30T02:16:00Z"/>
              <w:rFonts w:asciiTheme="minorHAnsi" w:eastAsiaTheme="minorEastAsia" w:hAnsiTheme="minorHAnsi" w:cstheme="minorBidi"/>
              <w:b w:val="0"/>
              <w:sz w:val="22"/>
              <w:szCs w:val="22"/>
            </w:rPr>
          </w:rPrChange>
        </w:rPr>
      </w:pPr>
      <w:ins w:id="1692" w:author="lợi đoàn" w:date="2024-11-30T02:16:00Z">
        <w:r w:rsidRPr="00C76D77">
          <w:rPr>
            <w:rStyle w:val="Hyperlink"/>
            <w:color w:val="000000" w:themeColor="text1"/>
            <w:sz w:val="26"/>
            <w:szCs w:val="26"/>
            <w:u w:val="none"/>
            <w:rPrChange w:id="1693" w:author="lợi đoàn" w:date="2024-11-30T02:26:00Z">
              <w:rPr>
                <w:rStyle w:val="Hyperlink"/>
              </w:rPr>
            </w:rPrChange>
          </w:rPr>
          <w:fldChar w:fldCharType="begin"/>
        </w:r>
        <w:r w:rsidRPr="00C76D77">
          <w:rPr>
            <w:rStyle w:val="Hyperlink"/>
            <w:color w:val="000000" w:themeColor="text1"/>
            <w:sz w:val="26"/>
            <w:szCs w:val="26"/>
            <w:u w:val="none"/>
            <w:rPrChange w:id="1694" w:author="lợi đoàn" w:date="2024-11-30T02:26:00Z">
              <w:rPr>
                <w:rStyle w:val="Hyperlink"/>
              </w:rPr>
            </w:rPrChange>
          </w:rPr>
          <w:instrText xml:space="preserve"> </w:instrText>
        </w:r>
        <w:r w:rsidRPr="00C76D77">
          <w:rPr>
            <w:color w:val="000000" w:themeColor="text1"/>
            <w:sz w:val="26"/>
            <w:szCs w:val="26"/>
            <w:rPrChange w:id="1695" w:author="lợi đoàn" w:date="2024-11-30T02:26:00Z">
              <w:rPr/>
            </w:rPrChange>
          </w:rPr>
          <w:instrText>HYPERLINK \l "_Toc183825531"</w:instrText>
        </w:r>
        <w:r w:rsidRPr="00C76D77">
          <w:rPr>
            <w:rStyle w:val="Hyperlink"/>
            <w:color w:val="000000" w:themeColor="text1"/>
            <w:sz w:val="26"/>
            <w:szCs w:val="26"/>
            <w:u w:val="none"/>
            <w:rPrChange w:id="1696" w:author="lợi đoàn" w:date="2024-11-30T02:26:00Z">
              <w:rPr>
                <w:rStyle w:val="Hyperlink"/>
              </w:rPr>
            </w:rPrChange>
          </w:rPr>
          <w:instrText xml:space="preserve"> </w:instrText>
        </w:r>
        <w:r w:rsidRPr="00C76D77">
          <w:rPr>
            <w:rStyle w:val="Hyperlink"/>
            <w:color w:val="000000" w:themeColor="text1"/>
            <w:sz w:val="26"/>
            <w:szCs w:val="26"/>
            <w:u w:val="none"/>
            <w:rPrChange w:id="1697" w:author="lợi đoàn" w:date="2024-11-30T02:26:00Z">
              <w:rPr>
                <w:rStyle w:val="Hyperlink"/>
              </w:rPr>
            </w:rPrChange>
          </w:rPr>
          <w:fldChar w:fldCharType="separate"/>
        </w:r>
        <w:r w:rsidRPr="00C76D77">
          <w:rPr>
            <w:rStyle w:val="Hyperlink"/>
            <w:color w:val="000000" w:themeColor="text1"/>
            <w:sz w:val="26"/>
            <w:szCs w:val="26"/>
            <w:u w:val="none"/>
            <w:rPrChange w:id="1698" w:author="lợi đoàn" w:date="2024-11-30T02:26:00Z">
              <w:rPr>
                <w:rStyle w:val="Hyperlink"/>
              </w:rPr>
            </w:rPrChange>
          </w:rPr>
          <w:t>Bảng 3. 12: Use Case Dòng chính K</w:t>
        </w:r>
        <w:r w:rsidRPr="00C76D77">
          <w:rPr>
            <w:rStyle w:val="Hyperlink"/>
            <w:bCs/>
            <w:color w:val="000000" w:themeColor="text1"/>
            <w:sz w:val="26"/>
            <w:szCs w:val="26"/>
            <w:u w:val="none"/>
            <w:rPrChange w:id="1699" w:author="lợi đoàn" w:date="2024-11-30T02:26:00Z">
              <w:rPr>
                <w:rStyle w:val="Hyperlink"/>
                <w:bCs/>
              </w:rPr>
            </w:rPrChange>
          </w:rPr>
          <w:t>hám bệnh</w:t>
        </w:r>
        <w:r w:rsidRPr="00C76D77">
          <w:rPr>
            <w:webHidden/>
            <w:color w:val="000000" w:themeColor="text1"/>
            <w:sz w:val="26"/>
            <w:szCs w:val="26"/>
            <w:rPrChange w:id="1700" w:author="lợi đoàn" w:date="2024-11-30T02:26:00Z">
              <w:rPr>
                <w:webHidden/>
              </w:rPr>
            </w:rPrChange>
          </w:rPr>
          <w:tab/>
        </w:r>
        <w:r w:rsidRPr="00C76D77">
          <w:rPr>
            <w:webHidden/>
            <w:color w:val="000000" w:themeColor="text1"/>
            <w:sz w:val="26"/>
            <w:szCs w:val="26"/>
            <w:rPrChange w:id="1701" w:author="lợi đoàn" w:date="2024-11-30T02:26:00Z">
              <w:rPr>
                <w:webHidden/>
              </w:rPr>
            </w:rPrChange>
          </w:rPr>
          <w:fldChar w:fldCharType="begin"/>
        </w:r>
        <w:r w:rsidRPr="00C76D77">
          <w:rPr>
            <w:webHidden/>
            <w:color w:val="000000" w:themeColor="text1"/>
            <w:sz w:val="26"/>
            <w:szCs w:val="26"/>
            <w:rPrChange w:id="1702" w:author="lợi đoàn" w:date="2024-11-30T02:26:00Z">
              <w:rPr>
                <w:webHidden/>
              </w:rPr>
            </w:rPrChange>
          </w:rPr>
          <w:instrText xml:space="preserve"> PAGEREF _Toc183825531 \h </w:instrText>
        </w:r>
      </w:ins>
      <w:r w:rsidRPr="00C76D77">
        <w:rPr>
          <w:webHidden/>
          <w:color w:val="000000" w:themeColor="text1"/>
          <w:sz w:val="26"/>
          <w:szCs w:val="26"/>
          <w:rPrChange w:id="1703" w:author="lợi đoàn" w:date="2024-11-30T02:26:00Z">
            <w:rPr>
              <w:webHidden/>
              <w:color w:val="000000" w:themeColor="text1"/>
              <w:sz w:val="26"/>
              <w:szCs w:val="26"/>
            </w:rPr>
          </w:rPrChange>
        </w:rPr>
      </w:r>
      <w:ins w:id="1704" w:author="lợi đoàn" w:date="2024-11-30T02:16:00Z">
        <w:r w:rsidRPr="00C76D77">
          <w:rPr>
            <w:webHidden/>
            <w:color w:val="000000" w:themeColor="text1"/>
            <w:sz w:val="26"/>
            <w:szCs w:val="26"/>
            <w:rPrChange w:id="1705" w:author="lợi đoàn" w:date="2024-11-30T02:26:00Z">
              <w:rPr>
                <w:webHidden/>
              </w:rPr>
            </w:rPrChange>
          </w:rPr>
          <w:fldChar w:fldCharType="separate"/>
        </w:r>
      </w:ins>
      <w:ins w:id="1706" w:author="lợi đoàn" w:date="2024-11-30T09:11:00Z">
        <w:r w:rsidR="007B4A50">
          <w:rPr>
            <w:webHidden/>
            <w:color w:val="000000" w:themeColor="text1"/>
            <w:sz w:val="26"/>
            <w:szCs w:val="26"/>
          </w:rPr>
          <w:t>38</w:t>
        </w:r>
      </w:ins>
      <w:ins w:id="1707" w:author="lợi đoàn" w:date="2024-11-30T02:16:00Z">
        <w:r w:rsidRPr="00C76D77">
          <w:rPr>
            <w:webHidden/>
            <w:color w:val="000000" w:themeColor="text1"/>
            <w:sz w:val="26"/>
            <w:szCs w:val="26"/>
            <w:rPrChange w:id="1708" w:author="lợi đoàn" w:date="2024-11-30T02:26:00Z">
              <w:rPr>
                <w:webHidden/>
              </w:rPr>
            </w:rPrChange>
          </w:rPr>
          <w:fldChar w:fldCharType="end"/>
        </w:r>
        <w:r w:rsidRPr="00C76D77">
          <w:rPr>
            <w:rStyle w:val="Hyperlink"/>
            <w:color w:val="000000" w:themeColor="text1"/>
            <w:sz w:val="26"/>
            <w:szCs w:val="26"/>
            <w:u w:val="none"/>
            <w:rPrChange w:id="1709" w:author="lợi đoàn" w:date="2024-11-30T02:26:00Z">
              <w:rPr>
                <w:rStyle w:val="Hyperlink"/>
              </w:rPr>
            </w:rPrChange>
          </w:rPr>
          <w:fldChar w:fldCharType="end"/>
        </w:r>
      </w:ins>
    </w:p>
    <w:p w14:paraId="2BDF3155" w14:textId="538E8A2D" w:rsidR="00A930E9" w:rsidRPr="00C76D77" w:rsidRDefault="00A930E9" w:rsidP="00A930E9">
      <w:pPr>
        <w:pStyle w:val="TOC1"/>
        <w:rPr>
          <w:ins w:id="1710" w:author="lợi đoàn" w:date="2024-11-30T02:16:00Z"/>
          <w:rFonts w:eastAsiaTheme="minorEastAsia"/>
          <w:b w:val="0"/>
          <w:color w:val="000000" w:themeColor="text1"/>
          <w:sz w:val="26"/>
          <w:szCs w:val="26"/>
          <w:rPrChange w:id="1711" w:author="lợi đoàn" w:date="2024-11-30T02:26:00Z">
            <w:rPr>
              <w:ins w:id="1712" w:author="lợi đoàn" w:date="2024-11-30T02:16:00Z"/>
              <w:rFonts w:asciiTheme="minorHAnsi" w:eastAsiaTheme="minorEastAsia" w:hAnsiTheme="minorHAnsi" w:cstheme="minorBidi"/>
              <w:b w:val="0"/>
              <w:sz w:val="22"/>
              <w:szCs w:val="22"/>
            </w:rPr>
          </w:rPrChange>
        </w:rPr>
      </w:pPr>
      <w:ins w:id="1713" w:author="lợi đoàn" w:date="2024-11-30T02:16:00Z">
        <w:r w:rsidRPr="00C76D77">
          <w:rPr>
            <w:rStyle w:val="Hyperlink"/>
            <w:color w:val="000000" w:themeColor="text1"/>
            <w:sz w:val="26"/>
            <w:szCs w:val="26"/>
            <w:u w:val="none"/>
            <w:rPrChange w:id="1714" w:author="lợi đoàn" w:date="2024-11-30T02:26:00Z">
              <w:rPr>
                <w:rStyle w:val="Hyperlink"/>
              </w:rPr>
            </w:rPrChange>
          </w:rPr>
          <w:fldChar w:fldCharType="begin"/>
        </w:r>
        <w:r w:rsidRPr="00C76D77">
          <w:rPr>
            <w:rStyle w:val="Hyperlink"/>
            <w:color w:val="000000" w:themeColor="text1"/>
            <w:sz w:val="26"/>
            <w:szCs w:val="26"/>
            <w:u w:val="none"/>
            <w:rPrChange w:id="1715" w:author="lợi đoàn" w:date="2024-11-30T02:26:00Z">
              <w:rPr>
                <w:rStyle w:val="Hyperlink"/>
              </w:rPr>
            </w:rPrChange>
          </w:rPr>
          <w:instrText xml:space="preserve"> </w:instrText>
        </w:r>
        <w:r w:rsidRPr="00C76D77">
          <w:rPr>
            <w:color w:val="000000" w:themeColor="text1"/>
            <w:sz w:val="26"/>
            <w:szCs w:val="26"/>
            <w:rPrChange w:id="1716" w:author="lợi đoàn" w:date="2024-11-30T02:26:00Z">
              <w:rPr/>
            </w:rPrChange>
          </w:rPr>
          <w:instrText>HYPERLINK \l "_Toc183825535"</w:instrText>
        </w:r>
        <w:r w:rsidRPr="00C76D77">
          <w:rPr>
            <w:rStyle w:val="Hyperlink"/>
            <w:color w:val="000000" w:themeColor="text1"/>
            <w:sz w:val="26"/>
            <w:szCs w:val="26"/>
            <w:u w:val="none"/>
            <w:rPrChange w:id="1717" w:author="lợi đoàn" w:date="2024-11-30T02:26:00Z">
              <w:rPr>
                <w:rStyle w:val="Hyperlink"/>
              </w:rPr>
            </w:rPrChange>
          </w:rPr>
          <w:instrText xml:space="preserve"> </w:instrText>
        </w:r>
        <w:r w:rsidRPr="00C76D77">
          <w:rPr>
            <w:rStyle w:val="Hyperlink"/>
            <w:color w:val="000000" w:themeColor="text1"/>
            <w:sz w:val="26"/>
            <w:szCs w:val="26"/>
            <w:u w:val="none"/>
            <w:rPrChange w:id="1718" w:author="lợi đoàn" w:date="2024-11-30T02:26:00Z">
              <w:rPr>
                <w:rStyle w:val="Hyperlink"/>
              </w:rPr>
            </w:rPrChange>
          </w:rPr>
          <w:fldChar w:fldCharType="separate"/>
        </w:r>
        <w:r w:rsidRPr="00C76D77">
          <w:rPr>
            <w:rStyle w:val="Hyperlink"/>
            <w:color w:val="000000" w:themeColor="text1"/>
            <w:sz w:val="26"/>
            <w:szCs w:val="26"/>
            <w:u w:val="none"/>
            <w:rPrChange w:id="1719" w:author="lợi đoàn" w:date="2024-11-30T02:26:00Z">
              <w:rPr>
                <w:rStyle w:val="Hyperlink"/>
              </w:rPr>
            </w:rPrChange>
          </w:rPr>
          <w:t>Bảng 3.13 Mô tả Use Case thêm thanh toán</w:t>
        </w:r>
        <w:r w:rsidRPr="00C76D77">
          <w:rPr>
            <w:webHidden/>
            <w:color w:val="000000" w:themeColor="text1"/>
            <w:sz w:val="26"/>
            <w:szCs w:val="26"/>
            <w:rPrChange w:id="1720" w:author="lợi đoàn" w:date="2024-11-30T02:26:00Z">
              <w:rPr>
                <w:webHidden/>
              </w:rPr>
            </w:rPrChange>
          </w:rPr>
          <w:tab/>
        </w:r>
        <w:r w:rsidRPr="00C76D77">
          <w:rPr>
            <w:webHidden/>
            <w:color w:val="000000" w:themeColor="text1"/>
            <w:sz w:val="26"/>
            <w:szCs w:val="26"/>
            <w:rPrChange w:id="1721" w:author="lợi đoàn" w:date="2024-11-30T02:26:00Z">
              <w:rPr>
                <w:webHidden/>
              </w:rPr>
            </w:rPrChange>
          </w:rPr>
          <w:fldChar w:fldCharType="begin"/>
        </w:r>
        <w:r w:rsidRPr="00C76D77">
          <w:rPr>
            <w:webHidden/>
            <w:color w:val="000000" w:themeColor="text1"/>
            <w:sz w:val="26"/>
            <w:szCs w:val="26"/>
            <w:rPrChange w:id="1722" w:author="lợi đoàn" w:date="2024-11-30T02:26:00Z">
              <w:rPr>
                <w:webHidden/>
              </w:rPr>
            </w:rPrChange>
          </w:rPr>
          <w:instrText xml:space="preserve"> PAGEREF _Toc183825535 \h </w:instrText>
        </w:r>
      </w:ins>
      <w:r w:rsidRPr="00C76D77">
        <w:rPr>
          <w:webHidden/>
          <w:color w:val="000000" w:themeColor="text1"/>
          <w:sz w:val="26"/>
          <w:szCs w:val="26"/>
          <w:rPrChange w:id="1723" w:author="lợi đoàn" w:date="2024-11-30T02:26:00Z">
            <w:rPr>
              <w:webHidden/>
              <w:color w:val="000000" w:themeColor="text1"/>
              <w:sz w:val="26"/>
              <w:szCs w:val="26"/>
            </w:rPr>
          </w:rPrChange>
        </w:rPr>
      </w:r>
      <w:ins w:id="1724" w:author="lợi đoàn" w:date="2024-11-30T02:16:00Z">
        <w:r w:rsidRPr="00C76D77">
          <w:rPr>
            <w:webHidden/>
            <w:color w:val="000000" w:themeColor="text1"/>
            <w:sz w:val="26"/>
            <w:szCs w:val="26"/>
            <w:rPrChange w:id="1725" w:author="lợi đoàn" w:date="2024-11-30T02:26:00Z">
              <w:rPr>
                <w:webHidden/>
              </w:rPr>
            </w:rPrChange>
          </w:rPr>
          <w:fldChar w:fldCharType="separate"/>
        </w:r>
      </w:ins>
      <w:ins w:id="1726" w:author="lợi đoàn" w:date="2024-11-30T09:11:00Z">
        <w:r w:rsidR="007B4A50">
          <w:rPr>
            <w:webHidden/>
            <w:color w:val="000000" w:themeColor="text1"/>
            <w:sz w:val="26"/>
            <w:szCs w:val="26"/>
          </w:rPr>
          <w:t>40</w:t>
        </w:r>
      </w:ins>
      <w:ins w:id="1727" w:author="lợi đoàn" w:date="2024-11-30T02:16:00Z">
        <w:r w:rsidRPr="00C76D77">
          <w:rPr>
            <w:webHidden/>
            <w:color w:val="000000" w:themeColor="text1"/>
            <w:sz w:val="26"/>
            <w:szCs w:val="26"/>
            <w:rPrChange w:id="1728" w:author="lợi đoàn" w:date="2024-11-30T02:26:00Z">
              <w:rPr>
                <w:webHidden/>
              </w:rPr>
            </w:rPrChange>
          </w:rPr>
          <w:fldChar w:fldCharType="end"/>
        </w:r>
        <w:r w:rsidRPr="00C76D77">
          <w:rPr>
            <w:rStyle w:val="Hyperlink"/>
            <w:color w:val="000000" w:themeColor="text1"/>
            <w:sz w:val="26"/>
            <w:szCs w:val="26"/>
            <w:u w:val="none"/>
            <w:rPrChange w:id="1729" w:author="lợi đoàn" w:date="2024-11-30T02:26:00Z">
              <w:rPr>
                <w:rStyle w:val="Hyperlink"/>
              </w:rPr>
            </w:rPrChange>
          </w:rPr>
          <w:fldChar w:fldCharType="end"/>
        </w:r>
      </w:ins>
    </w:p>
    <w:p w14:paraId="2C74619F" w14:textId="2A6E487E" w:rsidR="00A930E9" w:rsidRPr="00C76D77" w:rsidRDefault="00A930E9" w:rsidP="00A930E9">
      <w:pPr>
        <w:pStyle w:val="TOC1"/>
        <w:rPr>
          <w:ins w:id="1730" w:author="lợi đoàn" w:date="2024-11-30T02:16:00Z"/>
          <w:rFonts w:eastAsiaTheme="minorEastAsia"/>
          <w:b w:val="0"/>
          <w:color w:val="000000" w:themeColor="text1"/>
          <w:sz w:val="26"/>
          <w:szCs w:val="26"/>
          <w:rPrChange w:id="1731" w:author="lợi đoàn" w:date="2024-11-30T02:26:00Z">
            <w:rPr>
              <w:ins w:id="1732" w:author="lợi đoàn" w:date="2024-11-30T02:16:00Z"/>
              <w:rFonts w:asciiTheme="minorHAnsi" w:eastAsiaTheme="minorEastAsia" w:hAnsiTheme="minorHAnsi" w:cstheme="minorBidi"/>
              <w:b w:val="0"/>
              <w:sz w:val="22"/>
              <w:szCs w:val="22"/>
            </w:rPr>
          </w:rPrChange>
        </w:rPr>
      </w:pPr>
      <w:ins w:id="1733" w:author="lợi đoàn" w:date="2024-11-30T02:16:00Z">
        <w:r w:rsidRPr="00C76D77">
          <w:rPr>
            <w:rStyle w:val="Hyperlink"/>
            <w:color w:val="000000" w:themeColor="text1"/>
            <w:sz w:val="26"/>
            <w:szCs w:val="26"/>
            <w:u w:val="none"/>
            <w:rPrChange w:id="1734" w:author="lợi đoàn" w:date="2024-11-30T02:26:00Z">
              <w:rPr>
                <w:rStyle w:val="Hyperlink"/>
              </w:rPr>
            </w:rPrChange>
          </w:rPr>
          <w:fldChar w:fldCharType="begin"/>
        </w:r>
        <w:r w:rsidRPr="00C76D77">
          <w:rPr>
            <w:rStyle w:val="Hyperlink"/>
            <w:color w:val="000000" w:themeColor="text1"/>
            <w:sz w:val="26"/>
            <w:szCs w:val="26"/>
            <w:u w:val="none"/>
            <w:rPrChange w:id="1735" w:author="lợi đoàn" w:date="2024-11-30T02:26:00Z">
              <w:rPr>
                <w:rStyle w:val="Hyperlink"/>
              </w:rPr>
            </w:rPrChange>
          </w:rPr>
          <w:instrText xml:space="preserve"> </w:instrText>
        </w:r>
        <w:r w:rsidRPr="00C76D77">
          <w:rPr>
            <w:color w:val="000000" w:themeColor="text1"/>
            <w:sz w:val="26"/>
            <w:szCs w:val="26"/>
            <w:rPrChange w:id="1736" w:author="lợi đoàn" w:date="2024-11-30T02:26:00Z">
              <w:rPr/>
            </w:rPrChange>
          </w:rPr>
          <w:instrText>HYPERLINK \l "_Toc183825536"</w:instrText>
        </w:r>
        <w:r w:rsidRPr="00C76D77">
          <w:rPr>
            <w:rStyle w:val="Hyperlink"/>
            <w:color w:val="000000" w:themeColor="text1"/>
            <w:sz w:val="26"/>
            <w:szCs w:val="26"/>
            <w:u w:val="none"/>
            <w:rPrChange w:id="1737" w:author="lợi đoàn" w:date="2024-11-30T02:26:00Z">
              <w:rPr>
                <w:rStyle w:val="Hyperlink"/>
              </w:rPr>
            </w:rPrChange>
          </w:rPr>
          <w:instrText xml:space="preserve"> </w:instrText>
        </w:r>
        <w:r w:rsidRPr="00C76D77">
          <w:rPr>
            <w:rStyle w:val="Hyperlink"/>
            <w:color w:val="000000" w:themeColor="text1"/>
            <w:sz w:val="26"/>
            <w:szCs w:val="26"/>
            <w:u w:val="none"/>
            <w:rPrChange w:id="1738" w:author="lợi đoàn" w:date="2024-11-30T02:26:00Z">
              <w:rPr>
                <w:rStyle w:val="Hyperlink"/>
              </w:rPr>
            </w:rPrChange>
          </w:rPr>
          <w:fldChar w:fldCharType="separate"/>
        </w:r>
        <w:r w:rsidRPr="00C76D77">
          <w:rPr>
            <w:rStyle w:val="Hyperlink"/>
            <w:color w:val="000000" w:themeColor="text1"/>
            <w:sz w:val="26"/>
            <w:szCs w:val="26"/>
            <w:u w:val="none"/>
            <w:rPrChange w:id="1739" w:author="lợi đoàn" w:date="2024-11-30T02:26:00Z">
              <w:rPr>
                <w:rStyle w:val="Hyperlink"/>
              </w:rPr>
            </w:rPrChange>
          </w:rPr>
          <w:t>Bảng 3.14 Dòng chính Use Case thanh toán</w:t>
        </w:r>
        <w:r w:rsidRPr="00C76D77">
          <w:rPr>
            <w:webHidden/>
            <w:color w:val="000000" w:themeColor="text1"/>
            <w:sz w:val="26"/>
            <w:szCs w:val="26"/>
            <w:rPrChange w:id="1740" w:author="lợi đoàn" w:date="2024-11-30T02:26:00Z">
              <w:rPr>
                <w:webHidden/>
              </w:rPr>
            </w:rPrChange>
          </w:rPr>
          <w:tab/>
        </w:r>
        <w:r w:rsidRPr="00C76D77">
          <w:rPr>
            <w:webHidden/>
            <w:color w:val="000000" w:themeColor="text1"/>
            <w:sz w:val="26"/>
            <w:szCs w:val="26"/>
            <w:rPrChange w:id="1741" w:author="lợi đoàn" w:date="2024-11-30T02:26:00Z">
              <w:rPr>
                <w:webHidden/>
              </w:rPr>
            </w:rPrChange>
          </w:rPr>
          <w:fldChar w:fldCharType="begin"/>
        </w:r>
        <w:r w:rsidRPr="00C76D77">
          <w:rPr>
            <w:webHidden/>
            <w:color w:val="000000" w:themeColor="text1"/>
            <w:sz w:val="26"/>
            <w:szCs w:val="26"/>
            <w:rPrChange w:id="1742" w:author="lợi đoàn" w:date="2024-11-30T02:26:00Z">
              <w:rPr>
                <w:webHidden/>
              </w:rPr>
            </w:rPrChange>
          </w:rPr>
          <w:instrText xml:space="preserve"> PAGEREF _Toc183825536 \h </w:instrText>
        </w:r>
      </w:ins>
      <w:r w:rsidRPr="00C76D77">
        <w:rPr>
          <w:webHidden/>
          <w:color w:val="000000" w:themeColor="text1"/>
          <w:sz w:val="26"/>
          <w:szCs w:val="26"/>
          <w:rPrChange w:id="1743" w:author="lợi đoàn" w:date="2024-11-30T02:26:00Z">
            <w:rPr>
              <w:webHidden/>
              <w:color w:val="000000" w:themeColor="text1"/>
              <w:sz w:val="26"/>
              <w:szCs w:val="26"/>
            </w:rPr>
          </w:rPrChange>
        </w:rPr>
      </w:r>
      <w:ins w:id="1744" w:author="lợi đoàn" w:date="2024-11-30T02:16:00Z">
        <w:r w:rsidRPr="00C76D77">
          <w:rPr>
            <w:webHidden/>
            <w:color w:val="000000" w:themeColor="text1"/>
            <w:sz w:val="26"/>
            <w:szCs w:val="26"/>
            <w:rPrChange w:id="1745" w:author="lợi đoàn" w:date="2024-11-30T02:26:00Z">
              <w:rPr>
                <w:webHidden/>
              </w:rPr>
            </w:rPrChange>
          </w:rPr>
          <w:fldChar w:fldCharType="separate"/>
        </w:r>
      </w:ins>
      <w:ins w:id="1746" w:author="lợi đoàn" w:date="2024-11-30T09:11:00Z">
        <w:r w:rsidR="007B4A50">
          <w:rPr>
            <w:webHidden/>
            <w:color w:val="000000" w:themeColor="text1"/>
            <w:sz w:val="26"/>
            <w:szCs w:val="26"/>
          </w:rPr>
          <w:t>40</w:t>
        </w:r>
      </w:ins>
      <w:ins w:id="1747" w:author="lợi đoàn" w:date="2024-11-30T02:16:00Z">
        <w:r w:rsidRPr="00C76D77">
          <w:rPr>
            <w:webHidden/>
            <w:color w:val="000000" w:themeColor="text1"/>
            <w:sz w:val="26"/>
            <w:szCs w:val="26"/>
            <w:rPrChange w:id="1748" w:author="lợi đoàn" w:date="2024-11-30T02:26:00Z">
              <w:rPr>
                <w:webHidden/>
              </w:rPr>
            </w:rPrChange>
          </w:rPr>
          <w:fldChar w:fldCharType="end"/>
        </w:r>
        <w:r w:rsidRPr="00C76D77">
          <w:rPr>
            <w:rStyle w:val="Hyperlink"/>
            <w:color w:val="000000" w:themeColor="text1"/>
            <w:sz w:val="26"/>
            <w:szCs w:val="26"/>
            <w:u w:val="none"/>
            <w:rPrChange w:id="1749" w:author="lợi đoàn" w:date="2024-11-30T02:26:00Z">
              <w:rPr>
                <w:rStyle w:val="Hyperlink"/>
              </w:rPr>
            </w:rPrChange>
          </w:rPr>
          <w:fldChar w:fldCharType="end"/>
        </w:r>
      </w:ins>
    </w:p>
    <w:p w14:paraId="07D1DF24" w14:textId="1EC1747F" w:rsidR="00A930E9" w:rsidRPr="00C76D77" w:rsidRDefault="00A930E9" w:rsidP="00A930E9">
      <w:pPr>
        <w:pStyle w:val="TOC1"/>
        <w:rPr>
          <w:ins w:id="1750" w:author="lợi đoàn" w:date="2024-11-30T02:16:00Z"/>
          <w:rFonts w:eastAsiaTheme="minorEastAsia"/>
          <w:b w:val="0"/>
          <w:color w:val="000000" w:themeColor="text1"/>
          <w:sz w:val="26"/>
          <w:szCs w:val="26"/>
          <w:rPrChange w:id="1751" w:author="lợi đoàn" w:date="2024-11-30T02:26:00Z">
            <w:rPr>
              <w:ins w:id="1752" w:author="lợi đoàn" w:date="2024-11-30T02:16:00Z"/>
              <w:rFonts w:asciiTheme="minorHAnsi" w:eastAsiaTheme="minorEastAsia" w:hAnsiTheme="minorHAnsi" w:cstheme="minorBidi"/>
              <w:b w:val="0"/>
              <w:sz w:val="22"/>
              <w:szCs w:val="22"/>
            </w:rPr>
          </w:rPrChange>
        </w:rPr>
      </w:pPr>
      <w:ins w:id="1753" w:author="lợi đoàn" w:date="2024-11-30T02:16:00Z">
        <w:r w:rsidRPr="00C76D77">
          <w:rPr>
            <w:rStyle w:val="Hyperlink"/>
            <w:color w:val="000000" w:themeColor="text1"/>
            <w:sz w:val="26"/>
            <w:szCs w:val="26"/>
            <w:u w:val="none"/>
            <w:rPrChange w:id="1754" w:author="lợi đoàn" w:date="2024-11-30T02:26:00Z">
              <w:rPr>
                <w:rStyle w:val="Hyperlink"/>
              </w:rPr>
            </w:rPrChange>
          </w:rPr>
          <w:fldChar w:fldCharType="begin"/>
        </w:r>
        <w:r w:rsidRPr="00C76D77">
          <w:rPr>
            <w:rStyle w:val="Hyperlink"/>
            <w:color w:val="000000" w:themeColor="text1"/>
            <w:sz w:val="26"/>
            <w:szCs w:val="26"/>
            <w:u w:val="none"/>
            <w:rPrChange w:id="1755" w:author="lợi đoàn" w:date="2024-11-30T02:26:00Z">
              <w:rPr>
                <w:rStyle w:val="Hyperlink"/>
              </w:rPr>
            </w:rPrChange>
          </w:rPr>
          <w:instrText xml:space="preserve"> </w:instrText>
        </w:r>
        <w:r w:rsidRPr="00C76D77">
          <w:rPr>
            <w:color w:val="000000" w:themeColor="text1"/>
            <w:sz w:val="26"/>
            <w:szCs w:val="26"/>
            <w:rPrChange w:id="1756" w:author="lợi đoàn" w:date="2024-11-30T02:26:00Z">
              <w:rPr/>
            </w:rPrChange>
          </w:rPr>
          <w:instrText>HYPERLINK \l "_Toc183825544"</w:instrText>
        </w:r>
        <w:r w:rsidRPr="00C76D77">
          <w:rPr>
            <w:rStyle w:val="Hyperlink"/>
            <w:color w:val="000000" w:themeColor="text1"/>
            <w:sz w:val="26"/>
            <w:szCs w:val="26"/>
            <w:u w:val="none"/>
            <w:rPrChange w:id="1757" w:author="lợi đoàn" w:date="2024-11-30T02:26:00Z">
              <w:rPr>
                <w:rStyle w:val="Hyperlink"/>
              </w:rPr>
            </w:rPrChange>
          </w:rPr>
          <w:instrText xml:space="preserve"> </w:instrText>
        </w:r>
        <w:r w:rsidRPr="00C76D77">
          <w:rPr>
            <w:rStyle w:val="Hyperlink"/>
            <w:color w:val="000000" w:themeColor="text1"/>
            <w:sz w:val="26"/>
            <w:szCs w:val="26"/>
            <w:u w:val="none"/>
            <w:rPrChange w:id="1758" w:author="lợi đoàn" w:date="2024-11-30T02:26:00Z">
              <w:rPr>
                <w:rStyle w:val="Hyperlink"/>
              </w:rPr>
            </w:rPrChange>
          </w:rPr>
          <w:fldChar w:fldCharType="separate"/>
        </w:r>
        <w:r w:rsidRPr="00C76D77">
          <w:rPr>
            <w:rStyle w:val="Hyperlink"/>
            <w:color w:val="000000" w:themeColor="text1"/>
            <w:sz w:val="26"/>
            <w:szCs w:val="26"/>
            <w:u w:val="none"/>
            <w:rPrChange w:id="1759" w:author="lợi đoàn" w:date="2024-11-30T02:26:00Z">
              <w:rPr>
                <w:rStyle w:val="Hyperlink"/>
              </w:rPr>
            </w:rPrChange>
          </w:rPr>
          <w:t>Bảng 3.15 Mô tả các bảng cơ sở dữ liệu</w:t>
        </w:r>
        <w:r w:rsidRPr="00C76D77">
          <w:rPr>
            <w:webHidden/>
            <w:color w:val="000000" w:themeColor="text1"/>
            <w:sz w:val="26"/>
            <w:szCs w:val="26"/>
            <w:rPrChange w:id="1760" w:author="lợi đoàn" w:date="2024-11-30T02:26:00Z">
              <w:rPr>
                <w:webHidden/>
              </w:rPr>
            </w:rPrChange>
          </w:rPr>
          <w:tab/>
        </w:r>
        <w:r w:rsidRPr="00C76D77">
          <w:rPr>
            <w:webHidden/>
            <w:color w:val="000000" w:themeColor="text1"/>
            <w:sz w:val="26"/>
            <w:szCs w:val="26"/>
            <w:rPrChange w:id="1761" w:author="lợi đoàn" w:date="2024-11-30T02:26:00Z">
              <w:rPr>
                <w:webHidden/>
              </w:rPr>
            </w:rPrChange>
          </w:rPr>
          <w:fldChar w:fldCharType="begin"/>
        </w:r>
        <w:r w:rsidRPr="00C76D77">
          <w:rPr>
            <w:webHidden/>
            <w:color w:val="000000" w:themeColor="text1"/>
            <w:sz w:val="26"/>
            <w:szCs w:val="26"/>
            <w:rPrChange w:id="1762" w:author="lợi đoàn" w:date="2024-11-30T02:26:00Z">
              <w:rPr>
                <w:webHidden/>
              </w:rPr>
            </w:rPrChange>
          </w:rPr>
          <w:instrText xml:space="preserve"> PAGEREF _Toc183825544 \h </w:instrText>
        </w:r>
      </w:ins>
      <w:r w:rsidRPr="00C76D77">
        <w:rPr>
          <w:webHidden/>
          <w:color w:val="000000" w:themeColor="text1"/>
          <w:sz w:val="26"/>
          <w:szCs w:val="26"/>
          <w:rPrChange w:id="1763" w:author="lợi đoàn" w:date="2024-11-30T02:26:00Z">
            <w:rPr>
              <w:webHidden/>
              <w:color w:val="000000" w:themeColor="text1"/>
              <w:sz w:val="26"/>
              <w:szCs w:val="26"/>
            </w:rPr>
          </w:rPrChange>
        </w:rPr>
      </w:r>
      <w:ins w:id="1764" w:author="lợi đoàn" w:date="2024-11-30T02:16:00Z">
        <w:r w:rsidRPr="00C76D77">
          <w:rPr>
            <w:webHidden/>
            <w:color w:val="000000" w:themeColor="text1"/>
            <w:sz w:val="26"/>
            <w:szCs w:val="26"/>
            <w:rPrChange w:id="1765" w:author="lợi đoàn" w:date="2024-11-30T02:26:00Z">
              <w:rPr>
                <w:webHidden/>
              </w:rPr>
            </w:rPrChange>
          </w:rPr>
          <w:fldChar w:fldCharType="separate"/>
        </w:r>
      </w:ins>
      <w:ins w:id="1766" w:author="lợi đoàn" w:date="2024-11-30T09:11:00Z">
        <w:r w:rsidR="007B4A50">
          <w:rPr>
            <w:webHidden/>
            <w:color w:val="000000" w:themeColor="text1"/>
            <w:sz w:val="26"/>
            <w:szCs w:val="26"/>
          </w:rPr>
          <w:t>44</w:t>
        </w:r>
      </w:ins>
      <w:ins w:id="1767" w:author="lợi đoàn" w:date="2024-11-30T02:16:00Z">
        <w:r w:rsidRPr="00C76D77">
          <w:rPr>
            <w:webHidden/>
            <w:color w:val="000000" w:themeColor="text1"/>
            <w:sz w:val="26"/>
            <w:szCs w:val="26"/>
            <w:rPrChange w:id="1768" w:author="lợi đoàn" w:date="2024-11-30T02:26:00Z">
              <w:rPr>
                <w:webHidden/>
              </w:rPr>
            </w:rPrChange>
          </w:rPr>
          <w:fldChar w:fldCharType="end"/>
        </w:r>
        <w:r w:rsidRPr="00C76D77">
          <w:rPr>
            <w:rStyle w:val="Hyperlink"/>
            <w:color w:val="000000" w:themeColor="text1"/>
            <w:sz w:val="26"/>
            <w:szCs w:val="26"/>
            <w:u w:val="none"/>
            <w:rPrChange w:id="1769" w:author="lợi đoàn" w:date="2024-11-30T02:26:00Z">
              <w:rPr>
                <w:rStyle w:val="Hyperlink"/>
              </w:rPr>
            </w:rPrChange>
          </w:rPr>
          <w:fldChar w:fldCharType="end"/>
        </w:r>
      </w:ins>
    </w:p>
    <w:p w14:paraId="196A1B68" w14:textId="2FBEBE2A" w:rsidR="00A930E9" w:rsidRPr="00C76D77" w:rsidRDefault="00A930E9" w:rsidP="00A930E9">
      <w:pPr>
        <w:pStyle w:val="TOC1"/>
        <w:rPr>
          <w:ins w:id="1770" w:author="lợi đoàn" w:date="2024-11-30T02:16:00Z"/>
          <w:rFonts w:eastAsiaTheme="minorEastAsia"/>
          <w:b w:val="0"/>
          <w:color w:val="000000" w:themeColor="text1"/>
          <w:sz w:val="26"/>
          <w:szCs w:val="26"/>
          <w:rPrChange w:id="1771" w:author="lợi đoàn" w:date="2024-11-30T02:26:00Z">
            <w:rPr>
              <w:ins w:id="1772" w:author="lợi đoàn" w:date="2024-11-30T02:16:00Z"/>
              <w:rFonts w:asciiTheme="minorHAnsi" w:eastAsiaTheme="minorEastAsia" w:hAnsiTheme="minorHAnsi" w:cstheme="minorBidi"/>
              <w:b w:val="0"/>
              <w:sz w:val="22"/>
              <w:szCs w:val="22"/>
            </w:rPr>
          </w:rPrChange>
        </w:rPr>
      </w:pPr>
      <w:ins w:id="1773" w:author="lợi đoàn" w:date="2024-11-30T02:16:00Z">
        <w:r w:rsidRPr="00C76D77">
          <w:rPr>
            <w:rStyle w:val="Hyperlink"/>
            <w:color w:val="000000" w:themeColor="text1"/>
            <w:sz w:val="26"/>
            <w:szCs w:val="26"/>
            <w:u w:val="none"/>
            <w:rPrChange w:id="1774" w:author="lợi đoàn" w:date="2024-11-30T02:26:00Z">
              <w:rPr>
                <w:rStyle w:val="Hyperlink"/>
              </w:rPr>
            </w:rPrChange>
          </w:rPr>
          <w:fldChar w:fldCharType="begin"/>
        </w:r>
        <w:r w:rsidRPr="00C76D77">
          <w:rPr>
            <w:rStyle w:val="Hyperlink"/>
            <w:color w:val="000000" w:themeColor="text1"/>
            <w:sz w:val="26"/>
            <w:szCs w:val="26"/>
            <w:u w:val="none"/>
            <w:rPrChange w:id="1775" w:author="lợi đoàn" w:date="2024-11-30T02:26:00Z">
              <w:rPr>
                <w:rStyle w:val="Hyperlink"/>
              </w:rPr>
            </w:rPrChange>
          </w:rPr>
          <w:instrText xml:space="preserve"> </w:instrText>
        </w:r>
        <w:r w:rsidRPr="00C76D77">
          <w:rPr>
            <w:color w:val="000000" w:themeColor="text1"/>
            <w:sz w:val="26"/>
            <w:szCs w:val="26"/>
            <w:rPrChange w:id="1776" w:author="lợi đoàn" w:date="2024-11-30T02:26:00Z">
              <w:rPr/>
            </w:rPrChange>
          </w:rPr>
          <w:instrText>HYPERLINK \l "_Toc183825545"</w:instrText>
        </w:r>
        <w:r w:rsidRPr="00C76D77">
          <w:rPr>
            <w:rStyle w:val="Hyperlink"/>
            <w:color w:val="000000" w:themeColor="text1"/>
            <w:sz w:val="26"/>
            <w:szCs w:val="26"/>
            <w:u w:val="none"/>
            <w:rPrChange w:id="1777" w:author="lợi đoàn" w:date="2024-11-30T02:26:00Z">
              <w:rPr>
                <w:rStyle w:val="Hyperlink"/>
              </w:rPr>
            </w:rPrChange>
          </w:rPr>
          <w:instrText xml:space="preserve"> </w:instrText>
        </w:r>
        <w:r w:rsidRPr="00C76D77">
          <w:rPr>
            <w:rStyle w:val="Hyperlink"/>
            <w:color w:val="000000" w:themeColor="text1"/>
            <w:sz w:val="26"/>
            <w:szCs w:val="26"/>
            <w:u w:val="none"/>
            <w:rPrChange w:id="1778" w:author="lợi đoàn" w:date="2024-11-30T02:26:00Z">
              <w:rPr>
                <w:rStyle w:val="Hyperlink"/>
              </w:rPr>
            </w:rPrChange>
          </w:rPr>
          <w:fldChar w:fldCharType="separate"/>
        </w:r>
        <w:r w:rsidRPr="00C76D77">
          <w:rPr>
            <w:rStyle w:val="Hyperlink"/>
            <w:color w:val="000000" w:themeColor="text1"/>
            <w:sz w:val="26"/>
            <w:szCs w:val="26"/>
            <w:u w:val="none"/>
            <w:rPrChange w:id="1779" w:author="lợi đoàn" w:date="2024-11-30T02:26:00Z">
              <w:rPr>
                <w:rStyle w:val="Hyperlink"/>
              </w:rPr>
            </w:rPrChange>
          </w:rPr>
          <w:t>Bảng 3.16 Mô tả bảng User</w:t>
        </w:r>
        <w:r w:rsidRPr="00C76D77">
          <w:rPr>
            <w:webHidden/>
            <w:color w:val="000000" w:themeColor="text1"/>
            <w:sz w:val="26"/>
            <w:szCs w:val="26"/>
            <w:rPrChange w:id="1780" w:author="lợi đoàn" w:date="2024-11-30T02:26:00Z">
              <w:rPr>
                <w:webHidden/>
              </w:rPr>
            </w:rPrChange>
          </w:rPr>
          <w:tab/>
        </w:r>
        <w:r w:rsidRPr="00C76D77">
          <w:rPr>
            <w:webHidden/>
            <w:color w:val="000000" w:themeColor="text1"/>
            <w:sz w:val="26"/>
            <w:szCs w:val="26"/>
            <w:rPrChange w:id="1781" w:author="lợi đoàn" w:date="2024-11-30T02:26:00Z">
              <w:rPr>
                <w:webHidden/>
              </w:rPr>
            </w:rPrChange>
          </w:rPr>
          <w:fldChar w:fldCharType="begin"/>
        </w:r>
        <w:r w:rsidRPr="00C76D77">
          <w:rPr>
            <w:webHidden/>
            <w:color w:val="000000" w:themeColor="text1"/>
            <w:sz w:val="26"/>
            <w:szCs w:val="26"/>
            <w:rPrChange w:id="1782" w:author="lợi đoàn" w:date="2024-11-30T02:26:00Z">
              <w:rPr>
                <w:webHidden/>
              </w:rPr>
            </w:rPrChange>
          </w:rPr>
          <w:instrText xml:space="preserve"> PAGEREF _Toc183825545 \h </w:instrText>
        </w:r>
      </w:ins>
      <w:r w:rsidRPr="00C76D77">
        <w:rPr>
          <w:webHidden/>
          <w:color w:val="000000" w:themeColor="text1"/>
          <w:sz w:val="26"/>
          <w:szCs w:val="26"/>
          <w:rPrChange w:id="1783" w:author="lợi đoàn" w:date="2024-11-30T02:26:00Z">
            <w:rPr>
              <w:webHidden/>
              <w:color w:val="000000" w:themeColor="text1"/>
              <w:sz w:val="26"/>
              <w:szCs w:val="26"/>
            </w:rPr>
          </w:rPrChange>
        </w:rPr>
      </w:r>
      <w:ins w:id="1784" w:author="lợi đoàn" w:date="2024-11-30T02:16:00Z">
        <w:r w:rsidRPr="00C76D77">
          <w:rPr>
            <w:webHidden/>
            <w:color w:val="000000" w:themeColor="text1"/>
            <w:sz w:val="26"/>
            <w:szCs w:val="26"/>
            <w:rPrChange w:id="1785" w:author="lợi đoàn" w:date="2024-11-30T02:26:00Z">
              <w:rPr>
                <w:webHidden/>
              </w:rPr>
            </w:rPrChange>
          </w:rPr>
          <w:fldChar w:fldCharType="separate"/>
        </w:r>
      </w:ins>
      <w:ins w:id="1786" w:author="lợi đoàn" w:date="2024-11-30T09:11:00Z">
        <w:r w:rsidR="007B4A50">
          <w:rPr>
            <w:webHidden/>
            <w:color w:val="000000" w:themeColor="text1"/>
            <w:sz w:val="26"/>
            <w:szCs w:val="26"/>
          </w:rPr>
          <w:t>44</w:t>
        </w:r>
      </w:ins>
      <w:ins w:id="1787" w:author="lợi đoàn" w:date="2024-11-30T02:16:00Z">
        <w:r w:rsidRPr="00C76D77">
          <w:rPr>
            <w:webHidden/>
            <w:color w:val="000000" w:themeColor="text1"/>
            <w:sz w:val="26"/>
            <w:szCs w:val="26"/>
            <w:rPrChange w:id="1788" w:author="lợi đoàn" w:date="2024-11-30T02:26:00Z">
              <w:rPr>
                <w:webHidden/>
              </w:rPr>
            </w:rPrChange>
          </w:rPr>
          <w:fldChar w:fldCharType="end"/>
        </w:r>
        <w:r w:rsidRPr="00C76D77">
          <w:rPr>
            <w:rStyle w:val="Hyperlink"/>
            <w:color w:val="000000" w:themeColor="text1"/>
            <w:sz w:val="26"/>
            <w:szCs w:val="26"/>
            <w:u w:val="none"/>
            <w:rPrChange w:id="1789" w:author="lợi đoàn" w:date="2024-11-30T02:26:00Z">
              <w:rPr>
                <w:rStyle w:val="Hyperlink"/>
              </w:rPr>
            </w:rPrChange>
          </w:rPr>
          <w:fldChar w:fldCharType="end"/>
        </w:r>
      </w:ins>
    </w:p>
    <w:p w14:paraId="16AA2885" w14:textId="59BA2DAF" w:rsidR="00A930E9" w:rsidRPr="00C76D77" w:rsidRDefault="00A930E9" w:rsidP="00A930E9">
      <w:pPr>
        <w:pStyle w:val="TOC1"/>
        <w:rPr>
          <w:ins w:id="1790" w:author="lợi đoàn" w:date="2024-11-30T02:16:00Z"/>
          <w:rFonts w:eastAsiaTheme="minorEastAsia"/>
          <w:b w:val="0"/>
          <w:color w:val="000000" w:themeColor="text1"/>
          <w:sz w:val="26"/>
          <w:szCs w:val="26"/>
          <w:rPrChange w:id="1791" w:author="lợi đoàn" w:date="2024-11-30T02:26:00Z">
            <w:rPr>
              <w:ins w:id="1792" w:author="lợi đoàn" w:date="2024-11-30T02:16:00Z"/>
              <w:rFonts w:asciiTheme="minorHAnsi" w:eastAsiaTheme="minorEastAsia" w:hAnsiTheme="minorHAnsi" w:cstheme="minorBidi"/>
              <w:b w:val="0"/>
              <w:sz w:val="22"/>
              <w:szCs w:val="22"/>
            </w:rPr>
          </w:rPrChange>
        </w:rPr>
      </w:pPr>
      <w:ins w:id="1793" w:author="lợi đoàn" w:date="2024-11-30T02:16:00Z">
        <w:r w:rsidRPr="00C76D77">
          <w:rPr>
            <w:rStyle w:val="Hyperlink"/>
            <w:color w:val="000000" w:themeColor="text1"/>
            <w:sz w:val="26"/>
            <w:szCs w:val="26"/>
            <w:u w:val="none"/>
            <w:rPrChange w:id="1794" w:author="lợi đoàn" w:date="2024-11-30T02:26:00Z">
              <w:rPr>
                <w:rStyle w:val="Hyperlink"/>
              </w:rPr>
            </w:rPrChange>
          </w:rPr>
          <w:fldChar w:fldCharType="begin"/>
        </w:r>
        <w:r w:rsidRPr="00C76D77">
          <w:rPr>
            <w:rStyle w:val="Hyperlink"/>
            <w:color w:val="000000" w:themeColor="text1"/>
            <w:sz w:val="26"/>
            <w:szCs w:val="26"/>
            <w:u w:val="none"/>
            <w:rPrChange w:id="1795" w:author="lợi đoàn" w:date="2024-11-30T02:26:00Z">
              <w:rPr>
                <w:rStyle w:val="Hyperlink"/>
              </w:rPr>
            </w:rPrChange>
          </w:rPr>
          <w:instrText xml:space="preserve"> </w:instrText>
        </w:r>
        <w:r w:rsidRPr="00C76D77">
          <w:rPr>
            <w:color w:val="000000" w:themeColor="text1"/>
            <w:sz w:val="26"/>
            <w:szCs w:val="26"/>
            <w:rPrChange w:id="1796" w:author="lợi đoàn" w:date="2024-11-30T02:26:00Z">
              <w:rPr/>
            </w:rPrChange>
          </w:rPr>
          <w:instrText>HYPERLINK \l "_Toc183825546"</w:instrText>
        </w:r>
        <w:r w:rsidRPr="00C76D77">
          <w:rPr>
            <w:rStyle w:val="Hyperlink"/>
            <w:color w:val="000000" w:themeColor="text1"/>
            <w:sz w:val="26"/>
            <w:szCs w:val="26"/>
            <w:u w:val="none"/>
            <w:rPrChange w:id="1797" w:author="lợi đoàn" w:date="2024-11-30T02:26:00Z">
              <w:rPr>
                <w:rStyle w:val="Hyperlink"/>
              </w:rPr>
            </w:rPrChange>
          </w:rPr>
          <w:instrText xml:space="preserve"> </w:instrText>
        </w:r>
        <w:r w:rsidRPr="00C76D77">
          <w:rPr>
            <w:rStyle w:val="Hyperlink"/>
            <w:color w:val="000000" w:themeColor="text1"/>
            <w:sz w:val="26"/>
            <w:szCs w:val="26"/>
            <w:u w:val="none"/>
            <w:rPrChange w:id="1798" w:author="lợi đoàn" w:date="2024-11-30T02:26:00Z">
              <w:rPr>
                <w:rStyle w:val="Hyperlink"/>
              </w:rPr>
            </w:rPrChange>
          </w:rPr>
          <w:fldChar w:fldCharType="separate"/>
        </w:r>
        <w:r w:rsidRPr="00C76D77">
          <w:rPr>
            <w:rStyle w:val="Hyperlink"/>
            <w:color w:val="000000" w:themeColor="text1"/>
            <w:sz w:val="26"/>
            <w:szCs w:val="26"/>
            <w:u w:val="none"/>
            <w:rPrChange w:id="1799" w:author="lợi đoàn" w:date="2024-11-30T02:26:00Z">
              <w:rPr>
                <w:rStyle w:val="Hyperlink"/>
              </w:rPr>
            </w:rPrChange>
          </w:rPr>
          <w:t>Bảng 3.17 Mô tả bảng Payment</w:t>
        </w:r>
        <w:r w:rsidRPr="00C76D77">
          <w:rPr>
            <w:webHidden/>
            <w:color w:val="000000" w:themeColor="text1"/>
            <w:sz w:val="26"/>
            <w:szCs w:val="26"/>
            <w:rPrChange w:id="1800" w:author="lợi đoàn" w:date="2024-11-30T02:26:00Z">
              <w:rPr>
                <w:webHidden/>
              </w:rPr>
            </w:rPrChange>
          </w:rPr>
          <w:tab/>
        </w:r>
        <w:r w:rsidRPr="00C76D77">
          <w:rPr>
            <w:webHidden/>
            <w:color w:val="000000" w:themeColor="text1"/>
            <w:sz w:val="26"/>
            <w:szCs w:val="26"/>
            <w:rPrChange w:id="1801" w:author="lợi đoàn" w:date="2024-11-30T02:26:00Z">
              <w:rPr>
                <w:webHidden/>
              </w:rPr>
            </w:rPrChange>
          </w:rPr>
          <w:fldChar w:fldCharType="begin"/>
        </w:r>
        <w:r w:rsidRPr="00C76D77">
          <w:rPr>
            <w:webHidden/>
            <w:color w:val="000000" w:themeColor="text1"/>
            <w:sz w:val="26"/>
            <w:szCs w:val="26"/>
            <w:rPrChange w:id="1802" w:author="lợi đoàn" w:date="2024-11-30T02:26:00Z">
              <w:rPr>
                <w:webHidden/>
              </w:rPr>
            </w:rPrChange>
          </w:rPr>
          <w:instrText xml:space="preserve"> PAGEREF _Toc183825546 \h </w:instrText>
        </w:r>
      </w:ins>
      <w:r w:rsidRPr="00C76D77">
        <w:rPr>
          <w:webHidden/>
          <w:color w:val="000000" w:themeColor="text1"/>
          <w:sz w:val="26"/>
          <w:szCs w:val="26"/>
          <w:rPrChange w:id="1803" w:author="lợi đoàn" w:date="2024-11-30T02:26:00Z">
            <w:rPr>
              <w:webHidden/>
              <w:color w:val="000000" w:themeColor="text1"/>
              <w:sz w:val="26"/>
              <w:szCs w:val="26"/>
            </w:rPr>
          </w:rPrChange>
        </w:rPr>
      </w:r>
      <w:ins w:id="1804" w:author="lợi đoàn" w:date="2024-11-30T02:16:00Z">
        <w:r w:rsidRPr="00C76D77">
          <w:rPr>
            <w:webHidden/>
            <w:color w:val="000000" w:themeColor="text1"/>
            <w:sz w:val="26"/>
            <w:szCs w:val="26"/>
            <w:rPrChange w:id="1805" w:author="lợi đoàn" w:date="2024-11-30T02:26:00Z">
              <w:rPr>
                <w:webHidden/>
              </w:rPr>
            </w:rPrChange>
          </w:rPr>
          <w:fldChar w:fldCharType="separate"/>
        </w:r>
      </w:ins>
      <w:ins w:id="1806" w:author="lợi đoàn" w:date="2024-11-30T09:11:00Z">
        <w:r w:rsidR="007B4A50">
          <w:rPr>
            <w:webHidden/>
            <w:color w:val="000000" w:themeColor="text1"/>
            <w:sz w:val="26"/>
            <w:szCs w:val="26"/>
          </w:rPr>
          <w:t>45</w:t>
        </w:r>
      </w:ins>
      <w:ins w:id="1807" w:author="lợi đoàn" w:date="2024-11-30T02:16:00Z">
        <w:r w:rsidRPr="00C76D77">
          <w:rPr>
            <w:webHidden/>
            <w:color w:val="000000" w:themeColor="text1"/>
            <w:sz w:val="26"/>
            <w:szCs w:val="26"/>
            <w:rPrChange w:id="1808" w:author="lợi đoàn" w:date="2024-11-30T02:26:00Z">
              <w:rPr>
                <w:webHidden/>
              </w:rPr>
            </w:rPrChange>
          </w:rPr>
          <w:fldChar w:fldCharType="end"/>
        </w:r>
        <w:r w:rsidRPr="00C76D77">
          <w:rPr>
            <w:rStyle w:val="Hyperlink"/>
            <w:color w:val="000000" w:themeColor="text1"/>
            <w:sz w:val="26"/>
            <w:szCs w:val="26"/>
            <w:u w:val="none"/>
            <w:rPrChange w:id="1809" w:author="lợi đoàn" w:date="2024-11-30T02:26:00Z">
              <w:rPr>
                <w:rStyle w:val="Hyperlink"/>
              </w:rPr>
            </w:rPrChange>
          </w:rPr>
          <w:fldChar w:fldCharType="end"/>
        </w:r>
      </w:ins>
    </w:p>
    <w:p w14:paraId="18E13196" w14:textId="40139E55" w:rsidR="00A930E9" w:rsidRPr="00C76D77" w:rsidRDefault="00A930E9" w:rsidP="00A930E9">
      <w:pPr>
        <w:pStyle w:val="TOC1"/>
        <w:rPr>
          <w:ins w:id="1810" w:author="lợi đoàn" w:date="2024-11-30T02:16:00Z"/>
          <w:rFonts w:eastAsiaTheme="minorEastAsia"/>
          <w:b w:val="0"/>
          <w:color w:val="000000" w:themeColor="text1"/>
          <w:sz w:val="26"/>
          <w:szCs w:val="26"/>
          <w:rPrChange w:id="1811" w:author="lợi đoàn" w:date="2024-11-30T02:26:00Z">
            <w:rPr>
              <w:ins w:id="1812" w:author="lợi đoàn" w:date="2024-11-30T02:16:00Z"/>
              <w:rFonts w:asciiTheme="minorHAnsi" w:eastAsiaTheme="minorEastAsia" w:hAnsiTheme="minorHAnsi" w:cstheme="minorBidi"/>
              <w:b w:val="0"/>
              <w:sz w:val="22"/>
              <w:szCs w:val="22"/>
            </w:rPr>
          </w:rPrChange>
        </w:rPr>
      </w:pPr>
      <w:ins w:id="1813" w:author="lợi đoàn" w:date="2024-11-30T02:16:00Z">
        <w:r w:rsidRPr="00C76D77">
          <w:rPr>
            <w:rStyle w:val="Hyperlink"/>
            <w:color w:val="000000" w:themeColor="text1"/>
            <w:sz w:val="26"/>
            <w:szCs w:val="26"/>
            <w:u w:val="none"/>
            <w:rPrChange w:id="1814" w:author="lợi đoàn" w:date="2024-11-30T02:26:00Z">
              <w:rPr>
                <w:rStyle w:val="Hyperlink"/>
              </w:rPr>
            </w:rPrChange>
          </w:rPr>
          <w:fldChar w:fldCharType="begin"/>
        </w:r>
        <w:r w:rsidRPr="00C76D77">
          <w:rPr>
            <w:rStyle w:val="Hyperlink"/>
            <w:color w:val="000000" w:themeColor="text1"/>
            <w:sz w:val="26"/>
            <w:szCs w:val="26"/>
            <w:u w:val="none"/>
            <w:rPrChange w:id="1815" w:author="lợi đoàn" w:date="2024-11-30T02:26:00Z">
              <w:rPr>
                <w:rStyle w:val="Hyperlink"/>
              </w:rPr>
            </w:rPrChange>
          </w:rPr>
          <w:instrText xml:space="preserve"> </w:instrText>
        </w:r>
        <w:r w:rsidRPr="00C76D77">
          <w:rPr>
            <w:color w:val="000000" w:themeColor="text1"/>
            <w:sz w:val="26"/>
            <w:szCs w:val="26"/>
            <w:rPrChange w:id="1816" w:author="lợi đoàn" w:date="2024-11-30T02:26:00Z">
              <w:rPr/>
            </w:rPrChange>
          </w:rPr>
          <w:instrText>HYPERLINK \l "_Toc183825547"</w:instrText>
        </w:r>
        <w:r w:rsidRPr="00C76D77">
          <w:rPr>
            <w:rStyle w:val="Hyperlink"/>
            <w:color w:val="000000" w:themeColor="text1"/>
            <w:sz w:val="26"/>
            <w:szCs w:val="26"/>
            <w:u w:val="none"/>
            <w:rPrChange w:id="1817" w:author="lợi đoàn" w:date="2024-11-30T02:26:00Z">
              <w:rPr>
                <w:rStyle w:val="Hyperlink"/>
              </w:rPr>
            </w:rPrChange>
          </w:rPr>
          <w:instrText xml:space="preserve"> </w:instrText>
        </w:r>
        <w:r w:rsidRPr="00C76D77">
          <w:rPr>
            <w:rStyle w:val="Hyperlink"/>
            <w:color w:val="000000" w:themeColor="text1"/>
            <w:sz w:val="26"/>
            <w:szCs w:val="26"/>
            <w:u w:val="none"/>
            <w:rPrChange w:id="1818" w:author="lợi đoàn" w:date="2024-11-30T02:26:00Z">
              <w:rPr>
                <w:rStyle w:val="Hyperlink"/>
              </w:rPr>
            </w:rPrChange>
          </w:rPr>
          <w:fldChar w:fldCharType="separate"/>
        </w:r>
        <w:r w:rsidRPr="00C76D77">
          <w:rPr>
            <w:rStyle w:val="Hyperlink"/>
            <w:color w:val="000000" w:themeColor="text1"/>
            <w:sz w:val="26"/>
            <w:szCs w:val="26"/>
            <w:u w:val="none"/>
            <w:rPrChange w:id="1819" w:author="lợi đoàn" w:date="2024-11-30T02:26:00Z">
              <w:rPr>
                <w:rStyle w:val="Hyperlink"/>
              </w:rPr>
            </w:rPrChange>
          </w:rPr>
          <w:t>Bảng 3.18 Mô tả bảng Appointment</w:t>
        </w:r>
        <w:r w:rsidRPr="00C76D77">
          <w:rPr>
            <w:webHidden/>
            <w:color w:val="000000" w:themeColor="text1"/>
            <w:sz w:val="26"/>
            <w:szCs w:val="26"/>
            <w:rPrChange w:id="1820" w:author="lợi đoàn" w:date="2024-11-30T02:26:00Z">
              <w:rPr>
                <w:webHidden/>
              </w:rPr>
            </w:rPrChange>
          </w:rPr>
          <w:tab/>
        </w:r>
        <w:r w:rsidRPr="00C76D77">
          <w:rPr>
            <w:webHidden/>
            <w:color w:val="000000" w:themeColor="text1"/>
            <w:sz w:val="26"/>
            <w:szCs w:val="26"/>
            <w:rPrChange w:id="1821" w:author="lợi đoàn" w:date="2024-11-30T02:26:00Z">
              <w:rPr>
                <w:webHidden/>
              </w:rPr>
            </w:rPrChange>
          </w:rPr>
          <w:fldChar w:fldCharType="begin"/>
        </w:r>
        <w:r w:rsidRPr="00C76D77">
          <w:rPr>
            <w:webHidden/>
            <w:color w:val="000000" w:themeColor="text1"/>
            <w:sz w:val="26"/>
            <w:szCs w:val="26"/>
            <w:rPrChange w:id="1822" w:author="lợi đoàn" w:date="2024-11-30T02:26:00Z">
              <w:rPr>
                <w:webHidden/>
              </w:rPr>
            </w:rPrChange>
          </w:rPr>
          <w:instrText xml:space="preserve"> PAGEREF _Toc183825547 \h </w:instrText>
        </w:r>
      </w:ins>
      <w:r w:rsidRPr="00C76D77">
        <w:rPr>
          <w:webHidden/>
          <w:color w:val="000000" w:themeColor="text1"/>
          <w:sz w:val="26"/>
          <w:szCs w:val="26"/>
          <w:rPrChange w:id="1823" w:author="lợi đoàn" w:date="2024-11-30T02:26:00Z">
            <w:rPr>
              <w:webHidden/>
              <w:color w:val="000000" w:themeColor="text1"/>
              <w:sz w:val="26"/>
              <w:szCs w:val="26"/>
            </w:rPr>
          </w:rPrChange>
        </w:rPr>
      </w:r>
      <w:ins w:id="1824" w:author="lợi đoàn" w:date="2024-11-30T02:16:00Z">
        <w:r w:rsidRPr="00C76D77">
          <w:rPr>
            <w:webHidden/>
            <w:color w:val="000000" w:themeColor="text1"/>
            <w:sz w:val="26"/>
            <w:szCs w:val="26"/>
            <w:rPrChange w:id="1825" w:author="lợi đoàn" w:date="2024-11-30T02:26:00Z">
              <w:rPr>
                <w:webHidden/>
              </w:rPr>
            </w:rPrChange>
          </w:rPr>
          <w:fldChar w:fldCharType="separate"/>
        </w:r>
      </w:ins>
      <w:ins w:id="1826" w:author="lợi đoàn" w:date="2024-11-30T09:11:00Z">
        <w:r w:rsidR="007B4A50">
          <w:rPr>
            <w:webHidden/>
            <w:color w:val="000000" w:themeColor="text1"/>
            <w:sz w:val="26"/>
            <w:szCs w:val="26"/>
          </w:rPr>
          <w:t>45</w:t>
        </w:r>
      </w:ins>
      <w:ins w:id="1827" w:author="lợi đoàn" w:date="2024-11-30T02:16:00Z">
        <w:r w:rsidRPr="00C76D77">
          <w:rPr>
            <w:webHidden/>
            <w:color w:val="000000" w:themeColor="text1"/>
            <w:sz w:val="26"/>
            <w:szCs w:val="26"/>
            <w:rPrChange w:id="1828" w:author="lợi đoàn" w:date="2024-11-30T02:26:00Z">
              <w:rPr>
                <w:webHidden/>
              </w:rPr>
            </w:rPrChange>
          </w:rPr>
          <w:fldChar w:fldCharType="end"/>
        </w:r>
        <w:r w:rsidRPr="00C76D77">
          <w:rPr>
            <w:rStyle w:val="Hyperlink"/>
            <w:color w:val="000000" w:themeColor="text1"/>
            <w:sz w:val="26"/>
            <w:szCs w:val="26"/>
            <w:u w:val="none"/>
            <w:rPrChange w:id="1829" w:author="lợi đoàn" w:date="2024-11-30T02:26:00Z">
              <w:rPr>
                <w:rStyle w:val="Hyperlink"/>
              </w:rPr>
            </w:rPrChange>
          </w:rPr>
          <w:fldChar w:fldCharType="end"/>
        </w:r>
      </w:ins>
    </w:p>
    <w:p w14:paraId="123814F9" w14:textId="6DB665A6" w:rsidR="00A930E9" w:rsidRPr="00C76D77" w:rsidRDefault="00A930E9" w:rsidP="00A930E9">
      <w:pPr>
        <w:pStyle w:val="TOC1"/>
        <w:rPr>
          <w:ins w:id="1830" w:author="lợi đoàn" w:date="2024-11-30T02:16:00Z"/>
          <w:rFonts w:eastAsiaTheme="minorEastAsia"/>
          <w:b w:val="0"/>
          <w:color w:val="000000" w:themeColor="text1"/>
          <w:sz w:val="26"/>
          <w:szCs w:val="26"/>
          <w:rPrChange w:id="1831" w:author="lợi đoàn" w:date="2024-11-30T02:26:00Z">
            <w:rPr>
              <w:ins w:id="1832" w:author="lợi đoàn" w:date="2024-11-30T02:16:00Z"/>
              <w:rFonts w:asciiTheme="minorHAnsi" w:eastAsiaTheme="minorEastAsia" w:hAnsiTheme="minorHAnsi" w:cstheme="minorBidi"/>
              <w:b w:val="0"/>
              <w:sz w:val="22"/>
              <w:szCs w:val="22"/>
            </w:rPr>
          </w:rPrChange>
        </w:rPr>
      </w:pPr>
      <w:ins w:id="1833" w:author="lợi đoàn" w:date="2024-11-30T02:16:00Z">
        <w:r w:rsidRPr="00C76D77">
          <w:rPr>
            <w:rStyle w:val="Hyperlink"/>
            <w:color w:val="000000" w:themeColor="text1"/>
            <w:sz w:val="26"/>
            <w:szCs w:val="26"/>
            <w:u w:val="none"/>
            <w:rPrChange w:id="1834" w:author="lợi đoàn" w:date="2024-11-30T02:26:00Z">
              <w:rPr>
                <w:rStyle w:val="Hyperlink"/>
              </w:rPr>
            </w:rPrChange>
          </w:rPr>
          <w:fldChar w:fldCharType="begin"/>
        </w:r>
        <w:r w:rsidRPr="00C76D77">
          <w:rPr>
            <w:rStyle w:val="Hyperlink"/>
            <w:color w:val="000000" w:themeColor="text1"/>
            <w:sz w:val="26"/>
            <w:szCs w:val="26"/>
            <w:u w:val="none"/>
            <w:rPrChange w:id="1835" w:author="lợi đoàn" w:date="2024-11-30T02:26:00Z">
              <w:rPr>
                <w:rStyle w:val="Hyperlink"/>
              </w:rPr>
            </w:rPrChange>
          </w:rPr>
          <w:instrText xml:space="preserve"> </w:instrText>
        </w:r>
        <w:r w:rsidRPr="00C76D77">
          <w:rPr>
            <w:color w:val="000000" w:themeColor="text1"/>
            <w:sz w:val="26"/>
            <w:szCs w:val="26"/>
            <w:rPrChange w:id="1836" w:author="lợi đoàn" w:date="2024-11-30T02:26:00Z">
              <w:rPr/>
            </w:rPrChange>
          </w:rPr>
          <w:instrText>HYPERLINK \l "_Toc183825548"</w:instrText>
        </w:r>
        <w:r w:rsidRPr="00C76D77">
          <w:rPr>
            <w:rStyle w:val="Hyperlink"/>
            <w:color w:val="000000" w:themeColor="text1"/>
            <w:sz w:val="26"/>
            <w:szCs w:val="26"/>
            <w:u w:val="none"/>
            <w:rPrChange w:id="1837" w:author="lợi đoàn" w:date="2024-11-30T02:26:00Z">
              <w:rPr>
                <w:rStyle w:val="Hyperlink"/>
              </w:rPr>
            </w:rPrChange>
          </w:rPr>
          <w:instrText xml:space="preserve"> </w:instrText>
        </w:r>
        <w:r w:rsidRPr="00C76D77">
          <w:rPr>
            <w:rStyle w:val="Hyperlink"/>
            <w:color w:val="000000" w:themeColor="text1"/>
            <w:sz w:val="26"/>
            <w:szCs w:val="26"/>
            <w:u w:val="none"/>
            <w:rPrChange w:id="1838" w:author="lợi đoàn" w:date="2024-11-30T02:26:00Z">
              <w:rPr>
                <w:rStyle w:val="Hyperlink"/>
              </w:rPr>
            </w:rPrChange>
          </w:rPr>
          <w:fldChar w:fldCharType="separate"/>
        </w:r>
        <w:r w:rsidRPr="00C76D77">
          <w:rPr>
            <w:rStyle w:val="Hyperlink"/>
            <w:color w:val="000000" w:themeColor="text1"/>
            <w:sz w:val="26"/>
            <w:szCs w:val="26"/>
            <w:u w:val="none"/>
            <w:rPrChange w:id="1839" w:author="lợi đoàn" w:date="2024-11-30T02:26:00Z">
              <w:rPr>
                <w:rStyle w:val="Hyperlink"/>
              </w:rPr>
            </w:rPrChange>
          </w:rPr>
          <w:t>Bảng 3.19 Mô tả bảng MedicalRecordDoctor</w:t>
        </w:r>
        <w:r w:rsidRPr="00C76D77">
          <w:rPr>
            <w:webHidden/>
            <w:color w:val="000000" w:themeColor="text1"/>
            <w:sz w:val="26"/>
            <w:szCs w:val="26"/>
            <w:rPrChange w:id="1840" w:author="lợi đoàn" w:date="2024-11-30T02:26:00Z">
              <w:rPr>
                <w:webHidden/>
              </w:rPr>
            </w:rPrChange>
          </w:rPr>
          <w:tab/>
        </w:r>
        <w:r w:rsidRPr="00C76D77">
          <w:rPr>
            <w:webHidden/>
            <w:color w:val="000000" w:themeColor="text1"/>
            <w:sz w:val="26"/>
            <w:szCs w:val="26"/>
            <w:rPrChange w:id="1841" w:author="lợi đoàn" w:date="2024-11-30T02:26:00Z">
              <w:rPr>
                <w:webHidden/>
              </w:rPr>
            </w:rPrChange>
          </w:rPr>
          <w:fldChar w:fldCharType="begin"/>
        </w:r>
        <w:r w:rsidRPr="00C76D77">
          <w:rPr>
            <w:webHidden/>
            <w:color w:val="000000" w:themeColor="text1"/>
            <w:sz w:val="26"/>
            <w:szCs w:val="26"/>
            <w:rPrChange w:id="1842" w:author="lợi đoàn" w:date="2024-11-30T02:26:00Z">
              <w:rPr>
                <w:webHidden/>
              </w:rPr>
            </w:rPrChange>
          </w:rPr>
          <w:instrText xml:space="preserve"> PAGEREF _Toc183825548 \h </w:instrText>
        </w:r>
      </w:ins>
      <w:r w:rsidRPr="00C76D77">
        <w:rPr>
          <w:webHidden/>
          <w:color w:val="000000" w:themeColor="text1"/>
          <w:sz w:val="26"/>
          <w:szCs w:val="26"/>
          <w:rPrChange w:id="1843" w:author="lợi đoàn" w:date="2024-11-30T02:26:00Z">
            <w:rPr>
              <w:webHidden/>
              <w:color w:val="000000" w:themeColor="text1"/>
              <w:sz w:val="26"/>
              <w:szCs w:val="26"/>
            </w:rPr>
          </w:rPrChange>
        </w:rPr>
      </w:r>
      <w:ins w:id="1844" w:author="lợi đoàn" w:date="2024-11-30T02:16:00Z">
        <w:r w:rsidRPr="00C76D77">
          <w:rPr>
            <w:webHidden/>
            <w:color w:val="000000" w:themeColor="text1"/>
            <w:sz w:val="26"/>
            <w:szCs w:val="26"/>
            <w:rPrChange w:id="1845" w:author="lợi đoàn" w:date="2024-11-30T02:26:00Z">
              <w:rPr>
                <w:webHidden/>
              </w:rPr>
            </w:rPrChange>
          </w:rPr>
          <w:fldChar w:fldCharType="separate"/>
        </w:r>
      </w:ins>
      <w:ins w:id="1846" w:author="lợi đoàn" w:date="2024-11-30T09:11:00Z">
        <w:r w:rsidR="007B4A50">
          <w:rPr>
            <w:webHidden/>
            <w:color w:val="000000" w:themeColor="text1"/>
            <w:sz w:val="26"/>
            <w:szCs w:val="26"/>
          </w:rPr>
          <w:t>46</w:t>
        </w:r>
      </w:ins>
      <w:ins w:id="1847" w:author="lợi đoàn" w:date="2024-11-30T02:16:00Z">
        <w:r w:rsidRPr="00C76D77">
          <w:rPr>
            <w:webHidden/>
            <w:color w:val="000000" w:themeColor="text1"/>
            <w:sz w:val="26"/>
            <w:szCs w:val="26"/>
            <w:rPrChange w:id="1848" w:author="lợi đoàn" w:date="2024-11-30T02:26:00Z">
              <w:rPr>
                <w:webHidden/>
              </w:rPr>
            </w:rPrChange>
          </w:rPr>
          <w:fldChar w:fldCharType="end"/>
        </w:r>
        <w:r w:rsidRPr="00C76D77">
          <w:rPr>
            <w:rStyle w:val="Hyperlink"/>
            <w:color w:val="000000" w:themeColor="text1"/>
            <w:sz w:val="26"/>
            <w:szCs w:val="26"/>
            <w:u w:val="none"/>
            <w:rPrChange w:id="1849" w:author="lợi đoàn" w:date="2024-11-30T02:26:00Z">
              <w:rPr>
                <w:rStyle w:val="Hyperlink"/>
              </w:rPr>
            </w:rPrChange>
          </w:rPr>
          <w:fldChar w:fldCharType="end"/>
        </w:r>
      </w:ins>
    </w:p>
    <w:p w14:paraId="64D921F7" w14:textId="3EB53C4D" w:rsidR="007007A8" w:rsidRPr="00C76D77" w:rsidRDefault="007007A8" w:rsidP="007007A8">
      <w:pPr>
        <w:pStyle w:val="TOC1"/>
        <w:rPr>
          <w:ins w:id="1850" w:author="lợi đoàn" w:date="2024-11-30T02:21:00Z"/>
          <w:rFonts w:eastAsiaTheme="minorEastAsia"/>
          <w:b w:val="0"/>
          <w:color w:val="000000" w:themeColor="text1"/>
          <w:sz w:val="26"/>
          <w:szCs w:val="26"/>
          <w:rPrChange w:id="1851" w:author="lợi đoàn" w:date="2024-11-30T02:26:00Z">
            <w:rPr>
              <w:ins w:id="1852" w:author="lợi đoàn" w:date="2024-11-30T02:21:00Z"/>
              <w:rFonts w:asciiTheme="minorHAnsi" w:eastAsiaTheme="minorEastAsia" w:hAnsiTheme="minorHAnsi" w:cstheme="minorBidi"/>
              <w:b w:val="0"/>
              <w:sz w:val="22"/>
              <w:szCs w:val="22"/>
            </w:rPr>
          </w:rPrChange>
        </w:rPr>
      </w:pPr>
      <w:ins w:id="1853" w:author="lợi đoàn" w:date="2024-11-30T02:21:00Z">
        <w:r w:rsidRPr="00C76D77">
          <w:rPr>
            <w:rStyle w:val="Hyperlink"/>
            <w:color w:val="000000" w:themeColor="text1"/>
            <w:sz w:val="26"/>
            <w:szCs w:val="26"/>
            <w:u w:val="none"/>
            <w:rPrChange w:id="1854" w:author="lợi đoàn" w:date="2024-11-30T02:26:00Z">
              <w:rPr>
                <w:rStyle w:val="Hyperlink"/>
              </w:rPr>
            </w:rPrChange>
          </w:rPr>
          <w:fldChar w:fldCharType="begin"/>
        </w:r>
        <w:r w:rsidRPr="00C76D77">
          <w:rPr>
            <w:rStyle w:val="Hyperlink"/>
            <w:color w:val="000000" w:themeColor="text1"/>
            <w:sz w:val="26"/>
            <w:szCs w:val="26"/>
            <w:u w:val="none"/>
            <w:rPrChange w:id="1855" w:author="lợi đoàn" w:date="2024-11-30T02:26:00Z">
              <w:rPr>
                <w:rStyle w:val="Hyperlink"/>
              </w:rPr>
            </w:rPrChange>
          </w:rPr>
          <w:instrText xml:space="preserve"> </w:instrText>
        </w:r>
        <w:r w:rsidRPr="00C76D77">
          <w:rPr>
            <w:color w:val="000000" w:themeColor="text1"/>
            <w:sz w:val="26"/>
            <w:szCs w:val="26"/>
            <w:rPrChange w:id="1856" w:author="lợi đoàn" w:date="2024-11-30T02:26:00Z">
              <w:rPr/>
            </w:rPrChange>
          </w:rPr>
          <w:instrText>HYPERLINK \l "_Toc183825549"</w:instrText>
        </w:r>
        <w:r w:rsidRPr="00C76D77">
          <w:rPr>
            <w:rStyle w:val="Hyperlink"/>
            <w:color w:val="000000" w:themeColor="text1"/>
            <w:sz w:val="26"/>
            <w:szCs w:val="26"/>
            <w:u w:val="none"/>
            <w:rPrChange w:id="1857" w:author="lợi đoàn" w:date="2024-11-30T02:26:00Z">
              <w:rPr>
                <w:rStyle w:val="Hyperlink"/>
              </w:rPr>
            </w:rPrChange>
          </w:rPr>
          <w:instrText xml:space="preserve"> </w:instrText>
        </w:r>
        <w:r w:rsidRPr="00C76D77">
          <w:rPr>
            <w:rStyle w:val="Hyperlink"/>
            <w:color w:val="000000" w:themeColor="text1"/>
            <w:sz w:val="26"/>
            <w:szCs w:val="26"/>
            <w:u w:val="none"/>
            <w:rPrChange w:id="1858" w:author="lợi đoàn" w:date="2024-11-30T02:26:00Z">
              <w:rPr>
                <w:rStyle w:val="Hyperlink"/>
              </w:rPr>
            </w:rPrChange>
          </w:rPr>
          <w:fldChar w:fldCharType="separate"/>
        </w:r>
        <w:r w:rsidRPr="00C76D77">
          <w:rPr>
            <w:rStyle w:val="Hyperlink"/>
            <w:color w:val="000000" w:themeColor="text1"/>
            <w:sz w:val="26"/>
            <w:szCs w:val="26"/>
            <w:u w:val="none"/>
            <w:rPrChange w:id="1859" w:author="lợi đoàn" w:date="2024-11-30T02:26:00Z">
              <w:rPr>
                <w:rStyle w:val="Hyperlink"/>
              </w:rPr>
            </w:rPrChange>
          </w:rPr>
          <w:t>Bảng 3.20 Mô tả bảng LabTest</w:t>
        </w:r>
        <w:r w:rsidRPr="00C76D77">
          <w:rPr>
            <w:webHidden/>
            <w:color w:val="000000" w:themeColor="text1"/>
            <w:sz w:val="26"/>
            <w:szCs w:val="26"/>
            <w:rPrChange w:id="1860" w:author="lợi đoàn" w:date="2024-11-30T02:26:00Z">
              <w:rPr>
                <w:webHidden/>
              </w:rPr>
            </w:rPrChange>
          </w:rPr>
          <w:tab/>
        </w:r>
        <w:r w:rsidRPr="00C76D77">
          <w:rPr>
            <w:webHidden/>
            <w:color w:val="000000" w:themeColor="text1"/>
            <w:sz w:val="26"/>
            <w:szCs w:val="26"/>
            <w:rPrChange w:id="1861" w:author="lợi đoàn" w:date="2024-11-30T02:26:00Z">
              <w:rPr>
                <w:webHidden/>
              </w:rPr>
            </w:rPrChange>
          </w:rPr>
          <w:fldChar w:fldCharType="begin"/>
        </w:r>
        <w:r w:rsidRPr="00C76D77">
          <w:rPr>
            <w:webHidden/>
            <w:color w:val="000000" w:themeColor="text1"/>
            <w:sz w:val="26"/>
            <w:szCs w:val="26"/>
            <w:rPrChange w:id="1862" w:author="lợi đoàn" w:date="2024-11-30T02:26:00Z">
              <w:rPr>
                <w:webHidden/>
              </w:rPr>
            </w:rPrChange>
          </w:rPr>
          <w:instrText xml:space="preserve"> PAGEREF _Toc183825549 \h </w:instrText>
        </w:r>
      </w:ins>
      <w:r w:rsidRPr="00C76D77">
        <w:rPr>
          <w:webHidden/>
          <w:color w:val="000000" w:themeColor="text1"/>
          <w:sz w:val="26"/>
          <w:szCs w:val="26"/>
          <w:rPrChange w:id="1863" w:author="lợi đoàn" w:date="2024-11-30T02:26:00Z">
            <w:rPr>
              <w:webHidden/>
              <w:color w:val="000000" w:themeColor="text1"/>
              <w:sz w:val="26"/>
              <w:szCs w:val="26"/>
            </w:rPr>
          </w:rPrChange>
        </w:rPr>
      </w:r>
      <w:ins w:id="1864" w:author="lợi đoàn" w:date="2024-11-30T02:21:00Z">
        <w:r w:rsidRPr="00C76D77">
          <w:rPr>
            <w:webHidden/>
            <w:color w:val="000000" w:themeColor="text1"/>
            <w:sz w:val="26"/>
            <w:szCs w:val="26"/>
            <w:rPrChange w:id="1865" w:author="lợi đoàn" w:date="2024-11-30T02:26:00Z">
              <w:rPr>
                <w:webHidden/>
              </w:rPr>
            </w:rPrChange>
          </w:rPr>
          <w:fldChar w:fldCharType="separate"/>
        </w:r>
      </w:ins>
      <w:ins w:id="1866" w:author="lợi đoàn" w:date="2024-11-30T09:11:00Z">
        <w:r w:rsidR="007B4A50">
          <w:rPr>
            <w:webHidden/>
            <w:color w:val="000000" w:themeColor="text1"/>
            <w:sz w:val="26"/>
            <w:szCs w:val="26"/>
          </w:rPr>
          <w:t>46</w:t>
        </w:r>
      </w:ins>
      <w:ins w:id="1867" w:author="lợi đoàn" w:date="2024-11-30T02:21:00Z">
        <w:r w:rsidRPr="00C76D77">
          <w:rPr>
            <w:webHidden/>
            <w:color w:val="000000" w:themeColor="text1"/>
            <w:sz w:val="26"/>
            <w:szCs w:val="26"/>
            <w:rPrChange w:id="1868" w:author="lợi đoàn" w:date="2024-11-30T02:26:00Z">
              <w:rPr>
                <w:webHidden/>
              </w:rPr>
            </w:rPrChange>
          </w:rPr>
          <w:fldChar w:fldCharType="end"/>
        </w:r>
        <w:r w:rsidRPr="00C76D77">
          <w:rPr>
            <w:rStyle w:val="Hyperlink"/>
            <w:color w:val="000000" w:themeColor="text1"/>
            <w:sz w:val="26"/>
            <w:szCs w:val="26"/>
            <w:u w:val="none"/>
            <w:rPrChange w:id="1869" w:author="lợi đoàn" w:date="2024-11-30T02:26:00Z">
              <w:rPr>
                <w:rStyle w:val="Hyperlink"/>
              </w:rPr>
            </w:rPrChange>
          </w:rPr>
          <w:fldChar w:fldCharType="end"/>
        </w:r>
      </w:ins>
    </w:p>
    <w:p w14:paraId="72C0E3C9" w14:textId="77777777" w:rsidR="009A0A5F" w:rsidRPr="00C76D77" w:rsidRDefault="009A0A5F">
      <w:pPr>
        <w:spacing w:after="160" w:line="259" w:lineRule="auto"/>
        <w:rPr>
          <w:ins w:id="1870" w:author="lợi đoàn" w:date="2024-11-30T02:24:00Z"/>
          <w:rFonts w:ascii="Times New Roman" w:hAnsi="Times New Roman"/>
          <w:color w:val="000000" w:themeColor="text1"/>
          <w:sz w:val="26"/>
          <w:szCs w:val="26"/>
          <w:rPrChange w:id="1871" w:author="lợi đoàn" w:date="2024-11-30T02:26:00Z">
            <w:rPr>
              <w:ins w:id="1872" w:author="lợi đoàn" w:date="2024-11-30T02:24:00Z"/>
              <w:rFonts w:ascii="Times New Roman" w:hAnsi="Times New Roman"/>
              <w:sz w:val="26"/>
              <w:szCs w:val="26"/>
            </w:rPr>
          </w:rPrChange>
        </w:rPr>
      </w:pPr>
      <w:ins w:id="1873" w:author="lợi đoàn" w:date="2024-11-30T02:24:00Z">
        <w:r w:rsidRPr="00C76D77">
          <w:rPr>
            <w:rFonts w:ascii="Times New Roman" w:hAnsi="Times New Roman"/>
            <w:color w:val="000000" w:themeColor="text1"/>
            <w:sz w:val="26"/>
            <w:szCs w:val="26"/>
            <w:rPrChange w:id="1874" w:author="lợi đoàn" w:date="2024-11-30T02:26:00Z">
              <w:rPr>
                <w:rFonts w:ascii="Times New Roman" w:hAnsi="Times New Roman"/>
                <w:sz w:val="26"/>
                <w:szCs w:val="26"/>
              </w:rPr>
            </w:rPrChange>
          </w:rPr>
          <w:br w:type="page"/>
        </w:r>
      </w:ins>
    </w:p>
    <w:p w14:paraId="6F4CC2E6" w14:textId="0F758267" w:rsidR="009A0A5F" w:rsidRPr="00C76D77" w:rsidRDefault="009A0A5F" w:rsidP="009A0A5F">
      <w:pPr>
        <w:pStyle w:val="Heading1"/>
        <w:jc w:val="center"/>
        <w:rPr>
          <w:ins w:id="1875" w:author="lợi đoàn" w:date="2024-11-30T02:24:00Z"/>
          <w:rFonts w:ascii="Times New Roman" w:hAnsi="Times New Roman" w:cs="Times New Roman"/>
          <w:b/>
          <w:color w:val="000000" w:themeColor="text1"/>
          <w:sz w:val="28"/>
          <w:szCs w:val="28"/>
          <w:rPrChange w:id="1876" w:author="lợi đoàn" w:date="2024-11-30T02:26:00Z">
            <w:rPr>
              <w:ins w:id="1877" w:author="lợi đoàn" w:date="2024-11-30T02:24:00Z"/>
              <w:rFonts w:ascii="Times New Roman" w:hAnsi="Times New Roman" w:cs="Times New Roman"/>
              <w:b/>
              <w:color w:val="auto"/>
              <w:sz w:val="28"/>
              <w:szCs w:val="28"/>
            </w:rPr>
          </w:rPrChange>
        </w:rPr>
      </w:pPr>
      <w:ins w:id="1878" w:author="lợi đoàn" w:date="2024-11-30T02:24:00Z">
        <w:r w:rsidRPr="00C76D77">
          <w:rPr>
            <w:rFonts w:ascii="Times New Roman" w:hAnsi="Times New Roman" w:cs="Times New Roman"/>
            <w:b/>
            <w:color w:val="000000" w:themeColor="text1"/>
            <w:sz w:val="28"/>
            <w:szCs w:val="28"/>
            <w:rPrChange w:id="1879" w:author="lợi đoàn" w:date="2024-11-30T02:26:00Z">
              <w:rPr>
                <w:rFonts w:ascii="Times New Roman" w:hAnsi="Times New Roman" w:cs="Times New Roman"/>
                <w:b/>
                <w:color w:val="auto"/>
                <w:sz w:val="28"/>
                <w:szCs w:val="28"/>
              </w:rPr>
            </w:rPrChange>
          </w:rPr>
          <w:lastRenderedPageBreak/>
          <w:t>DANH SÁCH CÁC HÌNH VẼ</w:t>
        </w:r>
      </w:ins>
    </w:p>
    <w:p w14:paraId="4796627A" w14:textId="77777777" w:rsidR="009A0A5F" w:rsidRPr="00C76D77" w:rsidRDefault="009A0A5F" w:rsidP="009A0A5F">
      <w:pPr>
        <w:pStyle w:val="TOC1"/>
        <w:rPr>
          <w:ins w:id="1880" w:author="lợi đoàn" w:date="2024-11-30T02:24:00Z"/>
          <w:rStyle w:val="Hyperlink"/>
          <w:color w:val="000000" w:themeColor="text1"/>
          <w:sz w:val="26"/>
          <w:szCs w:val="26"/>
          <w:u w:val="none"/>
          <w:rPrChange w:id="1881" w:author="lợi đoàn" w:date="2024-11-30T02:26:00Z">
            <w:rPr>
              <w:ins w:id="1882" w:author="lợi đoàn" w:date="2024-11-30T02:24:00Z"/>
              <w:rStyle w:val="Hyperlink"/>
              <w:rFonts w:asciiTheme="majorHAnsi" w:eastAsiaTheme="majorEastAsia" w:hAnsiTheme="majorHAnsi" w:cstheme="majorBidi"/>
              <w:b w:val="0"/>
              <w:noProof w:val="0"/>
              <w:sz w:val="32"/>
              <w:szCs w:val="32"/>
            </w:rPr>
          </w:rPrChange>
        </w:rPr>
      </w:pPr>
    </w:p>
    <w:p w14:paraId="6CEF9AF1" w14:textId="5FEA6961" w:rsidR="009A0A5F" w:rsidRPr="00C76D77" w:rsidRDefault="009A0A5F" w:rsidP="009A0A5F">
      <w:pPr>
        <w:pStyle w:val="TOC1"/>
        <w:rPr>
          <w:ins w:id="1883" w:author="lợi đoàn" w:date="2024-11-30T02:24:00Z"/>
          <w:rFonts w:eastAsiaTheme="minorEastAsia"/>
          <w:b w:val="0"/>
          <w:color w:val="000000" w:themeColor="text1"/>
          <w:sz w:val="26"/>
          <w:szCs w:val="26"/>
          <w:rPrChange w:id="1884" w:author="lợi đoàn" w:date="2024-11-30T02:26:00Z">
            <w:rPr>
              <w:ins w:id="1885" w:author="lợi đoàn" w:date="2024-11-30T02:24:00Z"/>
              <w:rFonts w:asciiTheme="minorHAnsi" w:eastAsiaTheme="minorEastAsia" w:hAnsiTheme="minorHAnsi" w:cstheme="minorBidi"/>
              <w:b w:val="0"/>
              <w:sz w:val="22"/>
              <w:szCs w:val="22"/>
            </w:rPr>
          </w:rPrChange>
        </w:rPr>
      </w:pPr>
      <w:ins w:id="1886" w:author="lợi đoàn" w:date="2024-11-30T02:24:00Z">
        <w:r w:rsidRPr="00C76D77">
          <w:rPr>
            <w:rStyle w:val="Hyperlink"/>
            <w:color w:val="000000" w:themeColor="text1"/>
            <w:sz w:val="26"/>
            <w:szCs w:val="26"/>
            <w:u w:val="none"/>
            <w:rPrChange w:id="1887" w:author="lợi đoàn" w:date="2024-11-30T02:26:00Z">
              <w:rPr>
                <w:rStyle w:val="Hyperlink"/>
              </w:rPr>
            </w:rPrChange>
          </w:rPr>
          <w:fldChar w:fldCharType="begin"/>
        </w:r>
        <w:r w:rsidRPr="00C76D77">
          <w:rPr>
            <w:rStyle w:val="Hyperlink"/>
            <w:color w:val="000000" w:themeColor="text1"/>
            <w:sz w:val="26"/>
            <w:szCs w:val="26"/>
            <w:u w:val="none"/>
            <w:rPrChange w:id="1888" w:author="lợi đoàn" w:date="2024-11-30T02:26:00Z">
              <w:rPr>
                <w:rStyle w:val="Hyperlink"/>
              </w:rPr>
            </w:rPrChange>
          </w:rPr>
          <w:instrText xml:space="preserve"> </w:instrText>
        </w:r>
        <w:r w:rsidRPr="00C76D77">
          <w:rPr>
            <w:color w:val="000000" w:themeColor="text1"/>
            <w:sz w:val="26"/>
            <w:szCs w:val="26"/>
            <w:rPrChange w:id="1889" w:author="lợi đoàn" w:date="2024-11-30T02:26:00Z">
              <w:rPr/>
            </w:rPrChange>
          </w:rPr>
          <w:instrText>HYPERLINK \l "_Toc183825505"</w:instrText>
        </w:r>
        <w:r w:rsidRPr="00C76D77">
          <w:rPr>
            <w:rStyle w:val="Hyperlink"/>
            <w:color w:val="000000" w:themeColor="text1"/>
            <w:sz w:val="26"/>
            <w:szCs w:val="26"/>
            <w:u w:val="none"/>
            <w:rPrChange w:id="1890" w:author="lợi đoàn" w:date="2024-11-30T02:26:00Z">
              <w:rPr>
                <w:rStyle w:val="Hyperlink"/>
              </w:rPr>
            </w:rPrChange>
          </w:rPr>
          <w:instrText xml:space="preserve"> </w:instrText>
        </w:r>
        <w:r w:rsidRPr="00C76D77">
          <w:rPr>
            <w:rStyle w:val="Hyperlink"/>
            <w:color w:val="000000" w:themeColor="text1"/>
            <w:sz w:val="26"/>
            <w:szCs w:val="26"/>
            <w:u w:val="none"/>
            <w:rPrChange w:id="1891" w:author="lợi đoàn" w:date="2024-11-30T02:26:00Z">
              <w:rPr>
                <w:rStyle w:val="Hyperlink"/>
              </w:rPr>
            </w:rPrChange>
          </w:rPr>
          <w:fldChar w:fldCharType="separate"/>
        </w:r>
        <w:r w:rsidRPr="00C76D77">
          <w:rPr>
            <w:rStyle w:val="Hyperlink"/>
            <w:color w:val="000000" w:themeColor="text1"/>
            <w:sz w:val="26"/>
            <w:szCs w:val="26"/>
            <w:u w:val="none"/>
            <w:rPrChange w:id="1892" w:author="lợi đoàn" w:date="2024-11-30T02:26:00Z">
              <w:rPr>
                <w:rStyle w:val="Hyperlink"/>
              </w:rPr>
            </w:rPrChange>
          </w:rPr>
          <w:t>Hình 3. 1: Use Case đăng ký</w:t>
        </w:r>
        <w:r w:rsidRPr="00C76D77">
          <w:rPr>
            <w:webHidden/>
            <w:color w:val="000000" w:themeColor="text1"/>
            <w:sz w:val="26"/>
            <w:szCs w:val="26"/>
            <w:rPrChange w:id="1893" w:author="lợi đoàn" w:date="2024-11-30T02:26:00Z">
              <w:rPr>
                <w:webHidden/>
              </w:rPr>
            </w:rPrChange>
          </w:rPr>
          <w:tab/>
        </w:r>
        <w:r w:rsidRPr="00C76D77">
          <w:rPr>
            <w:webHidden/>
            <w:color w:val="000000" w:themeColor="text1"/>
            <w:sz w:val="26"/>
            <w:szCs w:val="26"/>
            <w:rPrChange w:id="1894" w:author="lợi đoàn" w:date="2024-11-30T02:26:00Z">
              <w:rPr>
                <w:webHidden/>
              </w:rPr>
            </w:rPrChange>
          </w:rPr>
          <w:fldChar w:fldCharType="begin"/>
        </w:r>
        <w:r w:rsidRPr="00C76D77">
          <w:rPr>
            <w:webHidden/>
            <w:color w:val="000000" w:themeColor="text1"/>
            <w:sz w:val="26"/>
            <w:szCs w:val="26"/>
            <w:rPrChange w:id="1895" w:author="lợi đoàn" w:date="2024-11-30T02:26:00Z">
              <w:rPr>
                <w:webHidden/>
              </w:rPr>
            </w:rPrChange>
          </w:rPr>
          <w:instrText xml:space="preserve"> PAGEREF _Toc183825505 \h </w:instrText>
        </w:r>
      </w:ins>
      <w:r w:rsidRPr="00C76D77">
        <w:rPr>
          <w:webHidden/>
          <w:color w:val="000000" w:themeColor="text1"/>
          <w:sz w:val="26"/>
          <w:szCs w:val="26"/>
          <w:rPrChange w:id="1896" w:author="lợi đoàn" w:date="2024-11-30T02:26:00Z">
            <w:rPr>
              <w:webHidden/>
              <w:color w:val="000000" w:themeColor="text1"/>
              <w:sz w:val="26"/>
              <w:szCs w:val="26"/>
            </w:rPr>
          </w:rPrChange>
        </w:rPr>
      </w:r>
      <w:ins w:id="1897" w:author="lợi đoàn" w:date="2024-11-30T02:24:00Z">
        <w:r w:rsidRPr="00C76D77">
          <w:rPr>
            <w:webHidden/>
            <w:color w:val="000000" w:themeColor="text1"/>
            <w:sz w:val="26"/>
            <w:szCs w:val="26"/>
            <w:rPrChange w:id="1898" w:author="lợi đoàn" w:date="2024-11-30T02:26:00Z">
              <w:rPr>
                <w:webHidden/>
              </w:rPr>
            </w:rPrChange>
          </w:rPr>
          <w:fldChar w:fldCharType="separate"/>
        </w:r>
      </w:ins>
      <w:ins w:id="1899" w:author="lợi đoàn" w:date="2024-11-30T09:11:00Z">
        <w:r w:rsidR="007B4A50">
          <w:rPr>
            <w:webHidden/>
            <w:color w:val="000000" w:themeColor="text1"/>
            <w:sz w:val="26"/>
            <w:szCs w:val="26"/>
          </w:rPr>
          <w:t>25</w:t>
        </w:r>
      </w:ins>
      <w:ins w:id="1900" w:author="lợi đoàn" w:date="2024-11-30T02:24:00Z">
        <w:r w:rsidRPr="00C76D77">
          <w:rPr>
            <w:webHidden/>
            <w:color w:val="000000" w:themeColor="text1"/>
            <w:sz w:val="26"/>
            <w:szCs w:val="26"/>
            <w:rPrChange w:id="1901" w:author="lợi đoàn" w:date="2024-11-30T02:26:00Z">
              <w:rPr>
                <w:webHidden/>
              </w:rPr>
            </w:rPrChange>
          </w:rPr>
          <w:fldChar w:fldCharType="end"/>
        </w:r>
        <w:r w:rsidRPr="00C76D77">
          <w:rPr>
            <w:rStyle w:val="Hyperlink"/>
            <w:color w:val="000000" w:themeColor="text1"/>
            <w:sz w:val="26"/>
            <w:szCs w:val="26"/>
            <w:u w:val="none"/>
            <w:rPrChange w:id="1902" w:author="lợi đoàn" w:date="2024-11-30T02:26:00Z">
              <w:rPr>
                <w:rStyle w:val="Hyperlink"/>
              </w:rPr>
            </w:rPrChange>
          </w:rPr>
          <w:fldChar w:fldCharType="end"/>
        </w:r>
      </w:ins>
    </w:p>
    <w:p w14:paraId="3F17F262" w14:textId="3BF84569" w:rsidR="009A0A5F" w:rsidRPr="00C76D77" w:rsidRDefault="009A0A5F" w:rsidP="009A0A5F">
      <w:pPr>
        <w:pStyle w:val="TOC1"/>
        <w:rPr>
          <w:ins w:id="1903" w:author="lợi đoàn" w:date="2024-11-30T02:24:00Z"/>
          <w:rFonts w:eastAsiaTheme="minorEastAsia"/>
          <w:b w:val="0"/>
          <w:color w:val="000000" w:themeColor="text1"/>
          <w:sz w:val="26"/>
          <w:szCs w:val="26"/>
          <w:rPrChange w:id="1904" w:author="lợi đoàn" w:date="2024-11-30T02:26:00Z">
            <w:rPr>
              <w:ins w:id="1905" w:author="lợi đoàn" w:date="2024-11-30T02:24:00Z"/>
              <w:rFonts w:asciiTheme="minorHAnsi" w:eastAsiaTheme="minorEastAsia" w:hAnsiTheme="minorHAnsi" w:cstheme="minorBidi"/>
              <w:b w:val="0"/>
              <w:sz w:val="22"/>
              <w:szCs w:val="22"/>
            </w:rPr>
          </w:rPrChange>
        </w:rPr>
      </w:pPr>
      <w:ins w:id="1906" w:author="lợi đoàn" w:date="2024-11-30T02:24:00Z">
        <w:r w:rsidRPr="00C76D77">
          <w:rPr>
            <w:rStyle w:val="Hyperlink"/>
            <w:color w:val="000000" w:themeColor="text1"/>
            <w:sz w:val="26"/>
            <w:szCs w:val="26"/>
            <w:u w:val="none"/>
            <w:rPrChange w:id="1907" w:author="lợi đoàn" w:date="2024-11-30T02:26:00Z">
              <w:rPr>
                <w:rStyle w:val="Hyperlink"/>
              </w:rPr>
            </w:rPrChange>
          </w:rPr>
          <w:fldChar w:fldCharType="begin"/>
        </w:r>
        <w:r w:rsidRPr="00C76D77">
          <w:rPr>
            <w:rStyle w:val="Hyperlink"/>
            <w:color w:val="000000" w:themeColor="text1"/>
            <w:sz w:val="26"/>
            <w:szCs w:val="26"/>
            <w:u w:val="none"/>
            <w:rPrChange w:id="1908" w:author="lợi đoàn" w:date="2024-11-30T02:26:00Z">
              <w:rPr>
                <w:rStyle w:val="Hyperlink"/>
              </w:rPr>
            </w:rPrChange>
          </w:rPr>
          <w:instrText xml:space="preserve"> </w:instrText>
        </w:r>
        <w:r w:rsidRPr="00C76D77">
          <w:rPr>
            <w:color w:val="000000" w:themeColor="text1"/>
            <w:sz w:val="26"/>
            <w:szCs w:val="26"/>
            <w:rPrChange w:id="1909" w:author="lợi đoàn" w:date="2024-11-30T02:26:00Z">
              <w:rPr/>
            </w:rPrChange>
          </w:rPr>
          <w:instrText>HYPERLINK \l "_Toc183825508"</w:instrText>
        </w:r>
        <w:r w:rsidRPr="00C76D77">
          <w:rPr>
            <w:rStyle w:val="Hyperlink"/>
            <w:color w:val="000000" w:themeColor="text1"/>
            <w:sz w:val="26"/>
            <w:szCs w:val="26"/>
            <w:u w:val="none"/>
            <w:rPrChange w:id="1910" w:author="lợi đoàn" w:date="2024-11-30T02:26:00Z">
              <w:rPr>
                <w:rStyle w:val="Hyperlink"/>
              </w:rPr>
            </w:rPrChange>
          </w:rPr>
          <w:instrText xml:space="preserve"> </w:instrText>
        </w:r>
        <w:r w:rsidRPr="00C76D77">
          <w:rPr>
            <w:rStyle w:val="Hyperlink"/>
            <w:color w:val="000000" w:themeColor="text1"/>
            <w:sz w:val="26"/>
            <w:szCs w:val="26"/>
            <w:u w:val="none"/>
            <w:rPrChange w:id="1911" w:author="lợi đoàn" w:date="2024-11-30T02:26:00Z">
              <w:rPr>
                <w:rStyle w:val="Hyperlink"/>
              </w:rPr>
            </w:rPrChange>
          </w:rPr>
          <w:fldChar w:fldCharType="separate"/>
        </w:r>
        <w:r w:rsidRPr="00C76D77">
          <w:rPr>
            <w:rStyle w:val="Hyperlink"/>
            <w:color w:val="000000" w:themeColor="text1"/>
            <w:sz w:val="26"/>
            <w:szCs w:val="26"/>
            <w:u w:val="none"/>
            <w:rPrChange w:id="1912" w:author="lợi đoàn" w:date="2024-11-30T02:26:00Z">
              <w:rPr>
                <w:rStyle w:val="Hyperlink"/>
              </w:rPr>
            </w:rPrChange>
          </w:rPr>
          <w:t>Hình 3. 2: Tuần Tự đăng ký</w:t>
        </w:r>
        <w:r w:rsidRPr="00C76D77">
          <w:rPr>
            <w:webHidden/>
            <w:color w:val="000000" w:themeColor="text1"/>
            <w:sz w:val="26"/>
            <w:szCs w:val="26"/>
            <w:rPrChange w:id="1913" w:author="lợi đoàn" w:date="2024-11-30T02:26:00Z">
              <w:rPr>
                <w:webHidden/>
              </w:rPr>
            </w:rPrChange>
          </w:rPr>
          <w:tab/>
        </w:r>
        <w:r w:rsidRPr="00C76D77">
          <w:rPr>
            <w:webHidden/>
            <w:color w:val="000000" w:themeColor="text1"/>
            <w:sz w:val="26"/>
            <w:szCs w:val="26"/>
            <w:rPrChange w:id="1914" w:author="lợi đoàn" w:date="2024-11-30T02:26:00Z">
              <w:rPr>
                <w:webHidden/>
              </w:rPr>
            </w:rPrChange>
          </w:rPr>
          <w:fldChar w:fldCharType="begin"/>
        </w:r>
        <w:r w:rsidRPr="00C76D77">
          <w:rPr>
            <w:webHidden/>
            <w:color w:val="000000" w:themeColor="text1"/>
            <w:sz w:val="26"/>
            <w:szCs w:val="26"/>
            <w:rPrChange w:id="1915" w:author="lợi đoàn" w:date="2024-11-30T02:26:00Z">
              <w:rPr>
                <w:webHidden/>
              </w:rPr>
            </w:rPrChange>
          </w:rPr>
          <w:instrText xml:space="preserve"> PAGEREF _Toc183825508 \h </w:instrText>
        </w:r>
      </w:ins>
      <w:r w:rsidRPr="00C76D77">
        <w:rPr>
          <w:webHidden/>
          <w:color w:val="000000" w:themeColor="text1"/>
          <w:sz w:val="26"/>
          <w:szCs w:val="26"/>
          <w:rPrChange w:id="1916" w:author="lợi đoàn" w:date="2024-11-30T02:26:00Z">
            <w:rPr>
              <w:webHidden/>
              <w:color w:val="000000" w:themeColor="text1"/>
              <w:sz w:val="26"/>
              <w:szCs w:val="26"/>
            </w:rPr>
          </w:rPrChange>
        </w:rPr>
      </w:r>
      <w:ins w:id="1917" w:author="lợi đoàn" w:date="2024-11-30T02:24:00Z">
        <w:r w:rsidRPr="00C76D77">
          <w:rPr>
            <w:webHidden/>
            <w:color w:val="000000" w:themeColor="text1"/>
            <w:sz w:val="26"/>
            <w:szCs w:val="26"/>
            <w:rPrChange w:id="1918" w:author="lợi đoàn" w:date="2024-11-30T02:26:00Z">
              <w:rPr>
                <w:webHidden/>
              </w:rPr>
            </w:rPrChange>
          </w:rPr>
          <w:fldChar w:fldCharType="separate"/>
        </w:r>
      </w:ins>
      <w:ins w:id="1919" w:author="lợi đoàn" w:date="2024-11-30T09:11:00Z">
        <w:r w:rsidR="007B4A50">
          <w:rPr>
            <w:webHidden/>
            <w:color w:val="000000" w:themeColor="text1"/>
            <w:sz w:val="26"/>
            <w:szCs w:val="26"/>
          </w:rPr>
          <w:t>26</w:t>
        </w:r>
      </w:ins>
      <w:ins w:id="1920" w:author="lợi đoàn" w:date="2024-11-30T02:24:00Z">
        <w:r w:rsidRPr="00C76D77">
          <w:rPr>
            <w:webHidden/>
            <w:color w:val="000000" w:themeColor="text1"/>
            <w:sz w:val="26"/>
            <w:szCs w:val="26"/>
            <w:rPrChange w:id="1921" w:author="lợi đoàn" w:date="2024-11-30T02:26:00Z">
              <w:rPr>
                <w:webHidden/>
              </w:rPr>
            </w:rPrChange>
          </w:rPr>
          <w:fldChar w:fldCharType="end"/>
        </w:r>
        <w:r w:rsidRPr="00C76D77">
          <w:rPr>
            <w:rStyle w:val="Hyperlink"/>
            <w:color w:val="000000" w:themeColor="text1"/>
            <w:sz w:val="26"/>
            <w:szCs w:val="26"/>
            <w:u w:val="none"/>
            <w:rPrChange w:id="1922" w:author="lợi đoàn" w:date="2024-11-30T02:26:00Z">
              <w:rPr>
                <w:rStyle w:val="Hyperlink"/>
              </w:rPr>
            </w:rPrChange>
          </w:rPr>
          <w:fldChar w:fldCharType="end"/>
        </w:r>
      </w:ins>
    </w:p>
    <w:p w14:paraId="14BA638F" w14:textId="0D3BD29D" w:rsidR="009A0A5F" w:rsidRPr="00C76D77" w:rsidRDefault="009A0A5F" w:rsidP="009A0A5F">
      <w:pPr>
        <w:pStyle w:val="TOC1"/>
        <w:rPr>
          <w:ins w:id="1923" w:author="lợi đoàn" w:date="2024-11-30T02:24:00Z"/>
          <w:rFonts w:eastAsiaTheme="minorEastAsia"/>
          <w:b w:val="0"/>
          <w:color w:val="000000" w:themeColor="text1"/>
          <w:sz w:val="26"/>
          <w:szCs w:val="26"/>
          <w:rPrChange w:id="1924" w:author="lợi đoàn" w:date="2024-11-30T02:26:00Z">
            <w:rPr>
              <w:ins w:id="1925" w:author="lợi đoàn" w:date="2024-11-30T02:24:00Z"/>
              <w:rFonts w:asciiTheme="minorHAnsi" w:eastAsiaTheme="minorEastAsia" w:hAnsiTheme="minorHAnsi" w:cstheme="minorBidi"/>
              <w:b w:val="0"/>
              <w:sz w:val="22"/>
              <w:szCs w:val="22"/>
            </w:rPr>
          </w:rPrChange>
        </w:rPr>
      </w:pPr>
      <w:ins w:id="1926" w:author="lợi đoàn" w:date="2024-11-30T02:24:00Z">
        <w:r w:rsidRPr="00C76D77">
          <w:rPr>
            <w:rStyle w:val="Hyperlink"/>
            <w:color w:val="000000" w:themeColor="text1"/>
            <w:sz w:val="26"/>
            <w:szCs w:val="26"/>
            <w:u w:val="none"/>
            <w:rPrChange w:id="1927" w:author="lợi đoàn" w:date="2024-11-30T02:26:00Z">
              <w:rPr>
                <w:rStyle w:val="Hyperlink"/>
              </w:rPr>
            </w:rPrChange>
          </w:rPr>
          <w:fldChar w:fldCharType="begin"/>
        </w:r>
        <w:r w:rsidRPr="00C76D77">
          <w:rPr>
            <w:rStyle w:val="Hyperlink"/>
            <w:color w:val="000000" w:themeColor="text1"/>
            <w:sz w:val="26"/>
            <w:szCs w:val="26"/>
            <w:u w:val="none"/>
            <w:rPrChange w:id="1928" w:author="lợi đoàn" w:date="2024-11-30T02:26:00Z">
              <w:rPr>
                <w:rStyle w:val="Hyperlink"/>
              </w:rPr>
            </w:rPrChange>
          </w:rPr>
          <w:instrText xml:space="preserve"> </w:instrText>
        </w:r>
        <w:r w:rsidRPr="00C76D77">
          <w:rPr>
            <w:color w:val="000000" w:themeColor="text1"/>
            <w:sz w:val="26"/>
            <w:szCs w:val="26"/>
            <w:rPrChange w:id="1929" w:author="lợi đoàn" w:date="2024-11-30T02:26:00Z">
              <w:rPr/>
            </w:rPrChange>
          </w:rPr>
          <w:instrText>HYPERLINK \l "_Toc183825509"</w:instrText>
        </w:r>
        <w:r w:rsidRPr="00C76D77">
          <w:rPr>
            <w:rStyle w:val="Hyperlink"/>
            <w:color w:val="000000" w:themeColor="text1"/>
            <w:sz w:val="26"/>
            <w:szCs w:val="26"/>
            <w:u w:val="none"/>
            <w:rPrChange w:id="1930" w:author="lợi đoàn" w:date="2024-11-30T02:26:00Z">
              <w:rPr>
                <w:rStyle w:val="Hyperlink"/>
              </w:rPr>
            </w:rPrChange>
          </w:rPr>
          <w:instrText xml:space="preserve"> </w:instrText>
        </w:r>
        <w:r w:rsidRPr="00C76D77">
          <w:rPr>
            <w:rStyle w:val="Hyperlink"/>
            <w:color w:val="000000" w:themeColor="text1"/>
            <w:sz w:val="26"/>
            <w:szCs w:val="26"/>
            <w:u w:val="none"/>
            <w:rPrChange w:id="1931" w:author="lợi đoàn" w:date="2024-11-30T02:26:00Z">
              <w:rPr>
                <w:rStyle w:val="Hyperlink"/>
              </w:rPr>
            </w:rPrChange>
          </w:rPr>
          <w:fldChar w:fldCharType="separate"/>
        </w:r>
        <w:r w:rsidRPr="00C76D77">
          <w:rPr>
            <w:rStyle w:val="Hyperlink"/>
            <w:color w:val="000000" w:themeColor="text1"/>
            <w:sz w:val="26"/>
            <w:szCs w:val="26"/>
            <w:u w:val="none"/>
            <w:rPrChange w:id="1932" w:author="lợi đoàn" w:date="2024-11-30T02:26:00Z">
              <w:rPr>
                <w:rStyle w:val="Hyperlink"/>
              </w:rPr>
            </w:rPrChange>
          </w:rPr>
          <w:t>Hình 3. 3: Use Case đăng nhập</w:t>
        </w:r>
        <w:r w:rsidRPr="00C76D77">
          <w:rPr>
            <w:webHidden/>
            <w:color w:val="000000" w:themeColor="text1"/>
            <w:sz w:val="26"/>
            <w:szCs w:val="26"/>
            <w:rPrChange w:id="1933" w:author="lợi đoàn" w:date="2024-11-30T02:26:00Z">
              <w:rPr>
                <w:webHidden/>
              </w:rPr>
            </w:rPrChange>
          </w:rPr>
          <w:tab/>
        </w:r>
        <w:r w:rsidRPr="00C76D77">
          <w:rPr>
            <w:webHidden/>
            <w:color w:val="000000" w:themeColor="text1"/>
            <w:sz w:val="26"/>
            <w:szCs w:val="26"/>
            <w:rPrChange w:id="1934" w:author="lợi đoàn" w:date="2024-11-30T02:26:00Z">
              <w:rPr>
                <w:webHidden/>
              </w:rPr>
            </w:rPrChange>
          </w:rPr>
          <w:fldChar w:fldCharType="begin"/>
        </w:r>
        <w:r w:rsidRPr="00C76D77">
          <w:rPr>
            <w:webHidden/>
            <w:color w:val="000000" w:themeColor="text1"/>
            <w:sz w:val="26"/>
            <w:szCs w:val="26"/>
            <w:rPrChange w:id="1935" w:author="lợi đoàn" w:date="2024-11-30T02:26:00Z">
              <w:rPr>
                <w:webHidden/>
              </w:rPr>
            </w:rPrChange>
          </w:rPr>
          <w:instrText xml:space="preserve"> PAGEREF _Toc183825509 \h </w:instrText>
        </w:r>
      </w:ins>
      <w:r w:rsidRPr="00C76D77">
        <w:rPr>
          <w:webHidden/>
          <w:color w:val="000000" w:themeColor="text1"/>
          <w:sz w:val="26"/>
          <w:szCs w:val="26"/>
          <w:rPrChange w:id="1936" w:author="lợi đoàn" w:date="2024-11-30T02:26:00Z">
            <w:rPr>
              <w:webHidden/>
              <w:color w:val="000000" w:themeColor="text1"/>
              <w:sz w:val="26"/>
              <w:szCs w:val="26"/>
            </w:rPr>
          </w:rPrChange>
        </w:rPr>
      </w:r>
      <w:ins w:id="1937" w:author="lợi đoàn" w:date="2024-11-30T02:24:00Z">
        <w:r w:rsidRPr="00C76D77">
          <w:rPr>
            <w:webHidden/>
            <w:color w:val="000000" w:themeColor="text1"/>
            <w:sz w:val="26"/>
            <w:szCs w:val="26"/>
            <w:rPrChange w:id="1938" w:author="lợi đoàn" w:date="2024-11-30T02:26:00Z">
              <w:rPr>
                <w:webHidden/>
              </w:rPr>
            </w:rPrChange>
          </w:rPr>
          <w:fldChar w:fldCharType="separate"/>
        </w:r>
      </w:ins>
      <w:ins w:id="1939" w:author="lợi đoàn" w:date="2024-11-30T09:11:00Z">
        <w:r w:rsidR="007B4A50">
          <w:rPr>
            <w:webHidden/>
            <w:color w:val="000000" w:themeColor="text1"/>
            <w:sz w:val="26"/>
            <w:szCs w:val="26"/>
          </w:rPr>
          <w:t>26</w:t>
        </w:r>
      </w:ins>
      <w:ins w:id="1940" w:author="lợi đoàn" w:date="2024-11-30T02:24:00Z">
        <w:r w:rsidRPr="00C76D77">
          <w:rPr>
            <w:webHidden/>
            <w:color w:val="000000" w:themeColor="text1"/>
            <w:sz w:val="26"/>
            <w:szCs w:val="26"/>
            <w:rPrChange w:id="1941" w:author="lợi đoàn" w:date="2024-11-30T02:26:00Z">
              <w:rPr>
                <w:webHidden/>
              </w:rPr>
            </w:rPrChange>
          </w:rPr>
          <w:fldChar w:fldCharType="end"/>
        </w:r>
        <w:r w:rsidRPr="00C76D77">
          <w:rPr>
            <w:rStyle w:val="Hyperlink"/>
            <w:color w:val="000000" w:themeColor="text1"/>
            <w:sz w:val="26"/>
            <w:szCs w:val="26"/>
            <w:u w:val="none"/>
            <w:rPrChange w:id="1942" w:author="lợi đoàn" w:date="2024-11-30T02:26:00Z">
              <w:rPr>
                <w:rStyle w:val="Hyperlink"/>
              </w:rPr>
            </w:rPrChange>
          </w:rPr>
          <w:fldChar w:fldCharType="end"/>
        </w:r>
      </w:ins>
    </w:p>
    <w:p w14:paraId="4D8A2324" w14:textId="12971665" w:rsidR="009A0A5F" w:rsidRPr="00C76D77" w:rsidRDefault="009A0A5F" w:rsidP="009A0A5F">
      <w:pPr>
        <w:pStyle w:val="TOC1"/>
        <w:rPr>
          <w:ins w:id="1943" w:author="lợi đoàn" w:date="2024-11-30T02:24:00Z"/>
          <w:rFonts w:eastAsiaTheme="minorEastAsia"/>
          <w:b w:val="0"/>
          <w:color w:val="000000" w:themeColor="text1"/>
          <w:sz w:val="26"/>
          <w:szCs w:val="26"/>
          <w:rPrChange w:id="1944" w:author="lợi đoàn" w:date="2024-11-30T02:26:00Z">
            <w:rPr>
              <w:ins w:id="1945" w:author="lợi đoàn" w:date="2024-11-30T02:24:00Z"/>
              <w:rFonts w:asciiTheme="minorHAnsi" w:eastAsiaTheme="minorEastAsia" w:hAnsiTheme="minorHAnsi" w:cstheme="minorBidi"/>
              <w:b w:val="0"/>
              <w:sz w:val="22"/>
              <w:szCs w:val="22"/>
            </w:rPr>
          </w:rPrChange>
        </w:rPr>
      </w:pPr>
      <w:ins w:id="1946" w:author="lợi đoàn" w:date="2024-11-30T02:24:00Z">
        <w:r w:rsidRPr="00C76D77">
          <w:rPr>
            <w:rStyle w:val="Hyperlink"/>
            <w:color w:val="000000" w:themeColor="text1"/>
            <w:sz w:val="26"/>
            <w:szCs w:val="26"/>
            <w:u w:val="none"/>
            <w:rPrChange w:id="1947" w:author="lợi đoàn" w:date="2024-11-30T02:26:00Z">
              <w:rPr>
                <w:rStyle w:val="Hyperlink"/>
              </w:rPr>
            </w:rPrChange>
          </w:rPr>
          <w:fldChar w:fldCharType="begin"/>
        </w:r>
        <w:r w:rsidRPr="00C76D77">
          <w:rPr>
            <w:rStyle w:val="Hyperlink"/>
            <w:color w:val="000000" w:themeColor="text1"/>
            <w:sz w:val="26"/>
            <w:szCs w:val="26"/>
            <w:u w:val="none"/>
            <w:rPrChange w:id="1948" w:author="lợi đoàn" w:date="2024-11-30T02:26:00Z">
              <w:rPr>
                <w:rStyle w:val="Hyperlink"/>
              </w:rPr>
            </w:rPrChange>
          </w:rPr>
          <w:instrText xml:space="preserve"> </w:instrText>
        </w:r>
        <w:r w:rsidRPr="00C76D77">
          <w:rPr>
            <w:color w:val="000000" w:themeColor="text1"/>
            <w:sz w:val="26"/>
            <w:szCs w:val="26"/>
            <w:rPrChange w:id="1949" w:author="lợi đoàn" w:date="2024-11-30T02:26:00Z">
              <w:rPr/>
            </w:rPrChange>
          </w:rPr>
          <w:instrText>HYPERLINK \l "_Toc183825512"</w:instrText>
        </w:r>
        <w:r w:rsidRPr="00C76D77">
          <w:rPr>
            <w:rStyle w:val="Hyperlink"/>
            <w:color w:val="000000" w:themeColor="text1"/>
            <w:sz w:val="26"/>
            <w:szCs w:val="26"/>
            <w:u w:val="none"/>
            <w:rPrChange w:id="1950" w:author="lợi đoàn" w:date="2024-11-30T02:26:00Z">
              <w:rPr>
                <w:rStyle w:val="Hyperlink"/>
              </w:rPr>
            </w:rPrChange>
          </w:rPr>
          <w:instrText xml:space="preserve"> </w:instrText>
        </w:r>
        <w:r w:rsidRPr="00C76D77">
          <w:rPr>
            <w:rStyle w:val="Hyperlink"/>
            <w:color w:val="000000" w:themeColor="text1"/>
            <w:sz w:val="26"/>
            <w:szCs w:val="26"/>
            <w:u w:val="none"/>
            <w:rPrChange w:id="1951" w:author="lợi đoàn" w:date="2024-11-30T02:26:00Z">
              <w:rPr>
                <w:rStyle w:val="Hyperlink"/>
              </w:rPr>
            </w:rPrChange>
          </w:rPr>
          <w:fldChar w:fldCharType="separate"/>
        </w:r>
        <w:r w:rsidRPr="00C76D77">
          <w:rPr>
            <w:rStyle w:val="Hyperlink"/>
            <w:color w:val="000000" w:themeColor="text1"/>
            <w:sz w:val="26"/>
            <w:szCs w:val="26"/>
            <w:u w:val="none"/>
            <w:rPrChange w:id="1952" w:author="lợi đoàn" w:date="2024-11-30T02:26:00Z">
              <w:rPr>
                <w:rStyle w:val="Hyperlink"/>
              </w:rPr>
            </w:rPrChange>
          </w:rPr>
          <w:t>Hình 3. 4: Tuần Tự đăng nhập</w:t>
        </w:r>
        <w:r w:rsidRPr="00C76D77">
          <w:rPr>
            <w:webHidden/>
            <w:color w:val="000000" w:themeColor="text1"/>
            <w:sz w:val="26"/>
            <w:szCs w:val="26"/>
            <w:rPrChange w:id="1953" w:author="lợi đoàn" w:date="2024-11-30T02:26:00Z">
              <w:rPr>
                <w:webHidden/>
              </w:rPr>
            </w:rPrChange>
          </w:rPr>
          <w:tab/>
        </w:r>
        <w:r w:rsidRPr="00C76D77">
          <w:rPr>
            <w:webHidden/>
            <w:color w:val="000000" w:themeColor="text1"/>
            <w:sz w:val="26"/>
            <w:szCs w:val="26"/>
            <w:rPrChange w:id="1954" w:author="lợi đoàn" w:date="2024-11-30T02:26:00Z">
              <w:rPr>
                <w:webHidden/>
              </w:rPr>
            </w:rPrChange>
          </w:rPr>
          <w:fldChar w:fldCharType="begin"/>
        </w:r>
        <w:r w:rsidRPr="00C76D77">
          <w:rPr>
            <w:webHidden/>
            <w:color w:val="000000" w:themeColor="text1"/>
            <w:sz w:val="26"/>
            <w:szCs w:val="26"/>
            <w:rPrChange w:id="1955" w:author="lợi đoàn" w:date="2024-11-30T02:26:00Z">
              <w:rPr>
                <w:webHidden/>
              </w:rPr>
            </w:rPrChange>
          </w:rPr>
          <w:instrText xml:space="preserve"> PAGEREF _Toc183825512 \h </w:instrText>
        </w:r>
      </w:ins>
      <w:r w:rsidRPr="00C76D77">
        <w:rPr>
          <w:webHidden/>
          <w:color w:val="000000" w:themeColor="text1"/>
          <w:sz w:val="26"/>
          <w:szCs w:val="26"/>
          <w:rPrChange w:id="1956" w:author="lợi đoàn" w:date="2024-11-30T02:26:00Z">
            <w:rPr>
              <w:webHidden/>
              <w:color w:val="000000" w:themeColor="text1"/>
              <w:sz w:val="26"/>
              <w:szCs w:val="26"/>
            </w:rPr>
          </w:rPrChange>
        </w:rPr>
      </w:r>
      <w:ins w:id="1957" w:author="lợi đoàn" w:date="2024-11-30T02:24:00Z">
        <w:r w:rsidRPr="00C76D77">
          <w:rPr>
            <w:webHidden/>
            <w:color w:val="000000" w:themeColor="text1"/>
            <w:sz w:val="26"/>
            <w:szCs w:val="26"/>
            <w:rPrChange w:id="1958" w:author="lợi đoàn" w:date="2024-11-30T02:26:00Z">
              <w:rPr>
                <w:webHidden/>
              </w:rPr>
            </w:rPrChange>
          </w:rPr>
          <w:fldChar w:fldCharType="separate"/>
        </w:r>
      </w:ins>
      <w:ins w:id="1959" w:author="lợi đoàn" w:date="2024-11-30T09:11:00Z">
        <w:r w:rsidR="007B4A50">
          <w:rPr>
            <w:webHidden/>
            <w:color w:val="000000" w:themeColor="text1"/>
            <w:sz w:val="26"/>
            <w:szCs w:val="26"/>
          </w:rPr>
          <w:t>28</w:t>
        </w:r>
      </w:ins>
      <w:ins w:id="1960" w:author="lợi đoàn" w:date="2024-11-30T02:24:00Z">
        <w:r w:rsidRPr="00C76D77">
          <w:rPr>
            <w:webHidden/>
            <w:color w:val="000000" w:themeColor="text1"/>
            <w:sz w:val="26"/>
            <w:szCs w:val="26"/>
            <w:rPrChange w:id="1961" w:author="lợi đoàn" w:date="2024-11-30T02:26:00Z">
              <w:rPr>
                <w:webHidden/>
              </w:rPr>
            </w:rPrChange>
          </w:rPr>
          <w:fldChar w:fldCharType="end"/>
        </w:r>
        <w:r w:rsidRPr="00C76D77">
          <w:rPr>
            <w:rStyle w:val="Hyperlink"/>
            <w:color w:val="000000" w:themeColor="text1"/>
            <w:sz w:val="26"/>
            <w:szCs w:val="26"/>
            <w:u w:val="none"/>
            <w:rPrChange w:id="1962" w:author="lợi đoàn" w:date="2024-11-30T02:26:00Z">
              <w:rPr>
                <w:rStyle w:val="Hyperlink"/>
              </w:rPr>
            </w:rPrChange>
          </w:rPr>
          <w:fldChar w:fldCharType="end"/>
        </w:r>
      </w:ins>
    </w:p>
    <w:p w14:paraId="4772ECC7" w14:textId="27058270" w:rsidR="009A0A5F" w:rsidRPr="00C76D77" w:rsidRDefault="009A0A5F" w:rsidP="009A0A5F">
      <w:pPr>
        <w:pStyle w:val="TOC1"/>
        <w:rPr>
          <w:ins w:id="1963" w:author="lợi đoàn" w:date="2024-11-30T02:24:00Z"/>
          <w:rFonts w:eastAsiaTheme="minorEastAsia"/>
          <w:b w:val="0"/>
          <w:color w:val="000000" w:themeColor="text1"/>
          <w:sz w:val="26"/>
          <w:szCs w:val="26"/>
          <w:rPrChange w:id="1964" w:author="lợi đoàn" w:date="2024-11-30T02:26:00Z">
            <w:rPr>
              <w:ins w:id="1965" w:author="lợi đoàn" w:date="2024-11-30T02:24:00Z"/>
              <w:rFonts w:asciiTheme="minorHAnsi" w:eastAsiaTheme="minorEastAsia" w:hAnsiTheme="minorHAnsi" w:cstheme="minorBidi"/>
              <w:b w:val="0"/>
              <w:sz w:val="22"/>
              <w:szCs w:val="22"/>
            </w:rPr>
          </w:rPrChange>
        </w:rPr>
      </w:pPr>
      <w:ins w:id="1966" w:author="lợi đoàn" w:date="2024-11-30T02:24:00Z">
        <w:r w:rsidRPr="00C76D77">
          <w:rPr>
            <w:rStyle w:val="Hyperlink"/>
            <w:color w:val="000000" w:themeColor="text1"/>
            <w:sz w:val="26"/>
            <w:szCs w:val="26"/>
            <w:u w:val="none"/>
            <w:rPrChange w:id="1967" w:author="lợi đoàn" w:date="2024-11-30T02:26:00Z">
              <w:rPr>
                <w:rStyle w:val="Hyperlink"/>
              </w:rPr>
            </w:rPrChange>
          </w:rPr>
          <w:fldChar w:fldCharType="begin"/>
        </w:r>
        <w:r w:rsidRPr="00C76D77">
          <w:rPr>
            <w:rStyle w:val="Hyperlink"/>
            <w:color w:val="000000" w:themeColor="text1"/>
            <w:sz w:val="26"/>
            <w:szCs w:val="26"/>
            <w:u w:val="none"/>
            <w:rPrChange w:id="1968" w:author="lợi đoàn" w:date="2024-11-30T02:26:00Z">
              <w:rPr>
                <w:rStyle w:val="Hyperlink"/>
              </w:rPr>
            </w:rPrChange>
          </w:rPr>
          <w:instrText xml:space="preserve"> </w:instrText>
        </w:r>
        <w:r w:rsidRPr="00C76D77">
          <w:rPr>
            <w:color w:val="000000" w:themeColor="text1"/>
            <w:sz w:val="26"/>
            <w:szCs w:val="26"/>
            <w:rPrChange w:id="1969" w:author="lợi đoàn" w:date="2024-11-30T02:26:00Z">
              <w:rPr/>
            </w:rPrChange>
          </w:rPr>
          <w:instrText>HYPERLINK \l "_Toc183825514"</w:instrText>
        </w:r>
        <w:r w:rsidRPr="00C76D77">
          <w:rPr>
            <w:rStyle w:val="Hyperlink"/>
            <w:color w:val="000000" w:themeColor="text1"/>
            <w:sz w:val="26"/>
            <w:szCs w:val="26"/>
            <w:u w:val="none"/>
            <w:rPrChange w:id="1970" w:author="lợi đoàn" w:date="2024-11-30T02:26:00Z">
              <w:rPr>
                <w:rStyle w:val="Hyperlink"/>
              </w:rPr>
            </w:rPrChange>
          </w:rPr>
          <w:instrText xml:space="preserve"> </w:instrText>
        </w:r>
        <w:r w:rsidRPr="00C76D77">
          <w:rPr>
            <w:rStyle w:val="Hyperlink"/>
            <w:color w:val="000000" w:themeColor="text1"/>
            <w:sz w:val="26"/>
            <w:szCs w:val="26"/>
            <w:u w:val="none"/>
            <w:rPrChange w:id="1971" w:author="lợi đoàn" w:date="2024-11-30T02:26:00Z">
              <w:rPr>
                <w:rStyle w:val="Hyperlink"/>
              </w:rPr>
            </w:rPrChange>
          </w:rPr>
          <w:fldChar w:fldCharType="separate"/>
        </w:r>
        <w:r w:rsidRPr="00C76D77">
          <w:rPr>
            <w:rStyle w:val="Hyperlink"/>
            <w:color w:val="000000" w:themeColor="text1"/>
            <w:sz w:val="26"/>
            <w:szCs w:val="26"/>
            <w:u w:val="none"/>
            <w:rPrChange w:id="1972" w:author="lợi đoàn" w:date="2024-11-30T02:26:00Z">
              <w:rPr>
                <w:rStyle w:val="Hyperlink"/>
              </w:rPr>
            </w:rPrChange>
          </w:rPr>
          <w:t>Hình 3. 5: Use Case đặt lịch khám</w:t>
        </w:r>
        <w:r w:rsidRPr="00C76D77">
          <w:rPr>
            <w:webHidden/>
            <w:color w:val="000000" w:themeColor="text1"/>
            <w:sz w:val="26"/>
            <w:szCs w:val="26"/>
            <w:rPrChange w:id="1973" w:author="lợi đoàn" w:date="2024-11-30T02:26:00Z">
              <w:rPr>
                <w:webHidden/>
              </w:rPr>
            </w:rPrChange>
          </w:rPr>
          <w:tab/>
        </w:r>
        <w:r w:rsidRPr="00C76D77">
          <w:rPr>
            <w:webHidden/>
            <w:color w:val="000000" w:themeColor="text1"/>
            <w:sz w:val="26"/>
            <w:szCs w:val="26"/>
            <w:rPrChange w:id="1974" w:author="lợi đoàn" w:date="2024-11-30T02:26:00Z">
              <w:rPr>
                <w:webHidden/>
              </w:rPr>
            </w:rPrChange>
          </w:rPr>
          <w:fldChar w:fldCharType="begin"/>
        </w:r>
        <w:r w:rsidRPr="00C76D77">
          <w:rPr>
            <w:webHidden/>
            <w:color w:val="000000" w:themeColor="text1"/>
            <w:sz w:val="26"/>
            <w:szCs w:val="26"/>
            <w:rPrChange w:id="1975" w:author="lợi đoàn" w:date="2024-11-30T02:26:00Z">
              <w:rPr>
                <w:webHidden/>
              </w:rPr>
            </w:rPrChange>
          </w:rPr>
          <w:instrText xml:space="preserve"> PAGEREF _Toc183825514 \h </w:instrText>
        </w:r>
      </w:ins>
      <w:r w:rsidRPr="00C76D77">
        <w:rPr>
          <w:webHidden/>
          <w:color w:val="000000" w:themeColor="text1"/>
          <w:sz w:val="26"/>
          <w:szCs w:val="26"/>
          <w:rPrChange w:id="1976" w:author="lợi đoàn" w:date="2024-11-30T02:26:00Z">
            <w:rPr>
              <w:webHidden/>
              <w:color w:val="000000" w:themeColor="text1"/>
              <w:sz w:val="26"/>
              <w:szCs w:val="26"/>
            </w:rPr>
          </w:rPrChange>
        </w:rPr>
      </w:r>
      <w:ins w:id="1977" w:author="lợi đoàn" w:date="2024-11-30T02:24:00Z">
        <w:r w:rsidRPr="00C76D77">
          <w:rPr>
            <w:webHidden/>
            <w:color w:val="000000" w:themeColor="text1"/>
            <w:sz w:val="26"/>
            <w:szCs w:val="26"/>
            <w:rPrChange w:id="1978" w:author="lợi đoàn" w:date="2024-11-30T02:26:00Z">
              <w:rPr>
                <w:webHidden/>
              </w:rPr>
            </w:rPrChange>
          </w:rPr>
          <w:fldChar w:fldCharType="separate"/>
        </w:r>
      </w:ins>
      <w:ins w:id="1979" w:author="lợi đoàn" w:date="2024-11-30T09:11:00Z">
        <w:r w:rsidR="007B4A50">
          <w:rPr>
            <w:webHidden/>
            <w:color w:val="000000" w:themeColor="text1"/>
            <w:sz w:val="26"/>
            <w:szCs w:val="26"/>
          </w:rPr>
          <w:t>28</w:t>
        </w:r>
      </w:ins>
      <w:ins w:id="1980" w:author="lợi đoàn" w:date="2024-11-30T02:24:00Z">
        <w:r w:rsidRPr="00C76D77">
          <w:rPr>
            <w:webHidden/>
            <w:color w:val="000000" w:themeColor="text1"/>
            <w:sz w:val="26"/>
            <w:szCs w:val="26"/>
            <w:rPrChange w:id="1981" w:author="lợi đoàn" w:date="2024-11-30T02:26:00Z">
              <w:rPr>
                <w:webHidden/>
              </w:rPr>
            </w:rPrChange>
          </w:rPr>
          <w:fldChar w:fldCharType="end"/>
        </w:r>
        <w:r w:rsidRPr="00C76D77">
          <w:rPr>
            <w:rStyle w:val="Hyperlink"/>
            <w:color w:val="000000" w:themeColor="text1"/>
            <w:sz w:val="26"/>
            <w:szCs w:val="26"/>
            <w:u w:val="none"/>
            <w:rPrChange w:id="1982" w:author="lợi đoàn" w:date="2024-11-30T02:26:00Z">
              <w:rPr>
                <w:rStyle w:val="Hyperlink"/>
              </w:rPr>
            </w:rPrChange>
          </w:rPr>
          <w:fldChar w:fldCharType="end"/>
        </w:r>
      </w:ins>
    </w:p>
    <w:p w14:paraId="1EF259D3" w14:textId="09A3423B" w:rsidR="009A0A5F" w:rsidRPr="00C76D77" w:rsidRDefault="009A0A5F" w:rsidP="009A0A5F">
      <w:pPr>
        <w:pStyle w:val="TOC1"/>
        <w:rPr>
          <w:ins w:id="1983" w:author="lợi đoàn" w:date="2024-11-30T02:24:00Z"/>
          <w:rFonts w:eastAsiaTheme="minorEastAsia"/>
          <w:b w:val="0"/>
          <w:color w:val="000000" w:themeColor="text1"/>
          <w:sz w:val="26"/>
          <w:szCs w:val="26"/>
          <w:rPrChange w:id="1984" w:author="lợi đoàn" w:date="2024-11-30T02:26:00Z">
            <w:rPr>
              <w:ins w:id="1985" w:author="lợi đoàn" w:date="2024-11-30T02:24:00Z"/>
              <w:rFonts w:asciiTheme="minorHAnsi" w:eastAsiaTheme="minorEastAsia" w:hAnsiTheme="minorHAnsi" w:cstheme="minorBidi"/>
              <w:b w:val="0"/>
              <w:sz w:val="22"/>
              <w:szCs w:val="22"/>
            </w:rPr>
          </w:rPrChange>
        </w:rPr>
      </w:pPr>
      <w:ins w:id="1986" w:author="lợi đoàn" w:date="2024-11-30T02:24:00Z">
        <w:r w:rsidRPr="00C76D77">
          <w:rPr>
            <w:rStyle w:val="Hyperlink"/>
            <w:color w:val="000000" w:themeColor="text1"/>
            <w:sz w:val="26"/>
            <w:szCs w:val="26"/>
            <w:u w:val="none"/>
            <w:rPrChange w:id="1987" w:author="lợi đoàn" w:date="2024-11-30T02:26:00Z">
              <w:rPr>
                <w:rStyle w:val="Hyperlink"/>
              </w:rPr>
            </w:rPrChange>
          </w:rPr>
          <w:fldChar w:fldCharType="begin"/>
        </w:r>
        <w:r w:rsidRPr="00C76D77">
          <w:rPr>
            <w:rStyle w:val="Hyperlink"/>
            <w:color w:val="000000" w:themeColor="text1"/>
            <w:sz w:val="26"/>
            <w:szCs w:val="26"/>
            <w:u w:val="none"/>
            <w:rPrChange w:id="1988" w:author="lợi đoàn" w:date="2024-11-30T02:26:00Z">
              <w:rPr>
                <w:rStyle w:val="Hyperlink"/>
              </w:rPr>
            </w:rPrChange>
          </w:rPr>
          <w:instrText xml:space="preserve"> </w:instrText>
        </w:r>
        <w:r w:rsidRPr="00C76D77">
          <w:rPr>
            <w:color w:val="000000" w:themeColor="text1"/>
            <w:sz w:val="26"/>
            <w:szCs w:val="26"/>
            <w:rPrChange w:id="1989" w:author="lợi đoàn" w:date="2024-11-30T02:26:00Z">
              <w:rPr/>
            </w:rPrChange>
          </w:rPr>
          <w:instrText>HYPERLINK \l "_Toc183825517"</w:instrText>
        </w:r>
        <w:r w:rsidRPr="00C76D77">
          <w:rPr>
            <w:rStyle w:val="Hyperlink"/>
            <w:color w:val="000000" w:themeColor="text1"/>
            <w:sz w:val="26"/>
            <w:szCs w:val="26"/>
            <w:u w:val="none"/>
            <w:rPrChange w:id="1990" w:author="lợi đoàn" w:date="2024-11-30T02:26:00Z">
              <w:rPr>
                <w:rStyle w:val="Hyperlink"/>
              </w:rPr>
            </w:rPrChange>
          </w:rPr>
          <w:instrText xml:space="preserve"> </w:instrText>
        </w:r>
        <w:r w:rsidRPr="00C76D77">
          <w:rPr>
            <w:rStyle w:val="Hyperlink"/>
            <w:color w:val="000000" w:themeColor="text1"/>
            <w:sz w:val="26"/>
            <w:szCs w:val="26"/>
            <w:u w:val="none"/>
            <w:rPrChange w:id="1991" w:author="lợi đoàn" w:date="2024-11-30T02:26:00Z">
              <w:rPr>
                <w:rStyle w:val="Hyperlink"/>
              </w:rPr>
            </w:rPrChange>
          </w:rPr>
          <w:fldChar w:fldCharType="separate"/>
        </w:r>
        <w:r w:rsidRPr="00C76D77">
          <w:rPr>
            <w:rStyle w:val="Hyperlink"/>
            <w:color w:val="000000" w:themeColor="text1"/>
            <w:sz w:val="26"/>
            <w:szCs w:val="26"/>
            <w:u w:val="none"/>
            <w:rPrChange w:id="1992" w:author="lợi đoàn" w:date="2024-11-30T02:26:00Z">
              <w:rPr>
                <w:rStyle w:val="Hyperlink"/>
              </w:rPr>
            </w:rPrChange>
          </w:rPr>
          <w:t>Hình 3. 6: Tuần Tự đặt lịch khám</w:t>
        </w:r>
        <w:r w:rsidRPr="00C76D77">
          <w:rPr>
            <w:webHidden/>
            <w:color w:val="000000" w:themeColor="text1"/>
            <w:sz w:val="26"/>
            <w:szCs w:val="26"/>
            <w:rPrChange w:id="1993" w:author="lợi đoàn" w:date="2024-11-30T02:26:00Z">
              <w:rPr>
                <w:webHidden/>
              </w:rPr>
            </w:rPrChange>
          </w:rPr>
          <w:tab/>
        </w:r>
        <w:r w:rsidRPr="00C76D77">
          <w:rPr>
            <w:webHidden/>
            <w:color w:val="000000" w:themeColor="text1"/>
            <w:sz w:val="26"/>
            <w:szCs w:val="26"/>
            <w:rPrChange w:id="1994" w:author="lợi đoàn" w:date="2024-11-30T02:26:00Z">
              <w:rPr>
                <w:webHidden/>
              </w:rPr>
            </w:rPrChange>
          </w:rPr>
          <w:fldChar w:fldCharType="begin"/>
        </w:r>
        <w:r w:rsidRPr="00C76D77">
          <w:rPr>
            <w:webHidden/>
            <w:color w:val="000000" w:themeColor="text1"/>
            <w:sz w:val="26"/>
            <w:szCs w:val="26"/>
            <w:rPrChange w:id="1995" w:author="lợi đoàn" w:date="2024-11-30T02:26:00Z">
              <w:rPr>
                <w:webHidden/>
              </w:rPr>
            </w:rPrChange>
          </w:rPr>
          <w:instrText xml:space="preserve"> PAGEREF _Toc183825517 \h </w:instrText>
        </w:r>
      </w:ins>
      <w:r w:rsidRPr="00C76D77">
        <w:rPr>
          <w:webHidden/>
          <w:color w:val="000000" w:themeColor="text1"/>
          <w:sz w:val="26"/>
          <w:szCs w:val="26"/>
          <w:rPrChange w:id="1996" w:author="lợi đoàn" w:date="2024-11-30T02:26:00Z">
            <w:rPr>
              <w:webHidden/>
              <w:color w:val="000000" w:themeColor="text1"/>
              <w:sz w:val="26"/>
              <w:szCs w:val="26"/>
            </w:rPr>
          </w:rPrChange>
        </w:rPr>
      </w:r>
      <w:ins w:id="1997" w:author="lợi đoàn" w:date="2024-11-30T02:24:00Z">
        <w:r w:rsidRPr="00C76D77">
          <w:rPr>
            <w:webHidden/>
            <w:color w:val="000000" w:themeColor="text1"/>
            <w:sz w:val="26"/>
            <w:szCs w:val="26"/>
            <w:rPrChange w:id="1998" w:author="lợi đoàn" w:date="2024-11-30T02:26:00Z">
              <w:rPr>
                <w:webHidden/>
              </w:rPr>
            </w:rPrChange>
          </w:rPr>
          <w:fldChar w:fldCharType="separate"/>
        </w:r>
      </w:ins>
      <w:ins w:id="1999" w:author="lợi đoàn" w:date="2024-11-30T09:11:00Z">
        <w:r w:rsidR="007B4A50">
          <w:rPr>
            <w:webHidden/>
            <w:color w:val="000000" w:themeColor="text1"/>
            <w:sz w:val="26"/>
            <w:szCs w:val="26"/>
          </w:rPr>
          <w:t>30</w:t>
        </w:r>
      </w:ins>
      <w:ins w:id="2000" w:author="lợi đoàn" w:date="2024-11-30T02:24:00Z">
        <w:r w:rsidRPr="00C76D77">
          <w:rPr>
            <w:webHidden/>
            <w:color w:val="000000" w:themeColor="text1"/>
            <w:sz w:val="26"/>
            <w:szCs w:val="26"/>
            <w:rPrChange w:id="2001" w:author="lợi đoàn" w:date="2024-11-30T02:26:00Z">
              <w:rPr>
                <w:webHidden/>
              </w:rPr>
            </w:rPrChange>
          </w:rPr>
          <w:fldChar w:fldCharType="end"/>
        </w:r>
        <w:r w:rsidRPr="00C76D77">
          <w:rPr>
            <w:rStyle w:val="Hyperlink"/>
            <w:color w:val="000000" w:themeColor="text1"/>
            <w:sz w:val="26"/>
            <w:szCs w:val="26"/>
            <w:u w:val="none"/>
            <w:rPrChange w:id="2002" w:author="lợi đoàn" w:date="2024-11-30T02:26:00Z">
              <w:rPr>
                <w:rStyle w:val="Hyperlink"/>
              </w:rPr>
            </w:rPrChange>
          </w:rPr>
          <w:fldChar w:fldCharType="end"/>
        </w:r>
      </w:ins>
    </w:p>
    <w:p w14:paraId="526CAAB9" w14:textId="7E1C7125" w:rsidR="009A0A5F" w:rsidRPr="00C76D77" w:rsidRDefault="009A0A5F" w:rsidP="009A0A5F">
      <w:pPr>
        <w:pStyle w:val="TOC1"/>
        <w:rPr>
          <w:ins w:id="2003" w:author="lợi đoàn" w:date="2024-11-30T02:24:00Z"/>
          <w:rFonts w:eastAsiaTheme="minorEastAsia"/>
          <w:b w:val="0"/>
          <w:color w:val="000000" w:themeColor="text1"/>
          <w:sz w:val="26"/>
          <w:szCs w:val="26"/>
          <w:rPrChange w:id="2004" w:author="lợi đoàn" w:date="2024-11-30T02:26:00Z">
            <w:rPr>
              <w:ins w:id="2005" w:author="lợi đoàn" w:date="2024-11-30T02:24:00Z"/>
              <w:rFonts w:asciiTheme="minorHAnsi" w:eastAsiaTheme="minorEastAsia" w:hAnsiTheme="minorHAnsi" w:cstheme="minorBidi"/>
              <w:b w:val="0"/>
              <w:sz w:val="22"/>
              <w:szCs w:val="22"/>
            </w:rPr>
          </w:rPrChange>
        </w:rPr>
      </w:pPr>
      <w:ins w:id="2006" w:author="lợi đoàn" w:date="2024-11-30T02:24:00Z">
        <w:r w:rsidRPr="00C76D77">
          <w:rPr>
            <w:rStyle w:val="Hyperlink"/>
            <w:color w:val="000000" w:themeColor="text1"/>
            <w:sz w:val="26"/>
            <w:szCs w:val="26"/>
            <w:u w:val="none"/>
            <w:rPrChange w:id="2007" w:author="lợi đoàn" w:date="2024-11-30T02:26:00Z">
              <w:rPr>
                <w:rStyle w:val="Hyperlink"/>
              </w:rPr>
            </w:rPrChange>
          </w:rPr>
          <w:fldChar w:fldCharType="begin"/>
        </w:r>
        <w:r w:rsidRPr="00C76D77">
          <w:rPr>
            <w:rStyle w:val="Hyperlink"/>
            <w:color w:val="000000" w:themeColor="text1"/>
            <w:sz w:val="26"/>
            <w:szCs w:val="26"/>
            <w:u w:val="none"/>
            <w:rPrChange w:id="2008" w:author="lợi đoàn" w:date="2024-11-30T02:26:00Z">
              <w:rPr>
                <w:rStyle w:val="Hyperlink"/>
              </w:rPr>
            </w:rPrChange>
          </w:rPr>
          <w:instrText xml:space="preserve"> </w:instrText>
        </w:r>
        <w:r w:rsidRPr="00C76D77">
          <w:rPr>
            <w:color w:val="000000" w:themeColor="text1"/>
            <w:sz w:val="26"/>
            <w:szCs w:val="26"/>
            <w:rPrChange w:id="2009" w:author="lợi đoàn" w:date="2024-11-30T02:26:00Z">
              <w:rPr/>
            </w:rPrChange>
          </w:rPr>
          <w:instrText>HYPERLINK \l "_Toc183825519"</w:instrText>
        </w:r>
        <w:r w:rsidRPr="00C76D77">
          <w:rPr>
            <w:rStyle w:val="Hyperlink"/>
            <w:color w:val="000000" w:themeColor="text1"/>
            <w:sz w:val="26"/>
            <w:szCs w:val="26"/>
            <w:u w:val="none"/>
            <w:rPrChange w:id="2010" w:author="lợi đoàn" w:date="2024-11-30T02:26:00Z">
              <w:rPr>
                <w:rStyle w:val="Hyperlink"/>
              </w:rPr>
            </w:rPrChange>
          </w:rPr>
          <w:instrText xml:space="preserve"> </w:instrText>
        </w:r>
        <w:r w:rsidRPr="00C76D77">
          <w:rPr>
            <w:rStyle w:val="Hyperlink"/>
            <w:color w:val="000000" w:themeColor="text1"/>
            <w:sz w:val="26"/>
            <w:szCs w:val="26"/>
            <w:u w:val="none"/>
            <w:rPrChange w:id="2011" w:author="lợi đoàn" w:date="2024-11-30T02:26:00Z">
              <w:rPr>
                <w:rStyle w:val="Hyperlink"/>
              </w:rPr>
            </w:rPrChange>
          </w:rPr>
          <w:fldChar w:fldCharType="separate"/>
        </w:r>
        <w:r w:rsidRPr="00C76D77">
          <w:rPr>
            <w:rStyle w:val="Hyperlink"/>
            <w:color w:val="000000" w:themeColor="text1"/>
            <w:sz w:val="26"/>
            <w:szCs w:val="26"/>
            <w:u w:val="none"/>
            <w:rPrChange w:id="2012" w:author="lợi đoàn" w:date="2024-11-30T02:26:00Z">
              <w:rPr>
                <w:rStyle w:val="Hyperlink"/>
              </w:rPr>
            </w:rPrChange>
          </w:rPr>
          <w:t>Hình 3. 7: Tuần Tự Use Case thông báo</w:t>
        </w:r>
        <w:r w:rsidRPr="00C76D77">
          <w:rPr>
            <w:webHidden/>
            <w:color w:val="000000" w:themeColor="text1"/>
            <w:sz w:val="26"/>
            <w:szCs w:val="26"/>
            <w:rPrChange w:id="2013" w:author="lợi đoàn" w:date="2024-11-30T02:26:00Z">
              <w:rPr>
                <w:webHidden/>
              </w:rPr>
            </w:rPrChange>
          </w:rPr>
          <w:tab/>
        </w:r>
        <w:r w:rsidRPr="00C76D77">
          <w:rPr>
            <w:webHidden/>
            <w:color w:val="000000" w:themeColor="text1"/>
            <w:sz w:val="26"/>
            <w:szCs w:val="26"/>
            <w:rPrChange w:id="2014" w:author="lợi đoàn" w:date="2024-11-30T02:26:00Z">
              <w:rPr>
                <w:webHidden/>
              </w:rPr>
            </w:rPrChange>
          </w:rPr>
          <w:fldChar w:fldCharType="begin"/>
        </w:r>
        <w:r w:rsidRPr="00C76D77">
          <w:rPr>
            <w:webHidden/>
            <w:color w:val="000000" w:themeColor="text1"/>
            <w:sz w:val="26"/>
            <w:szCs w:val="26"/>
            <w:rPrChange w:id="2015" w:author="lợi đoàn" w:date="2024-11-30T02:26:00Z">
              <w:rPr>
                <w:webHidden/>
              </w:rPr>
            </w:rPrChange>
          </w:rPr>
          <w:instrText xml:space="preserve"> PAGEREF _Toc183825519 \h </w:instrText>
        </w:r>
      </w:ins>
      <w:r w:rsidRPr="00C76D77">
        <w:rPr>
          <w:webHidden/>
          <w:color w:val="000000" w:themeColor="text1"/>
          <w:sz w:val="26"/>
          <w:szCs w:val="26"/>
          <w:rPrChange w:id="2016" w:author="lợi đoàn" w:date="2024-11-30T02:26:00Z">
            <w:rPr>
              <w:webHidden/>
              <w:color w:val="000000" w:themeColor="text1"/>
              <w:sz w:val="26"/>
              <w:szCs w:val="26"/>
            </w:rPr>
          </w:rPrChange>
        </w:rPr>
      </w:r>
      <w:ins w:id="2017" w:author="lợi đoàn" w:date="2024-11-30T02:24:00Z">
        <w:r w:rsidRPr="00C76D77">
          <w:rPr>
            <w:webHidden/>
            <w:color w:val="000000" w:themeColor="text1"/>
            <w:sz w:val="26"/>
            <w:szCs w:val="26"/>
            <w:rPrChange w:id="2018" w:author="lợi đoàn" w:date="2024-11-30T02:26:00Z">
              <w:rPr>
                <w:webHidden/>
              </w:rPr>
            </w:rPrChange>
          </w:rPr>
          <w:fldChar w:fldCharType="separate"/>
        </w:r>
      </w:ins>
      <w:ins w:id="2019" w:author="lợi đoàn" w:date="2024-11-30T09:11:00Z">
        <w:r w:rsidR="007B4A50">
          <w:rPr>
            <w:webHidden/>
            <w:color w:val="000000" w:themeColor="text1"/>
            <w:sz w:val="26"/>
            <w:szCs w:val="26"/>
          </w:rPr>
          <w:t>32</w:t>
        </w:r>
      </w:ins>
      <w:ins w:id="2020" w:author="lợi đoàn" w:date="2024-11-30T02:24:00Z">
        <w:r w:rsidRPr="00C76D77">
          <w:rPr>
            <w:webHidden/>
            <w:color w:val="000000" w:themeColor="text1"/>
            <w:sz w:val="26"/>
            <w:szCs w:val="26"/>
            <w:rPrChange w:id="2021" w:author="lợi đoàn" w:date="2024-11-30T02:26:00Z">
              <w:rPr>
                <w:webHidden/>
              </w:rPr>
            </w:rPrChange>
          </w:rPr>
          <w:fldChar w:fldCharType="end"/>
        </w:r>
        <w:r w:rsidRPr="00C76D77">
          <w:rPr>
            <w:rStyle w:val="Hyperlink"/>
            <w:color w:val="000000" w:themeColor="text1"/>
            <w:sz w:val="26"/>
            <w:szCs w:val="26"/>
            <w:u w:val="none"/>
            <w:rPrChange w:id="2022" w:author="lợi đoàn" w:date="2024-11-30T02:26:00Z">
              <w:rPr>
                <w:rStyle w:val="Hyperlink"/>
              </w:rPr>
            </w:rPrChange>
          </w:rPr>
          <w:fldChar w:fldCharType="end"/>
        </w:r>
      </w:ins>
    </w:p>
    <w:p w14:paraId="2DDE6874" w14:textId="04D85D2C" w:rsidR="009A0A5F" w:rsidRPr="00C76D77" w:rsidRDefault="009A0A5F" w:rsidP="009A0A5F">
      <w:pPr>
        <w:pStyle w:val="TOC1"/>
        <w:rPr>
          <w:ins w:id="2023" w:author="lợi đoàn" w:date="2024-11-30T02:24:00Z"/>
          <w:rFonts w:eastAsiaTheme="minorEastAsia"/>
          <w:b w:val="0"/>
          <w:color w:val="000000" w:themeColor="text1"/>
          <w:sz w:val="26"/>
          <w:szCs w:val="26"/>
          <w:rPrChange w:id="2024" w:author="lợi đoàn" w:date="2024-11-30T02:26:00Z">
            <w:rPr>
              <w:ins w:id="2025" w:author="lợi đoàn" w:date="2024-11-30T02:24:00Z"/>
              <w:rFonts w:asciiTheme="minorHAnsi" w:eastAsiaTheme="minorEastAsia" w:hAnsiTheme="minorHAnsi" w:cstheme="minorBidi"/>
              <w:b w:val="0"/>
              <w:sz w:val="22"/>
              <w:szCs w:val="22"/>
            </w:rPr>
          </w:rPrChange>
        </w:rPr>
      </w:pPr>
      <w:ins w:id="2026" w:author="lợi đoàn" w:date="2024-11-30T02:24:00Z">
        <w:r w:rsidRPr="00C76D77">
          <w:rPr>
            <w:rStyle w:val="Hyperlink"/>
            <w:color w:val="000000" w:themeColor="text1"/>
            <w:sz w:val="26"/>
            <w:szCs w:val="26"/>
            <w:u w:val="none"/>
            <w:rPrChange w:id="2027" w:author="lợi đoàn" w:date="2024-11-30T02:26:00Z">
              <w:rPr>
                <w:rStyle w:val="Hyperlink"/>
              </w:rPr>
            </w:rPrChange>
          </w:rPr>
          <w:fldChar w:fldCharType="begin"/>
        </w:r>
        <w:r w:rsidRPr="00C76D77">
          <w:rPr>
            <w:rStyle w:val="Hyperlink"/>
            <w:color w:val="000000" w:themeColor="text1"/>
            <w:sz w:val="26"/>
            <w:szCs w:val="26"/>
            <w:u w:val="none"/>
            <w:rPrChange w:id="2028" w:author="lợi đoàn" w:date="2024-11-30T02:26:00Z">
              <w:rPr>
                <w:rStyle w:val="Hyperlink"/>
              </w:rPr>
            </w:rPrChange>
          </w:rPr>
          <w:instrText xml:space="preserve"> </w:instrText>
        </w:r>
        <w:r w:rsidRPr="00C76D77">
          <w:rPr>
            <w:color w:val="000000" w:themeColor="text1"/>
            <w:sz w:val="26"/>
            <w:szCs w:val="26"/>
            <w:rPrChange w:id="2029" w:author="lợi đoàn" w:date="2024-11-30T02:26:00Z">
              <w:rPr/>
            </w:rPrChange>
          </w:rPr>
          <w:instrText>HYPERLINK \l "_Toc183825522"</w:instrText>
        </w:r>
        <w:r w:rsidRPr="00C76D77">
          <w:rPr>
            <w:rStyle w:val="Hyperlink"/>
            <w:color w:val="000000" w:themeColor="text1"/>
            <w:sz w:val="26"/>
            <w:szCs w:val="26"/>
            <w:u w:val="none"/>
            <w:rPrChange w:id="2030" w:author="lợi đoàn" w:date="2024-11-30T02:26:00Z">
              <w:rPr>
                <w:rStyle w:val="Hyperlink"/>
              </w:rPr>
            </w:rPrChange>
          </w:rPr>
          <w:instrText xml:space="preserve"> </w:instrText>
        </w:r>
        <w:r w:rsidRPr="00C76D77">
          <w:rPr>
            <w:rStyle w:val="Hyperlink"/>
            <w:color w:val="000000" w:themeColor="text1"/>
            <w:sz w:val="26"/>
            <w:szCs w:val="26"/>
            <w:u w:val="none"/>
            <w:rPrChange w:id="2031" w:author="lợi đoàn" w:date="2024-11-30T02:26:00Z">
              <w:rPr>
                <w:rStyle w:val="Hyperlink"/>
              </w:rPr>
            </w:rPrChange>
          </w:rPr>
          <w:fldChar w:fldCharType="separate"/>
        </w:r>
        <w:r w:rsidRPr="00C76D77">
          <w:rPr>
            <w:rStyle w:val="Hyperlink"/>
            <w:color w:val="000000" w:themeColor="text1"/>
            <w:sz w:val="26"/>
            <w:szCs w:val="26"/>
            <w:u w:val="none"/>
            <w:rPrChange w:id="2032" w:author="lợi đoàn" w:date="2024-11-30T02:26:00Z">
              <w:rPr>
                <w:rStyle w:val="Hyperlink"/>
              </w:rPr>
            </w:rPrChange>
          </w:rPr>
          <w:t>Hình 3. 8: Tuần Tự chức năng thông báo</w:t>
        </w:r>
        <w:r w:rsidRPr="00C76D77">
          <w:rPr>
            <w:webHidden/>
            <w:color w:val="000000" w:themeColor="text1"/>
            <w:sz w:val="26"/>
            <w:szCs w:val="26"/>
            <w:rPrChange w:id="2033" w:author="lợi đoàn" w:date="2024-11-30T02:26:00Z">
              <w:rPr>
                <w:webHidden/>
              </w:rPr>
            </w:rPrChange>
          </w:rPr>
          <w:tab/>
        </w:r>
        <w:r w:rsidRPr="00C76D77">
          <w:rPr>
            <w:webHidden/>
            <w:color w:val="000000" w:themeColor="text1"/>
            <w:sz w:val="26"/>
            <w:szCs w:val="26"/>
            <w:rPrChange w:id="2034" w:author="lợi đoàn" w:date="2024-11-30T02:26:00Z">
              <w:rPr>
                <w:webHidden/>
              </w:rPr>
            </w:rPrChange>
          </w:rPr>
          <w:fldChar w:fldCharType="begin"/>
        </w:r>
        <w:r w:rsidRPr="00C76D77">
          <w:rPr>
            <w:webHidden/>
            <w:color w:val="000000" w:themeColor="text1"/>
            <w:sz w:val="26"/>
            <w:szCs w:val="26"/>
            <w:rPrChange w:id="2035" w:author="lợi đoàn" w:date="2024-11-30T02:26:00Z">
              <w:rPr>
                <w:webHidden/>
              </w:rPr>
            </w:rPrChange>
          </w:rPr>
          <w:instrText xml:space="preserve"> PAGEREF _Toc183825522 \h </w:instrText>
        </w:r>
      </w:ins>
      <w:r w:rsidRPr="00C76D77">
        <w:rPr>
          <w:webHidden/>
          <w:color w:val="000000" w:themeColor="text1"/>
          <w:sz w:val="26"/>
          <w:szCs w:val="26"/>
          <w:rPrChange w:id="2036" w:author="lợi đoàn" w:date="2024-11-30T02:26:00Z">
            <w:rPr>
              <w:webHidden/>
              <w:color w:val="000000" w:themeColor="text1"/>
              <w:sz w:val="26"/>
              <w:szCs w:val="26"/>
            </w:rPr>
          </w:rPrChange>
        </w:rPr>
      </w:r>
      <w:ins w:id="2037" w:author="lợi đoàn" w:date="2024-11-30T02:24:00Z">
        <w:r w:rsidRPr="00C76D77">
          <w:rPr>
            <w:webHidden/>
            <w:color w:val="000000" w:themeColor="text1"/>
            <w:sz w:val="26"/>
            <w:szCs w:val="26"/>
            <w:rPrChange w:id="2038" w:author="lợi đoàn" w:date="2024-11-30T02:26:00Z">
              <w:rPr>
                <w:webHidden/>
              </w:rPr>
            </w:rPrChange>
          </w:rPr>
          <w:fldChar w:fldCharType="separate"/>
        </w:r>
      </w:ins>
      <w:ins w:id="2039" w:author="lợi đoàn" w:date="2024-11-30T09:11:00Z">
        <w:r w:rsidR="007B4A50">
          <w:rPr>
            <w:webHidden/>
            <w:color w:val="000000" w:themeColor="text1"/>
            <w:sz w:val="26"/>
            <w:szCs w:val="26"/>
          </w:rPr>
          <w:t>34</w:t>
        </w:r>
      </w:ins>
      <w:ins w:id="2040" w:author="lợi đoàn" w:date="2024-11-30T02:24:00Z">
        <w:r w:rsidRPr="00C76D77">
          <w:rPr>
            <w:webHidden/>
            <w:color w:val="000000" w:themeColor="text1"/>
            <w:sz w:val="26"/>
            <w:szCs w:val="26"/>
            <w:rPrChange w:id="2041" w:author="lợi đoàn" w:date="2024-11-30T02:26:00Z">
              <w:rPr>
                <w:webHidden/>
              </w:rPr>
            </w:rPrChange>
          </w:rPr>
          <w:fldChar w:fldCharType="end"/>
        </w:r>
        <w:r w:rsidRPr="00C76D77">
          <w:rPr>
            <w:rStyle w:val="Hyperlink"/>
            <w:color w:val="000000" w:themeColor="text1"/>
            <w:sz w:val="26"/>
            <w:szCs w:val="26"/>
            <w:u w:val="none"/>
            <w:rPrChange w:id="2042" w:author="lợi đoàn" w:date="2024-11-30T02:26:00Z">
              <w:rPr>
                <w:rStyle w:val="Hyperlink"/>
              </w:rPr>
            </w:rPrChange>
          </w:rPr>
          <w:fldChar w:fldCharType="end"/>
        </w:r>
      </w:ins>
    </w:p>
    <w:p w14:paraId="4859FD89" w14:textId="3B11ECF2" w:rsidR="009A0A5F" w:rsidRPr="00C76D77" w:rsidRDefault="009A0A5F" w:rsidP="009A0A5F">
      <w:pPr>
        <w:pStyle w:val="TOC1"/>
        <w:rPr>
          <w:ins w:id="2043" w:author="lợi đoàn" w:date="2024-11-30T02:24:00Z"/>
          <w:rFonts w:eastAsiaTheme="minorEastAsia"/>
          <w:b w:val="0"/>
          <w:color w:val="000000" w:themeColor="text1"/>
          <w:sz w:val="26"/>
          <w:szCs w:val="26"/>
          <w:rPrChange w:id="2044" w:author="lợi đoàn" w:date="2024-11-30T02:26:00Z">
            <w:rPr>
              <w:ins w:id="2045" w:author="lợi đoàn" w:date="2024-11-30T02:24:00Z"/>
              <w:rFonts w:asciiTheme="minorHAnsi" w:eastAsiaTheme="minorEastAsia" w:hAnsiTheme="minorHAnsi" w:cstheme="minorBidi"/>
              <w:b w:val="0"/>
              <w:sz w:val="22"/>
              <w:szCs w:val="22"/>
            </w:rPr>
          </w:rPrChange>
        </w:rPr>
      </w:pPr>
      <w:ins w:id="2046" w:author="lợi đoàn" w:date="2024-11-30T02:24:00Z">
        <w:r w:rsidRPr="00C76D77">
          <w:rPr>
            <w:rStyle w:val="Hyperlink"/>
            <w:color w:val="000000" w:themeColor="text1"/>
            <w:sz w:val="26"/>
            <w:szCs w:val="26"/>
            <w:u w:val="none"/>
            <w:rPrChange w:id="2047" w:author="lợi đoàn" w:date="2024-11-30T02:26:00Z">
              <w:rPr>
                <w:rStyle w:val="Hyperlink"/>
              </w:rPr>
            </w:rPrChange>
          </w:rPr>
          <w:fldChar w:fldCharType="begin"/>
        </w:r>
        <w:r w:rsidRPr="00C76D77">
          <w:rPr>
            <w:rStyle w:val="Hyperlink"/>
            <w:color w:val="000000" w:themeColor="text1"/>
            <w:sz w:val="26"/>
            <w:szCs w:val="26"/>
            <w:u w:val="none"/>
            <w:rPrChange w:id="2048" w:author="lợi đoàn" w:date="2024-11-30T02:26:00Z">
              <w:rPr>
                <w:rStyle w:val="Hyperlink"/>
              </w:rPr>
            </w:rPrChange>
          </w:rPr>
          <w:instrText xml:space="preserve"> </w:instrText>
        </w:r>
        <w:r w:rsidRPr="00C76D77">
          <w:rPr>
            <w:color w:val="000000" w:themeColor="text1"/>
            <w:sz w:val="26"/>
            <w:szCs w:val="26"/>
            <w:rPrChange w:id="2049" w:author="lợi đoàn" w:date="2024-11-30T02:26:00Z">
              <w:rPr/>
            </w:rPrChange>
          </w:rPr>
          <w:instrText>HYPERLINK \l "_Toc183825524"</w:instrText>
        </w:r>
        <w:r w:rsidRPr="00C76D77">
          <w:rPr>
            <w:rStyle w:val="Hyperlink"/>
            <w:color w:val="000000" w:themeColor="text1"/>
            <w:sz w:val="26"/>
            <w:szCs w:val="26"/>
            <w:u w:val="none"/>
            <w:rPrChange w:id="2050" w:author="lợi đoàn" w:date="2024-11-30T02:26:00Z">
              <w:rPr>
                <w:rStyle w:val="Hyperlink"/>
              </w:rPr>
            </w:rPrChange>
          </w:rPr>
          <w:instrText xml:space="preserve"> </w:instrText>
        </w:r>
        <w:r w:rsidRPr="00C76D77">
          <w:rPr>
            <w:rStyle w:val="Hyperlink"/>
            <w:color w:val="000000" w:themeColor="text1"/>
            <w:sz w:val="26"/>
            <w:szCs w:val="26"/>
            <w:u w:val="none"/>
            <w:rPrChange w:id="2051" w:author="lợi đoàn" w:date="2024-11-30T02:26:00Z">
              <w:rPr>
                <w:rStyle w:val="Hyperlink"/>
              </w:rPr>
            </w:rPrChange>
          </w:rPr>
          <w:fldChar w:fldCharType="separate"/>
        </w:r>
        <w:r w:rsidRPr="00C76D77">
          <w:rPr>
            <w:rStyle w:val="Hyperlink"/>
            <w:color w:val="000000" w:themeColor="text1"/>
            <w:sz w:val="26"/>
            <w:szCs w:val="26"/>
            <w:u w:val="none"/>
            <w:rPrChange w:id="2052" w:author="lợi đoàn" w:date="2024-11-30T02:26:00Z">
              <w:rPr>
                <w:rStyle w:val="Hyperlink"/>
              </w:rPr>
            </w:rPrChange>
          </w:rPr>
          <w:t>Hình 3. 9: Use Case Quản lý đặt lịch</w:t>
        </w:r>
        <w:r w:rsidRPr="00C76D77">
          <w:rPr>
            <w:webHidden/>
            <w:color w:val="000000" w:themeColor="text1"/>
            <w:sz w:val="26"/>
            <w:szCs w:val="26"/>
            <w:rPrChange w:id="2053" w:author="lợi đoàn" w:date="2024-11-30T02:26:00Z">
              <w:rPr>
                <w:webHidden/>
              </w:rPr>
            </w:rPrChange>
          </w:rPr>
          <w:tab/>
        </w:r>
        <w:r w:rsidRPr="00C76D77">
          <w:rPr>
            <w:webHidden/>
            <w:color w:val="000000" w:themeColor="text1"/>
            <w:sz w:val="26"/>
            <w:szCs w:val="26"/>
            <w:rPrChange w:id="2054" w:author="lợi đoàn" w:date="2024-11-30T02:26:00Z">
              <w:rPr>
                <w:webHidden/>
              </w:rPr>
            </w:rPrChange>
          </w:rPr>
          <w:fldChar w:fldCharType="begin"/>
        </w:r>
        <w:r w:rsidRPr="00C76D77">
          <w:rPr>
            <w:webHidden/>
            <w:color w:val="000000" w:themeColor="text1"/>
            <w:sz w:val="26"/>
            <w:szCs w:val="26"/>
            <w:rPrChange w:id="2055" w:author="lợi đoàn" w:date="2024-11-30T02:26:00Z">
              <w:rPr>
                <w:webHidden/>
              </w:rPr>
            </w:rPrChange>
          </w:rPr>
          <w:instrText xml:space="preserve"> PAGEREF _Toc183825524 \h </w:instrText>
        </w:r>
      </w:ins>
      <w:r w:rsidRPr="00C76D77">
        <w:rPr>
          <w:webHidden/>
          <w:color w:val="000000" w:themeColor="text1"/>
          <w:sz w:val="26"/>
          <w:szCs w:val="26"/>
          <w:rPrChange w:id="2056" w:author="lợi đoàn" w:date="2024-11-30T02:26:00Z">
            <w:rPr>
              <w:webHidden/>
              <w:color w:val="000000" w:themeColor="text1"/>
              <w:sz w:val="26"/>
              <w:szCs w:val="26"/>
            </w:rPr>
          </w:rPrChange>
        </w:rPr>
      </w:r>
      <w:ins w:id="2057" w:author="lợi đoàn" w:date="2024-11-30T02:24:00Z">
        <w:r w:rsidRPr="00C76D77">
          <w:rPr>
            <w:webHidden/>
            <w:color w:val="000000" w:themeColor="text1"/>
            <w:sz w:val="26"/>
            <w:szCs w:val="26"/>
            <w:rPrChange w:id="2058" w:author="lợi đoàn" w:date="2024-11-30T02:26:00Z">
              <w:rPr>
                <w:webHidden/>
              </w:rPr>
            </w:rPrChange>
          </w:rPr>
          <w:fldChar w:fldCharType="separate"/>
        </w:r>
      </w:ins>
      <w:ins w:id="2059" w:author="lợi đoàn" w:date="2024-11-30T09:11:00Z">
        <w:r w:rsidR="007B4A50">
          <w:rPr>
            <w:webHidden/>
            <w:color w:val="000000" w:themeColor="text1"/>
            <w:sz w:val="26"/>
            <w:szCs w:val="26"/>
          </w:rPr>
          <w:t>34</w:t>
        </w:r>
      </w:ins>
      <w:ins w:id="2060" w:author="lợi đoàn" w:date="2024-11-30T02:24:00Z">
        <w:r w:rsidRPr="00C76D77">
          <w:rPr>
            <w:webHidden/>
            <w:color w:val="000000" w:themeColor="text1"/>
            <w:sz w:val="26"/>
            <w:szCs w:val="26"/>
            <w:rPrChange w:id="2061" w:author="lợi đoàn" w:date="2024-11-30T02:26:00Z">
              <w:rPr>
                <w:webHidden/>
              </w:rPr>
            </w:rPrChange>
          </w:rPr>
          <w:fldChar w:fldCharType="end"/>
        </w:r>
        <w:r w:rsidRPr="00C76D77">
          <w:rPr>
            <w:rStyle w:val="Hyperlink"/>
            <w:color w:val="000000" w:themeColor="text1"/>
            <w:sz w:val="26"/>
            <w:szCs w:val="26"/>
            <w:u w:val="none"/>
            <w:rPrChange w:id="2062" w:author="lợi đoàn" w:date="2024-11-30T02:26:00Z">
              <w:rPr>
                <w:rStyle w:val="Hyperlink"/>
              </w:rPr>
            </w:rPrChange>
          </w:rPr>
          <w:fldChar w:fldCharType="end"/>
        </w:r>
      </w:ins>
    </w:p>
    <w:p w14:paraId="3F6050FA" w14:textId="76755498" w:rsidR="009A0A5F" w:rsidRPr="00C76D77" w:rsidRDefault="009A0A5F" w:rsidP="009A0A5F">
      <w:pPr>
        <w:pStyle w:val="TOC1"/>
        <w:rPr>
          <w:ins w:id="2063" w:author="lợi đoàn" w:date="2024-11-30T02:24:00Z"/>
          <w:rFonts w:eastAsiaTheme="minorEastAsia"/>
          <w:b w:val="0"/>
          <w:color w:val="000000" w:themeColor="text1"/>
          <w:sz w:val="26"/>
          <w:szCs w:val="26"/>
          <w:rPrChange w:id="2064" w:author="lợi đoàn" w:date="2024-11-30T02:26:00Z">
            <w:rPr>
              <w:ins w:id="2065" w:author="lợi đoàn" w:date="2024-11-30T02:24:00Z"/>
              <w:rFonts w:asciiTheme="minorHAnsi" w:eastAsiaTheme="minorEastAsia" w:hAnsiTheme="minorHAnsi" w:cstheme="minorBidi"/>
              <w:b w:val="0"/>
              <w:sz w:val="22"/>
              <w:szCs w:val="22"/>
            </w:rPr>
          </w:rPrChange>
        </w:rPr>
      </w:pPr>
      <w:ins w:id="2066" w:author="lợi đoàn" w:date="2024-11-30T02:24:00Z">
        <w:r w:rsidRPr="00C76D77">
          <w:rPr>
            <w:rStyle w:val="Hyperlink"/>
            <w:color w:val="000000" w:themeColor="text1"/>
            <w:sz w:val="26"/>
            <w:szCs w:val="26"/>
            <w:u w:val="none"/>
            <w:rPrChange w:id="2067" w:author="lợi đoàn" w:date="2024-11-30T02:26:00Z">
              <w:rPr>
                <w:rStyle w:val="Hyperlink"/>
              </w:rPr>
            </w:rPrChange>
          </w:rPr>
          <w:fldChar w:fldCharType="begin"/>
        </w:r>
        <w:r w:rsidRPr="00C76D77">
          <w:rPr>
            <w:rStyle w:val="Hyperlink"/>
            <w:color w:val="000000" w:themeColor="text1"/>
            <w:sz w:val="26"/>
            <w:szCs w:val="26"/>
            <w:u w:val="none"/>
            <w:rPrChange w:id="2068" w:author="lợi đoàn" w:date="2024-11-30T02:26:00Z">
              <w:rPr>
                <w:rStyle w:val="Hyperlink"/>
              </w:rPr>
            </w:rPrChange>
          </w:rPr>
          <w:instrText xml:space="preserve"> </w:instrText>
        </w:r>
        <w:r w:rsidRPr="00C76D77">
          <w:rPr>
            <w:color w:val="000000" w:themeColor="text1"/>
            <w:sz w:val="26"/>
            <w:szCs w:val="26"/>
            <w:rPrChange w:id="2069" w:author="lợi đoàn" w:date="2024-11-30T02:26:00Z">
              <w:rPr/>
            </w:rPrChange>
          </w:rPr>
          <w:instrText>HYPERLINK \l "_Toc183825527"</w:instrText>
        </w:r>
        <w:r w:rsidRPr="00C76D77">
          <w:rPr>
            <w:rStyle w:val="Hyperlink"/>
            <w:color w:val="000000" w:themeColor="text1"/>
            <w:sz w:val="26"/>
            <w:szCs w:val="26"/>
            <w:u w:val="none"/>
            <w:rPrChange w:id="2070" w:author="lợi đoàn" w:date="2024-11-30T02:26:00Z">
              <w:rPr>
                <w:rStyle w:val="Hyperlink"/>
              </w:rPr>
            </w:rPrChange>
          </w:rPr>
          <w:instrText xml:space="preserve"> </w:instrText>
        </w:r>
        <w:r w:rsidRPr="00C76D77">
          <w:rPr>
            <w:rStyle w:val="Hyperlink"/>
            <w:color w:val="000000" w:themeColor="text1"/>
            <w:sz w:val="26"/>
            <w:szCs w:val="26"/>
            <w:u w:val="none"/>
            <w:rPrChange w:id="2071" w:author="lợi đoàn" w:date="2024-11-30T02:26:00Z">
              <w:rPr>
                <w:rStyle w:val="Hyperlink"/>
              </w:rPr>
            </w:rPrChange>
          </w:rPr>
          <w:fldChar w:fldCharType="separate"/>
        </w:r>
        <w:r w:rsidRPr="00C76D77">
          <w:rPr>
            <w:rStyle w:val="Hyperlink"/>
            <w:color w:val="000000" w:themeColor="text1"/>
            <w:sz w:val="26"/>
            <w:szCs w:val="26"/>
            <w:u w:val="none"/>
            <w:rPrChange w:id="2072" w:author="lợi đoàn" w:date="2024-11-30T02:26:00Z">
              <w:rPr>
                <w:rStyle w:val="Hyperlink"/>
              </w:rPr>
            </w:rPrChange>
          </w:rPr>
          <w:t>Hình 3. 10: Tuần Tự đặt lịch khám</w:t>
        </w:r>
        <w:r w:rsidRPr="00C76D77">
          <w:rPr>
            <w:webHidden/>
            <w:color w:val="000000" w:themeColor="text1"/>
            <w:sz w:val="26"/>
            <w:szCs w:val="26"/>
            <w:rPrChange w:id="2073" w:author="lợi đoàn" w:date="2024-11-30T02:26:00Z">
              <w:rPr>
                <w:webHidden/>
              </w:rPr>
            </w:rPrChange>
          </w:rPr>
          <w:tab/>
        </w:r>
        <w:r w:rsidRPr="00C76D77">
          <w:rPr>
            <w:webHidden/>
            <w:color w:val="000000" w:themeColor="text1"/>
            <w:sz w:val="26"/>
            <w:szCs w:val="26"/>
            <w:rPrChange w:id="2074" w:author="lợi đoàn" w:date="2024-11-30T02:26:00Z">
              <w:rPr>
                <w:webHidden/>
              </w:rPr>
            </w:rPrChange>
          </w:rPr>
          <w:fldChar w:fldCharType="begin"/>
        </w:r>
        <w:r w:rsidRPr="00C76D77">
          <w:rPr>
            <w:webHidden/>
            <w:color w:val="000000" w:themeColor="text1"/>
            <w:sz w:val="26"/>
            <w:szCs w:val="26"/>
            <w:rPrChange w:id="2075" w:author="lợi đoàn" w:date="2024-11-30T02:26:00Z">
              <w:rPr>
                <w:webHidden/>
              </w:rPr>
            </w:rPrChange>
          </w:rPr>
          <w:instrText xml:space="preserve"> PAGEREF _Toc183825527 \h </w:instrText>
        </w:r>
      </w:ins>
      <w:r w:rsidRPr="00C76D77">
        <w:rPr>
          <w:webHidden/>
          <w:color w:val="000000" w:themeColor="text1"/>
          <w:sz w:val="26"/>
          <w:szCs w:val="26"/>
          <w:rPrChange w:id="2076" w:author="lợi đoàn" w:date="2024-11-30T02:26:00Z">
            <w:rPr>
              <w:webHidden/>
              <w:color w:val="000000" w:themeColor="text1"/>
              <w:sz w:val="26"/>
              <w:szCs w:val="26"/>
            </w:rPr>
          </w:rPrChange>
        </w:rPr>
      </w:r>
      <w:ins w:id="2077" w:author="lợi đoàn" w:date="2024-11-30T02:24:00Z">
        <w:r w:rsidRPr="00C76D77">
          <w:rPr>
            <w:webHidden/>
            <w:color w:val="000000" w:themeColor="text1"/>
            <w:sz w:val="26"/>
            <w:szCs w:val="26"/>
            <w:rPrChange w:id="2078" w:author="lợi đoàn" w:date="2024-11-30T02:26:00Z">
              <w:rPr>
                <w:webHidden/>
              </w:rPr>
            </w:rPrChange>
          </w:rPr>
          <w:fldChar w:fldCharType="separate"/>
        </w:r>
      </w:ins>
      <w:ins w:id="2079" w:author="lợi đoàn" w:date="2024-11-30T09:11:00Z">
        <w:r w:rsidR="007B4A50">
          <w:rPr>
            <w:webHidden/>
            <w:color w:val="000000" w:themeColor="text1"/>
            <w:sz w:val="26"/>
            <w:szCs w:val="26"/>
          </w:rPr>
          <w:t>36</w:t>
        </w:r>
      </w:ins>
      <w:ins w:id="2080" w:author="lợi đoàn" w:date="2024-11-30T02:24:00Z">
        <w:r w:rsidRPr="00C76D77">
          <w:rPr>
            <w:webHidden/>
            <w:color w:val="000000" w:themeColor="text1"/>
            <w:sz w:val="26"/>
            <w:szCs w:val="26"/>
            <w:rPrChange w:id="2081" w:author="lợi đoàn" w:date="2024-11-30T02:26:00Z">
              <w:rPr>
                <w:webHidden/>
              </w:rPr>
            </w:rPrChange>
          </w:rPr>
          <w:fldChar w:fldCharType="end"/>
        </w:r>
        <w:r w:rsidRPr="00C76D77">
          <w:rPr>
            <w:rStyle w:val="Hyperlink"/>
            <w:color w:val="000000" w:themeColor="text1"/>
            <w:sz w:val="26"/>
            <w:szCs w:val="26"/>
            <w:u w:val="none"/>
            <w:rPrChange w:id="2082" w:author="lợi đoàn" w:date="2024-11-30T02:26:00Z">
              <w:rPr>
                <w:rStyle w:val="Hyperlink"/>
              </w:rPr>
            </w:rPrChange>
          </w:rPr>
          <w:fldChar w:fldCharType="end"/>
        </w:r>
      </w:ins>
    </w:p>
    <w:p w14:paraId="6D0F6959" w14:textId="10DDE19C" w:rsidR="009A0A5F" w:rsidRPr="00C76D77" w:rsidRDefault="009A0A5F" w:rsidP="009A0A5F">
      <w:pPr>
        <w:pStyle w:val="TOC1"/>
        <w:rPr>
          <w:ins w:id="2083" w:author="lợi đoàn" w:date="2024-11-30T02:24:00Z"/>
          <w:rFonts w:eastAsiaTheme="minorEastAsia"/>
          <w:b w:val="0"/>
          <w:color w:val="000000" w:themeColor="text1"/>
          <w:sz w:val="26"/>
          <w:szCs w:val="26"/>
          <w:rPrChange w:id="2084" w:author="lợi đoàn" w:date="2024-11-30T02:26:00Z">
            <w:rPr>
              <w:ins w:id="2085" w:author="lợi đoàn" w:date="2024-11-30T02:24:00Z"/>
              <w:rFonts w:asciiTheme="minorHAnsi" w:eastAsiaTheme="minorEastAsia" w:hAnsiTheme="minorHAnsi" w:cstheme="minorBidi"/>
              <w:b w:val="0"/>
              <w:sz w:val="22"/>
              <w:szCs w:val="22"/>
            </w:rPr>
          </w:rPrChange>
        </w:rPr>
      </w:pPr>
      <w:ins w:id="2086" w:author="lợi đoàn" w:date="2024-11-30T02:24:00Z">
        <w:r w:rsidRPr="00C76D77">
          <w:rPr>
            <w:rStyle w:val="Hyperlink"/>
            <w:color w:val="000000" w:themeColor="text1"/>
            <w:sz w:val="26"/>
            <w:szCs w:val="26"/>
            <w:u w:val="none"/>
            <w:rPrChange w:id="2087" w:author="lợi đoàn" w:date="2024-11-30T02:26:00Z">
              <w:rPr>
                <w:rStyle w:val="Hyperlink"/>
              </w:rPr>
            </w:rPrChange>
          </w:rPr>
          <w:fldChar w:fldCharType="begin"/>
        </w:r>
        <w:r w:rsidRPr="00C76D77">
          <w:rPr>
            <w:rStyle w:val="Hyperlink"/>
            <w:color w:val="000000" w:themeColor="text1"/>
            <w:sz w:val="26"/>
            <w:szCs w:val="26"/>
            <w:u w:val="none"/>
            <w:rPrChange w:id="2088" w:author="lợi đoàn" w:date="2024-11-30T02:26:00Z">
              <w:rPr>
                <w:rStyle w:val="Hyperlink"/>
              </w:rPr>
            </w:rPrChange>
          </w:rPr>
          <w:instrText xml:space="preserve"> </w:instrText>
        </w:r>
        <w:r w:rsidRPr="00C76D77">
          <w:rPr>
            <w:color w:val="000000" w:themeColor="text1"/>
            <w:sz w:val="26"/>
            <w:szCs w:val="26"/>
            <w:rPrChange w:id="2089" w:author="lợi đoàn" w:date="2024-11-30T02:26:00Z">
              <w:rPr/>
            </w:rPrChange>
          </w:rPr>
          <w:instrText>HYPERLINK \l "_Toc183825529"</w:instrText>
        </w:r>
        <w:r w:rsidRPr="00C76D77">
          <w:rPr>
            <w:rStyle w:val="Hyperlink"/>
            <w:color w:val="000000" w:themeColor="text1"/>
            <w:sz w:val="26"/>
            <w:szCs w:val="26"/>
            <w:u w:val="none"/>
            <w:rPrChange w:id="2090" w:author="lợi đoàn" w:date="2024-11-30T02:26:00Z">
              <w:rPr>
                <w:rStyle w:val="Hyperlink"/>
              </w:rPr>
            </w:rPrChange>
          </w:rPr>
          <w:instrText xml:space="preserve"> </w:instrText>
        </w:r>
        <w:r w:rsidRPr="00C76D77">
          <w:rPr>
            <w:rStyle w:val="Hyperlink"/>
            <w:color w:val="000000" w:themeColor="text1"/>
            <w:sz w:val="26"/>
            <w:szCs w:val="26"/>
            <w:u w:val="none"/>
            <w:rPrChange w:id="2091" w:author="lợi đoàn" w:date="2024-11-30T02:26:00Z">
              <w:rPr>
                <w:rStyle w:val="Hyperlink"/>
              </w:rPr>
            </w:rPrChange>
          </w:rPr>
          <w:fldChar w:fldCharType="separate"/>
        </w:r>
        <w:r w:rsidRPr="00C76D77">
          <w:rPr>
            <w:rStyle w:val="Hyperlink"/>
            <w:color w:val="000000" w:themeColor="text1"/>
            <w:sz w:val="26"/>
            <w:szCs w:val="26"/>
            <w:u w:val="none"/>
            <w:rPrChange w:id="2092" w:author="lợi đoàn" w:date="2024-11-30T02:26:00Z">
              <w:rPr>
                <w:rStyle w:val="Hyperlink"/>
              </w:rPr>
            </w:rPrChange>
          </w:rPr>
          <w:t>Hình 3. 11: Use case Khám bệnh</w:t>
        </w:r>
        <w:r w:rsidRPr="00C76D77">
          <w:rPr>
            <w:webHidden/>
            <w:color w:val="000000" w:themeColor="text1"/>
            <w:sz w:val="26"/>
            <w:szCs w:val="26"/>
            <w:rPrChange w:id="2093" w:author="lợi đoàn" w:date="2024-11-30T02:26:00Z">
              <w:rPr>
                <w:webHidden/>
              </w:rPr>
            </w:rPrChange>
          </w:rPr>
          <w:tab/>
        </w:r>
        <w:r w:rsidRPr="00C76D77">
          <w:rPr>
            <w:webHidden/>
            <w:color w:val="000000" w:themeColor="text1"/>
            <w:sz w:val="26"/>
            <w:szCs w:val="26"/>
            <w:rPrChange w:id="2094" w:author="lợi đoàn" w:date="2024-11-30T02:26:00Z">
              <w:rPr>
                <w:webHidden/>
              </w:rPr>
            </w:rPrChange>
          </w:rPr>
          <w:fldChar w:fldCharType="begin"/>
        </w:r>
        <w:r w:rsidRPr="00C76D77">
          <w:rPr>
            <w:webHidden/>
            <w:color w:val="000000" w:themeColor="text1"/>
            <w:sz w:val="26"/>
            <w:szCs w:val="26"/>
            <w:rPrChange w:id="2095" w:author="lợi đoàn" w:date="2024-11-30T02:26:00Z">
              <w:rPr>
                <w:webHidden/>
              </w:rPr>
            </w:rPrChange>
          </w:rPr>
          <w:instrText xml:space="preserve"> PAGEREF _Toc183825529 \h </w:instrText>
        </w:r>
      </w:ins>
      <w:r w:rsidRPr="00C76D77">
        <w:rPr>
          <w:webHidden/>
          <w:color w:val="000000" w:themeColor="text1"/>
          <w:sz w:val="26"/>
          <w:szCs w:val="26"/>
          <w:rPrChange w:id="2096" w:author="lợi đoàn" w:date="2024-11-30T02:26:00Z">
            <w:rPr>
              <w:webHidden/>
              <w:color w:val="000000" w:themeColor="text1"/>
              <w:sz w:val="26"/>
              <w:szCs w:val="26"/>
            </w:rPr>
          </w:rPrChange>
        </w:rPr>
      </w:r>
      <w:ins w:id="2097" w:author="lợi đoàn" w:date="2024-11-30T02:24:00Z">
        <w:r w:rsidRPr="00C76D77">
          <w:rPr>
            <w:webHidden/>
            <w:color w:val="000000" w:themeColor="text1"/>
            <w:sz w:val="26"/>
            <w:szCs w:val="26"/>
            <w:rPrChange w:id="2098" w:author="lợi đoàn" w:date="2024-11-30T02:26:00Z">
              <w:rPr>
                <w:webHidden/>
              </w:rPr>
            </w:rPrChange>
          </w:rPr>
          <w:fldChar w:fldCharType="separate"/>
        </w:r>
      </w:ins>
      <w:ins w:id="2099" w:author="lợi đoàn" w:date="2024-11-30T09:11:00Z">
        <w:r w:rsidR="007B4A50">
          <w:rPr>
            <w:webHidden/>
            <w:color w:val="000000" w:themeColor="text1"/>
            <w:sz w:val="26"/>
            <w:szCs w:val="26"/>
          </w:rPr>
          <w:t>37</w:t>
        </w:r>
      </w:ins>
      <w:ins w:id="2100" w:author="lợi đoàn" w:date="2024-11-30T02:24:00Z">
        <w:r w:rsidRPr="00C76D77">
          <w:rPr>
            <w:webHidden/>
            <w:color w:val="000000" w:themeColor="text1"/>
            <w:sz w:val="26"/>
            <w:szCs w:val="26"/>
            <w:rPrChange w:id="2101" w:author="lợi đoàn" w:date="2024-11-30T02:26:00Z">
              <w:rPr>
                <w:webHidden/>
              </w:rPr>
            </w:rPrChange>
          </w:rPr>
          <w:fldChar w:fldCharType="end"/>
        </w:r>
        <w:r w:rsidRPr="00C76D77">
          <w:rPr>
            <w:rStyle w:val="Hyperlink"/>
            <w:color w:val="000000" w:themeColor="text1"/>
            <w:sz w:val="26"/>
            <w:szCs w:val="26"/>
            <w:u w:val="none"/>
            <w:rPrChange w:id="2102" w:author="lợi đoàn" w:date="2024-11-30T02:26:00Z">
              <w:rPr>
                <w:rStyle w:val="Hyperlink"/>
              </w:rPr>
            </w:rPrChange>
          </w:rPr>
          <w:fldChar w:fldCharType="end"/>
        </w:r>
      </w:ins>
    </w:p>
    <w:p w14:paraId="03497612" w14:textId="3F0B09E2" w:rsidR="009A0A5F" w:rsidRPr="00C76D77" w:rsidRDefault="009A0A5F" w:rsidP="009A0A5F">
      <w:pPr>
        <w:pStyle w:val="TOC1"/>
        <w:rPr>
          <w:ins w:id="2103" w:author="lợi đoàn" w:date="2024-11-30T02:24:00Z"/>
          <w:rFonts w:eastAsiaTheme="minorEastAsia"/>
          <w:b w:val="0"/>
          <w:color w:val="000000" w:themeColor="text1"/>
          <w:sz w:val="26"/>
          <w:szCs w:val="26"/>
          <w:rPrChange w:id="2104" w:author="lợi đoàn" w:date="2024-11-30T02:26:00Z">
            <w:rPr>
              <w:ins w:id="2105" w:author="lợi đoàn" w:date="2024-11-30T02:24:00Z"/>
              <w:rFonts w:asciiTheme="minorHAnsi" w:eastAsiaTheme="minorEastAsia" w:hAnsiTheme="minorHAnsi" w:cstheme="minorBidi"/>
              <w:b w:val="0"/>
              <w:sz w:val="22"/>
              <w:szCs w:val="22"/>
            </w:rPr>
          </w:rPrChange>
        </w:rPr>
      </w:pPr>
      <w:ins w:id="2106" w:author="lợi đoàn" w:date="2024-11-30T02:24:00Z">
        <w:r w:rsidRPr="00C76D77">
          <w:rPr>
            <w:rStyle w:val="Hyperlink"/>
            <w:color w:val="000000" w:themeColor="text1"/>
            <w:sz w:val="26"/>
            <w:szCs w:val="26"/>
            <w:u w:val="none"/>
            <w:rPrChange w:id="2107" w:author="lợi đoàn" w:date="2024-11-30T02:26:00Z">
              <w:rPr>
                <w:rStyle w:val="Hyperlink"/>
              </w:rPr>
            </w:rPrChange>
          </w:rPr>
          <w:fldChar w:fldCharType="begin"/>
        </w:r>
        <w:r w:rsidRPr="00C76D77">
          <w:rPr>
            <w:rStyle w:val="Hyperlink"/>
            <w:color w:val="000000" w:themeColor="text1"/>
            <w:sz w:val="26"/>
            <w:szCs w:val="26"/>
            <w:u w:val="none"/>
            <w:rPrChange w:id="2108" w:author="lợi đoàn" w:date="2024-11-30T02:26:00Z">
              <w:rPr>
                <w:rStyle w:val="Hyperlink"/>
              </w:rPr>
            </w:rPrChange>
          </w:rPr>
          <w:instrText xml:space="preserve"> </w:instrText>
        </w:r>
        <w:r w:rsidRPr="00C76D77">
          <w:rPr>
            <w:color w:val="000000" w:themeColor="text1"/>
            <w:sz w:val="26"/>
            <w:szCs w:val="26"/>
            <w:rPrChange w:id="2109" w:author="lợi đoàn" w:date="2024-11-30T02:26:00Z">
              <w:rPr/>
            </w:rPrChange>
          </w:rPr>
          <w:instrText>HYPERLINK \l "_Toc183825532"</w:instrText>
        </w:r>
        <w:r w:rsidRPr="00C76D77">
          <w:rPr>
            <w:rStyle w:val="Hyperlink"/>
            <w:color w:val="000000" w:themeColor="text1"/>
            <w:sz w:val="26"/>
            <w:szCs w:val="26"/>
            <w:u w:val="none"/>
            <w:rPrChange w:id="2110" w:author="lợi đoàn" w:date="2024-11-30T02:26:00Z">
              <w:rPr>
                <w:rStyle w:val="Hyperlink"/>
              </w:rPr>
            </w:rPrChange>
          </w:rPr>
          <w:instrText xml:space="preserve"> </w:instrText>
        </w:r>
        <w:r w:rsidRPr="00C76D77">
          <w:rPr>
            <w:rStyle w:val="Hyperlink"/>
            <w:color w:val="000000" w:themeColor="text1"/>
            <w:sz w:val="26"/>
            <w:szCs w:val="26"/>
            <w:u w:val="none"/>
            <w:rPrChange w:id="2111" w:author="lợi đoàn" w:date="2024-11-30T02:26:00Z">
              <w:rPr>
                <w:rStyle w:val="Hyperlink"/>
              </w:rPr>
            </w:rPrChange>
          </w:rPr>
          <w:fldChar w:fldCharType="separate"/>
        </w:r>
        <w:r w:rsidRPr="00C76D77">
          <w:rPr>
            <w:rStyle w:val="Hyperlink"/>
            <w:color w:val="000000" w:themeColor="text1"/>
            <w:sz w:val="26"/>
            <w:szCs w:val="26"/>
            <w:u w:val="none"/>
            <w:rPrChange w:id="2112" w:author="lợi đoàn" w:date="2024-11-30T02:26:00Z">
              <w:rPr>
                <w:rStyle w:val="Hyperlink"/>
              </w:rPr>
            </w:rPrChange>
          </w:rPr>
          <w:t>Hình 3. 12: Tuần Tự khám bệnh</w:t>
        </w:r>
        <w:r w:rsidRPr="00C76D77">
          <w:rPr>
            <w:webHidden/>
            <w:color w:val="000000" w:themeColor="text1"/>
            <w:sz w:val="26"/>
            <w:szCs w:val="26"/>
            <w:rPrChange w:id="2113" w:author="lợi đoàn" w:date="2024-11-30T02:26:00Z">
              <w:rPr>
                <w:webHidden/>
              </w:rPr>
            </w:rPrChange>
          </w:rPr>
          <w:tab/>
        </w:r>
        <w:r w:rsidRPr="00C76D77">
          <w:rPr>
            <w:webHidden/>
            <w:color w:val="000000" w:themeColor="text1"/>
            <w:sz w:val="26"/>
            <w:szCs w:val="26"/>
            <w:rPrChange w:id="2114" w:author="lợi đoàn" w:date="2024-11-30T02:26:00Z">
              <w:rPr>
                <w:webHidden/>
              </w:rPr>
            </w:rPrChange>
          </w:rPr>
          <w:fldChar w:fldCharType="begin"/>
        </w:r>
        <w:r w:rsidRPr="00C76D77">
          <w:rPr>
            <w:webHidden/>
            <w:color w:val="000000" w:themeColor="text1"/>
            <w:sz w:val="26"/>
            <w:szCs w:val="26"/>
            <w:rPrChange w:id="2115" w:author="lợi đoàn" w:date="2024-11-30T02:26:00Z">
              <w:rPr>
                <w:webHidden/>
              </w:rPr>
            </w:rPrChange>
          </w:rPr>
          <w:instrText xml:space="preserve"> PAGEREF _Toc183825532 \h </w:instrText>
        </w:r>
      </w:ins>
      <w:r w:rsidRPr="00C76D77">
        <w:rPr>
          <w:webHidden/>
          <w:color w:val="000000" w:themeColor="text1"/>
          <w:sz w:val="26"/>
          <w:szCs w:val="26"/>
          <w:rPrChange w:id="2116" w:author="lợi đoàn" w:date="2024-11-30T02:26:00Z">
            <w:rPr>
              <w:webHidden/>
              <w:color w:val="000000" w:themeColor="text1"/>
              <w:sz w:val="26"/>
              <w:szCs w:val="26"/>
            </w:rPr>
          </w:rPrChange>
        </w:rPr>
      </w:r>
      <w:ins w:id="2117" w:author="lợi đoàn" w:date="2024-11-30T02:24:00Z">
        <w:r w:rsidRPr="00C76D77">
          <w:rPr>
            <w:webHidden/>
            <w:color w:val="000000" w:themeColor="text1"/>
            <w:sz w:val="26"/>
            <w:szCs w:val="26"/>
            <w:rPrChange w:id="2118" w:author="lợi đoàn" w:date="2024-11-30T02:26:00Z">
              <w:rPr>
                <w:webHidden/>
              </w:rPr>
            </w:rPrChange>
          </w:rPr>
          <w:fldChar w:fldCharType="separate"/>
        </w:r>
      </w:ins>
      <w:ins w:id="2119" w:author="lợi đoàn" w:date="2024-11-30T09:11:00Z">
        <w:r w:rsidR="007B4A50">
          <w:rPr>
            <w:webHidden/>
            <w:color w:val="000000" w:themeColor="text1"/>
            <w:sz w:val="26"/>
            <w:szCs w:val="26"/>
          </w:rPr>
          <w:t>39</w:t>
        </w:r>
      </w:ins>
      <w:ins w:id="2120" w:author="lợi đoàn" w:date="2024-11-30T02:24:00Z">
        <w:r w:rsidRPr="00C76D77">
          <w:rPr>
            <w:webHidden/>
            <w:color w:val="000000" w:themeColor="text1"/>
            <w:sz w:val="26"/>
            <w:szCs w:val="26"/>
            <w:rPrChange w:id="2121" w:author="lợi đoàn" w:date="2024-11-30T02:26:00Z">
              <w:rPr>
                <w:webHidden/>
              </w:rPr>
            </w:rPrChange>
          </w:rPr>
          <w:fldChar w:fldCharType="end"/>
        </w:r>
        <w:r w:rsidRPr="00C76D77">
          <w:rPr>
            <w:rStyle w:val="Hyperlink"/>
            <w:color w:val="000000" w:themeColor="text1"/>
            <w:sz w:val="26"/>
            <w:szCs w:val="26"/>
            <w:u w:val="none"/>
            <w:rPrChange w:id="2122" w:author="lợi đoàn" w:date="2024-11-30T02:26:00Z">
              <w:rPr>
                <w:rStyle w:val="Hyperlink"/>
              </w:rPr>
            </w:rPrChange>
          </w:rPr>
          <w:fldChar w:fldCharType="end"/>
        </w:r>
      </w:ins>
    </w:p>
    <w:p w14:paraId="34433208" w14:textId="43D0FBAF" w:rsidR="009A0A5F" w:rsidRPr="00C76D77" w:rsidRDefault="009A0A5F" w:rsidP="009A0A5F">
      <w:pPr>
        <w:pStyle w:val="TOC1"/>
        <w:rPr>
          <w:ins w:id="2123" w:author="lợi đoàn" w:date="2024-11-30T02:24:00Z"/>
          <w:rFonts w:eastAsiaTheme="minorEastAsia"/>
          <w:b w:val="0"/>
          <w:color w:val="000000" w:themeColor="text1"/>
          <w:sz w:val="26"/>
          <w:szCs w:val="26"/>
          <w:rPrChange w:id="2124" w:author="lợi đoàn" w:date="2024-11-30T02:26:00Z">
            <w:rPr>
              <w:ins w:id="2125" w:author="lợi đoàn" w:date="2024-11-30T02:24:00Z"/>
              <w:rFonts w:asciiTheme="minorHAnsi" w:eastAsiaTheme="minorEastAsia" w:hAnsiTheme="minorHAnsi" w:cstheme="minorBidi"/>
              <w:b w:val="0"/>
              <w:sz w:val="22"/>
              <w:szCs w:val="22"/>
            </w:rPr>
          </w:rPrChange>
        </w:rPr>
      </w:pPr>
      <w:ins w:id="2126" w:author="lợi đoàn" w:date="2024-11-30T02:24:00Z">
        <w:r w:rsidRPr="00C76D77">
          <w:rPr>
            <w:rStyle w:val="Hyperlink"/>
            <w:color w:val="000000" w:themeColor="text1"/>
            <w:sz w:val="26"/>
            <w:szCs w:val="26"/>
            <w:u w:val="none"/>
            <w:rPrChange w:id="2127" w:author="lợi đoàn" w:date="2024-11-30T02:26:00Z">
              <w:rPr>
                <w:rStyle w:val="Hyperlink"/>
              </w:rPr>
            </w:rPrChange>
          </w:rPr>
          <w:fldChar w:fldCharType="begin"/>
        </w:r>
        <w:r w:rsidRPr="00C76D77">
          <w:rPr>
            <w:rStyle w:val="Hyperlink"/>
            <w:color w:val="000000" w:themeColor="text1"/>
            <w:sz w:val="26"/>
            <w:szCs w:val="26"/>
            <w:u w:val="none"/>
            <w:rPrChange w:id="2128" w:author="lợi đoàn" w:date="2024-11-30T02:26:00Z">
              <w:rPr>
                <w:rStyle w:val="Hyperlink"/>
              </w:rPr>
            </w:rPrChange>
          </w:rPr>
          <w:instrText xml:space="preserve"> </w:instrText>
        </w:r>
        <w:r w:rsidRPr="00C76D77">
          <w:rPr>
            <w:color w:val="000000" w:themeColor="text1"/>
            <w:sz w:val="26"/>
            <w:szCs w:val="26"/>
            <w:rPrChange w:id="2129" w:author="lợi đoàn" w:date="2024-11-30T02:26:00Z">
              <w:rPr/>
            </w:rPrChange>
          </w:rPr>
          <w:instrText>HYPERLINK \l "_Toc183825534"</w:instrText>
        </w:r>
        <w:r w:rsidRPr="00C76D77">
          <w:rPr>
            <w:rStyle w:val="Hyperlink"/>
            <w:color w:val="000000" w:themeColor="text1"/>
            <w:sz w:val="26"/>
            <w:szCs w:val="26"/>
            <w:u w:val="none"/>
            <w:rPrChange w:id="2130" w:author="lợi đoàn" w:date="2024-11-30T02:26:00Z">
              <w:rPr>
                <w:rStyle w:val="Hyperlink"/>
              </w:rPr>
            </w:rPrChange>
          </w:rPr>
          <w:instrText xml:space="preserve"> </w:instrText>
        </w:r>
        <w:r w:rsidRPr="00C76D77">
          <w:rPr>
            <w:rStyle w:val="Hyperlink"/>
            <w:color w:val="000000" w:themeColor="text1"/>
            <w:sz w:val="26"/>
            <w:szCs w:val="26"/>
            <w:u w:val="none"/>
            <w:rPrChange w:id="2131" w:author="lợi đoàn" w:date="2024-11-30T02:26:00Z">
              <w:rPr>
                <w:rStyle w:val="Hyperlink"/>
              </w:rPr>
            </w:rPrChange>
          </w:rPr>
          <w:fldChar w:fldCharType="separate"/>
        </w:r>
        <w:r w:rsidRPr="00C76D77">
          <w:rPr>
            <w:rStyle w:val="Hyperlink"/>
            <w:color w:val="000000" w:themeColor="text1"/>
            <w:sz w:val="26"/>
            <w:szCs w:val="26"/>
            <w:u w:val="none"/>
            <w:rPrChange w:id="2132" w:author="lợi đoàn" w:date="2024-11-30T02:26:00Z">
              <w:rPr>
                <w:rStyle w:val="Hyperlink"/>
              </w:rPr>
            </w:rPrChange>
          </w:rPr>
          <w:t>Hình 3.13 Biểu đồ Use Case thanh toán</w:t>
        </w:r>
        <w:r w:rsidRPr="00C76D77">
          <w:rPr>
            <w:webHidden/>
            <w:color w:val="000000" w:themeColor="text1"/>
            <w:sz w:val="26"/>
            <w:szCs w:val="26"/>
            <w:rPrChange w:id="2133" w:author="lợi đoàn" w:date="2024-11-30T02:26:00Z">
              <w:rPr>
                <w:webHidden/>
              </w:rPr>
            </w:rPrChange>
          </w:rPr>
          <w:tab/>
        </w:r>
        <w:r w:rsidRPr="00C76D77">
          <w:rPr>
            <w:webHidden/>
            <w:color w:val="000000" w:themeColor="text1"/>
            <w:sz w:val="26"/>
            <w:szCs w:val="26"/>
            <w:rPrChange w:id="2134" w:author="lợi đoàn" w:date="2024-11-30T02:26:00Z">
              <w:rPr>
                <w:webHidden/>
              </w:rPr>
            </w:rPrChange>
          </w:rPr>
          <w:fldChar w:fldCharType="begin"/>
        </w:r>
        <w:r w:rsidRPr="00C76D77">
          <w:rPr>
            <w:webHidden/>
            <w:color w:val="000000" w:themeColor="text1"/>
            <w:sz w:val="26"/>
            <w:szCs w:val="26"/>
            <w:rPrChange w:id="2135" w:author="lợi đoàn" w:date="2024-11-30T02:26:00Z">
              <w:rPr>
                <w:webHidden/>
              </w:rPr>
            </w:rPrChange>
          </w:rPr>
          <w:instrText xml:space="preserve"> PAGEREF _Toc183825534 \h </w:instrText>
        </w:r>
      </w:ins>
      <w:r w:rsidRPr="00C76D77">
        <w:rPr>
          <w:webHidden/>
          <w:color w:val="000000" w:themeColor="text1"/>
          <w:sz w:val="26"/>
          <w:szCs w:val="26"/>
          <w:rPrChange w:id="2136" w:author="lợi đoàn" w:date="2024-11-30T02:26:00Z">
            <w:rPr>
              <w:webHidden/>
              <w:color w:val="000000" w:themeColor="text1"/>
              <w:sz w:val="26"/>
              <w:szCs w:val="26"/>
            </w:rPr>
          </w:rPrChange>
        </w:rPr>
      </w:r>
      <w:ins w:id="2137" w:author="lợi đoàn" w:date="2024-11-30T02:24:00Z">
        <w:r w:rsidRPr="00C76D77">
          <w:rPr>
            <w:webHidden/>
            <w:color w:val="000000" w:themeColor="text1"/>
            <w:sz w:val="26"/>
            <w:szCs w:val="26"/>
            <w:rPrChange w:id="2138" w:author="lợi đoàn" w:date="2024-11-30T02:26:00Z">
              <w:rPr>
                <w:webHidden/>
              </w:rPr>
            </w:rPrChange>
          </w:rPr>
          <w:fldChar w:fldCharType="separate"/>
        </w:r>
      </w:ins>
      <w:ins w:id="2139" w:author="lợi đoàn" w:date="2024-11-30T09:11:00Z">
        <w:r w:rsidR="007B4A50">
          <w:rPr>
            <w:webHidden/>
            <w:color w:val="000000" w:themeColor="text1"/>
            <w:sz w:val="26"/>
            <w:szCs w:val="26"/>
          </w:rPr>
          <w:t>40</w:t>
        </w:r>
      </w:ins>
      <w:ins w:id="2140" w:author="lợi đoàn" w:date="2024-11-30T02:24:00Z">
        <w:r w:rsidRPr="00C76D77">
          <w:rPr>
            <w:webHidden/>
            <w:color w:val="000000" w:themeColor="text1"/>
            <w:sz w:val="26"/>
            <w:szCs w:val="26"/>
            <w:rPrChange w:id="2141" w:author="lợi đoàn" w:date="2024-11-30T02:26:00Z">
              <w:rPr>
                <w:webHidden/>
              </w:rPr>
            </w:rPrChange>
          </w:rPr>
          <w:fldChar w:fldCharType="end"/>
        </w:r>
        <w:r w:rsidRPr="00C76D77">
          <w:rPr>
            <w:rStyle w:val="Hyperlink"/>
            <w:color w:val="000000" w:themeColor="text1"/>
            <w:sz w:val="26"/>
            <w:szCs w:val="26"/>
            <w:u w:val="none"/>
            <w:rPrChange w:id="2142" w:author="lợi đoàn" w:date="2024-11-30T02:26:00Z">
              <w:rPr>
                <w:rStyle w:val="Hyperlink"/>
              </w:rPr>
            </w:rPrChange>
          </w:rPr>
          <w:fldChar w:fldCharType="end"/>
        </w:r>
      </w:ins>
    </w:p>
    <w:p w14:paraId="10E33E2B" w14:textId="123CD16A" w:rsidR="009A0A5F" w:rsidRPr="00C76D77" w:rsidRDefault="009A0A5F" w:rsidP="009A0A5F">
      <w:pPr>
        <w:pStyle w:val="TOC1"/>
        <w:rPr>
          <w:ins w:id="2143" w:author="lợi đoàn" w:date="2024-11-30T02:24:00Z"/>
          <w:rFonts w:eastAsiaTheme="minorEastAsia"/>
          <w:b w:val="0"/>
          <w:color w:val="000000" w:themeColor="text1"/>
          <w:sz w:val="26"/>
          <w:szCs w:val="26"/>
          <w:rPrChange w:id="2144" w:author="lợi đoàn" w:date="2024-11-30T02:26:00Z">
            <w:rPr>
              <w:ins w:id="2145" w:author="lợi đoàn" w:date="2024-11-30T02:24:00Z"/>
              <w:rFonts w:asciiTheme="minorHAnsi" w:eastAsiaTheme="minorEastAsia" w:hAnsiTheme="minorHAnsi" w:cstheme="minorBidi"/>
              <w:b w:val="0"/>
              <w:sz w:val="22"/>
              <w:szCs w:val="22"/>
            </w:rPr>
          </w:rPrChange>
        </w:rPr>
      </w:pPr>
      <w:ins w:id="2146" w:author="lợi đoàn" w:date="2024-11-30T02:24:00Z">
        <w:r w:rsidRPr="00C76D77">
          <w:rPr>
            <w:rStyle w:val="Hyperlink"/>
            <w:color w:val="000000" w:themeColor="text1"/>
            <w:sz w:val="26"/>
            <w:szCs w:val="26"/>
            <w:u w:val="none"/>
            <w:rPrChange w:id="2147" w:author="lợi đoàn" w:date="2024-11-30T02:26:00Z">
              <w:rPr>
                <w:rStyle w:val="Hyperlink"/>
              </w:rPr>
            </w:rPrChange>
          </w:rPr>
          <w:fldChar w:fldCharType="begin"/>
        </w:r>
        <w:r w:rsidRPr="00C76D77">
          <w:rPr>
            <w:rStyle w:val="Hyperlink"/>
            <w:color w:val="000000" w:themeColor="text1"/>
            <w:sz w:val="26"/>
            <w:szCs w:val="26"/>
            <w:u w:val="none"/>
            <w:rPrChange w:id="2148" w:author="lợi đoàn" w:date="2024-11-30T02:26:00Z">
              <w:rPr>
                <w:rStyle w:val="Hyperlink"/>
              </w:rPr>
            </w:rPrChange>
          </w:rPr>
          <w:instrText xml:space="preserve"> </w:instrText>
        </w:r>
        <w:r w:rsidRPr="00C76D77">
          <w:rPr>
            <w:color w:val="000000" w:themeColor="text1"/>
            <w:sz w:val="26"/>
            <w:szCs w:val="26"/>
            <w:rPrChange w:id="2149" w:author="lợi đoàn" w:date="2024-11-30T02:26:00Z">
              <w:rPr/>
            </w:rPrChange>
          </w:rPr>
          <w:instrText>HYPERLINK \l "_Toc183825537"</w:instrText>
        </w:r>
        <w:r w:rsidRPr="00C76D77">
          <w:rPr>
            <w:rStyle w:val="Hyperlink"/>
            <w:color w:val="000000" w:themeColor="text1"/>
            <w:sz w:val="26"/>
            <w:szCs w:val="26"/>
            <w:u w:val="none"/>
            <w:rPrChange w:id="2150" w:author="lợi đoàn" w:date="2024-11-30T02:26:00Z">
              <w:rPr>
                <w:rStyle w:val="Hyperlink"/>
              </w:rPr>
            </w:rPrChange>
          </w:rPr>
          <w:instrText xml:space="preserve"> </w:instrText>
        </w:r>
        <w:r w:rsidRPr="00C76D77">
          <w:rPr>
            <w:rStyle w:val="Hyperlink"/>
            <w:color w:val="000000" w:themeColor="text1"/>
            <w:sz w:val="26"/>
            <w:szCs w:val="26"/>
            <w:u w:val="none"/>
            <w:rPrChange w:id="2151" w:author="lợi đoàn" w:date="2024-11-30T02:26:00Z">
              <w:rPr>
                <w:rStyle w:val="Hyperlink"/>
              </w:rPr>
            </w:rPrChange>
          </w:rPr>
          <w:fldChar w:fldCharType="separate"/>
        </w:r>
        <w:r w:rsidRPr="00C76D77">
          <w:rPr>
            <w:rStyle w:val="Hyperlink"/>
            <w:color w:val="000000" w:themeColor="text1"/>
            <w:sz w:val="26"/>
            <w:szCs w:val="26"/>
            <w:u w:val="none"/>
            <w:rPrChange w:id="2152" w:author="lợi đoàn" w:date="2024-11-30T02:26:00Z">
              <w:rPr>
                <w:rStyle w:val="Hyperlink"/>
              </w:rPr>
            </w:rPrChange>
          </w:rPr>
          <w:t>Hình 3.14 Biểu đồ tuần tự thanh toán khoá học</w:t>
        </w:r>
        <w:r w:rsidRPr="00C76D77">
          <w:rPr>
            <w:webHidden/>
            <w:color w:val="000000" w:themeColor="text1"/>
            <w:sz w:val="26"/>
            <w:szCs w:val="26"/>
            <w:rPrChange w:id="2153" w:author="lợi đoàn" w:date="2024-11-30T02:26:00Z">
              <w:rPr>
                <w:webHidden/>
              </w:rPr>
            </w:rPrChange>
          </w:rPr>
          <w:tab/>
        </w:r>
        <w:r w:rsidRPr="00C76D77">
          <w:rPr>
            <w:webHidden/>
            <w:color w:val="000000" w:themeColor="text1"/>
            <w:sz w:val="26"/>
            <w:szCs w:val="26"/>
            <w:rPrChange w:id="2154" w:author="lợi đoàn" w:date="2024-11-30T02:26:00Z">
              <w:rPr>
                <w:webHidden/>
              </w:rPr>
            </w:rPrChange>
          </w:rPr>
          <w:fldChar w:fldCharType="begin"/>
        </w:r>
        <w:r w:rsidRPr="00C76D77">
          <w:rPr>
            <w:webHidden/>
            <w:color w:val="000000" w:themeColor="text1"/>
            <w:sz w:val="26"/>
            <w:szCs w:val="26"/>
            <w:rPrChange w:id="2155" w:author="lợi đoàn" w:date="2024-11-30T02:26:00Z">
              <w:rPr>
                <w:webHidden/>
              </w:rPr>
            </w:rPrChange>
          </w:rPr>
          <w:instrText xml:space="preserve"> PAGEREF _Toc183825537 \h </w:instrText>
        </w:r>
      </w:ins>
      <w:r w:rsidRPr="00C76D77">
        <w:rPr>
          <w:webHidden/>
          <w:color w:val="000000" w:themeColor="text1"/>
          <w:sz w:val="26"/>
          <w:szCs w:val="26"/>
          <w:rPrChange w:id="2156" w:author="lợi đoàn" w:date="2024-11-30T02:26:00Z">
            <w:rPr>
              <w:webHidden/>
              <w:color w:val="000000" w:themeColor="text1"/>
              <w:sz w:val="26"/>
              <w:szCs w:val="26"/>
            </w:rPr>
          </w:rPrChange>
        </w:rPr>
      </w:r>
      <w:ins w:id="2157" w:author="lợi đoàn" w:date="2024-11-30T02:24:00Z">
        <w:r w:rsidRPr="00C76D77">
          <w:rPr>
            <w:webHidden/>
            <w:color w:val="000000" w:themeColor="text1"/>
            <w:sz w:val="26"/>
            <w:szCs w:val="26"/>
            <w:rPrChange w:id="2158" w:author="lợi đoàn" w:date="2024-11-30T02:26:00Z">
              <w:rPr>
                <w:webHidden/>
              </w:rPr>
            </w:rPrChange>
          </w:rPr>
          <w:fldChar w:fldCharType="separate"/>
        </w:r>
      </w:ins>
      <w:ins w:id="2159" w:author="lợi đoàn" w:date="2024-11-30T09:11:00Z">
        <w:r w:rsidR="007B4A50">
          <w:rPr>
            <w:webHidden/>
            <w:color w:val="000000" w:themeColor="text1"/>
            <w:sz w:val="26"/>
            <w:szCs w:val="26"/>
          </w:rPr>
          <w:t>41</w:t>
        </w:r>
      </w:ins>
      <w:ins w:id="2160" w:author="lợi đoàn" w:date="2024-11-30T02:24:00Z">
        <w:r w:rsidRPr="00C76D77">
          <w:rPr>
            <w:webHidden/>
            <w:color w:val="000000" w:themeColor="text1"/>
            <w:sz w:val="26"/>
            <w:szCs w:val="26"/>
            <w:rPrChange w:id="2161" w:author="lợi đoàn" w:date="2024-11-30T02:26:00Z">
              <w:rPr>
                <w:webHidden/>
              </w:rPr>
            </w:rPrChange>
          </w:rPr>
          <w:fldChar w:fldCharType="end"/>
        </w:r>
        <w:r w:rsidRPr="00C76D77">
          <w:rPr>
            <w:rStyle w:val="Hyperlink"/>
            <w:color w:val="000000" w:themeColor="text1"/>
            <w:sz w:val="26"/>
            <w:szCs w:val="26"/>
            <w:u w:val="none"/>
            <w:rPrChange w:id="2162" w:author="lợi đoàn" w:date="2024-11-30T02:26:00Z">
              <w:rPr>
                <w:rStyle w:val="Hyperlink"/>
              </w:rPr>
            </w:rPrChange>
          </w:rPr>
          <w:fldChar w:fldCharType="end"/>
        </w:r>
      </w:ins>
    </w:p>
    <w:p w14:paraId="78D4B941" w14:textId="5D9F829A" w:rsidR="009A0A5F" w:rsidRPr="00C76D77" w:rsidRDefault="009A0A5F" w:rsidP="009A0A5F">
      <w:pPr>
        <w:pStyle w:val="TOC1"/>
        <w:rPr>
          <w:ins w:id="2163" w:author="lợi đoàn" w:date="2024-11-30T02:24:00Z"/>
          <w:rFonts w:eastAsiaTheme="minorEastAsia"/>
          <w:b w:val="0"/>
          <w:color w:val="000000" w:themeColor="text1"/>
          <w:sz w:val="26"/>
          <w:szCs w:val="26"/>
          <w:rPrChange w:id="2164" w:author="lợi đoàn" w:date="2024-11-30T02:26:00Z">
            <w:rPr>
              <w:ins w:id="2165" w:author="lợi đoàn" w:date="2024-11-30T02:24:00Z"/>
              <w:rFonts w:asciiTheme="minorHAnsi" w:eastAsiaTheme="minorEastAsia" w:hAnsiTheme="minorHAnsi" w:cstheme="minorBidi"/>
              <w:b w:val="0"/>
              <w:sz w:val="22"/>
              <w:szCs w:val="22"/>
            </w:rPr>
          </w:rPrChange>
        </w:rPr>
      </w:pPr>
      <w:ins w:id="2166" w:author="lợi đoàn" w:date="2024-11-30T02:24:00Z">
        <w:r w:rsidRPr="00C76D77">
          <w:rPr>
            <w:rStyle w:val="Hyperlink"/>
            <w:color w:val="000000" w:themeColor="text1"/>
            <w:sz w:val="26"/>
            <w:szCs w:val="26"/>
            <w:u w:val="none"/>
            <w:rPrChange w:id="2167" w:author="lợi đoàn" w:date="2024-11-30T02:26:00Z">
              <w:rPr>
                <w:rStyle w:val="Hyperlink"/>
              </w:rPr>
            </w:rPrChange>
          </w:rPr>
          <w:fldChar w:fldCharType="begin"/>
        </w:r>
        <w:r w:rsidRPr="00C76D77">
          <w:rPr>
            <w:rStyle w:val="Hyperlink"/>
            <w:color w:val="000000" w:themeColor="text1"/>
            <w:sz w:val="26"/>
            <w:szCs w:val="26"/>
            <w:u w:val="none"/>
            <w:rPrChange w:id="2168" w:author="lợi đoàn" w:date="2024-11-30T02:26:00Z">
              <w:rPr>
                <w:rStyle w:val="Hyperlink"/>
              </w:rPr>
            </w:rPrChange>
          </w:rPr>
          <w:instrText xml:space="preserve"> </w:instrText>
        </w:r>
        <w:r w:rsidRPr="00C76D77">
          <w:rPr>
            <w:color w:val="000000" w:themeColor="text1"/>
            <w:sz w:val="26"/>
            <w:szCs w:val="26"/>
            <w:rPrChange w:id="2169" w:author="lợi đoàn" w:date="2024-11-30T02:26:00Z">
              <w:rPr/>
            </w:rPrChange>
          </w:rPr>
          <w:instrText>HYPERLINK \l "_Toc183825541"</w:instrText>
        </w:r>
        <w:r w:rsidRPr="00C76D77">
          <w:rPr>
            <w:rStyle w:val="Hyperlink"/>
            <w:color w:val="000000" w:themeColor="text1"/>
            <w:sz w:val="26"/>
            <w:szCs w:val="26"/>
            <w:u w:val="none"/>
            <w:rPrChange w:id="2170" w:author="lợi đoàn" w:date="2024-11-30T02:26:00Z">
              <w:rPr>
                <w:rStyle w:val="Hyperlink"/>
              </w:rPr>
            </w:rPrChange>
          </w:rPr>
          <w:instrText xml:space="preserve"> </w:instrText>
        </w:r>
        <w:r w:rsidRPr="00C76D77">
          <w:rPr>
            <w:rStyle w:val="Hyperlink"/>
            <w:color w:val="000000" w:themeColor="text1"/>
            <w:sz w:val="26"/>
            <w:szCs w:val="26"/>
            <w:u w:val="none"/>
            <w:rPrChange w:id="2171" w:author="lợi đoàn" w:date="2024-11-30T02:26:00Z">
              <w:rPr>
                <w:rStyle w:val="Hyperlink"/>
              </w:rPr>
            </w:rPrChange>
          </w:rPr>
          <w:fldChar w:fldCharType="separate"/>
        </w:r>
        <w:r w:rsidRPr="00C76D77">
          <w:rPr>
            <w:rStyle w:val="Hyperlink"/>
            <w:color w:val="000000" w:themeColor="text1"/>
            <w:sz w:val="26"/>
            <w:szCs w:val="26"/>
            <w:u w:val="none"/>
            <w:rPrChange w:id="2172" w:author="lợi đoàn" w:date="2024-11-30T02:26:00Z">
              <w:rPr>
                <w:rStyle w:val="Hyperlink"/>
              </w:rPr>
            </w:rPrChange>
          </w:rPr>
          <w:t>Hình 3.15 Mô hình ERD</w:t>
        </w:r>
        <w:r w:rsidRPr="00C76D77">
          <w:rPr>
            <w:webHidden/>
            <w:color w:val="000000" w:themeColor="text1"/>
            <w:sz w:val="26"/>
            <w:szCs w:val="26"/>
            <w:rPrChange w:id="2173" w:author="lợi đoàn" w:date="2024-11-30T02:26:00Z">
              <w:rPr>
                <w:webHidden/>
              </w:rPr>
            </w:rPrChange>
          </w:rPr>
          <w:tab/>
        </w:r>
        <w:r w:rsidRPr="00C76D77">
          <w:rPr>
            <w:webHidden/>
            <w:color w:val="000000" w:themeColor="text1"/>
            <w:sz w:val="26"/>
            <w:szCs w:val="26"/>
            <w:rPrChange w:id="2174" w:author="lợi đoàn" w:date="2024-11-30T02:26:00Z">
              <w:rPr>
                <w:webHidden/>
              </w:rPr>
            </w:rPrChange>
          </w:rPr>
          <w:fldChar w:fldCharType="begin"/>
        </w:r>
        <w:r w:rsidRPr="00C76D77">
          <w:rPr>
            <w:webHidden/>
            <w:color w:val="000000" w:themeColor="text1"/>
            <w:sz w:val="26"/>
            <w:szCs w:val="26"/>
            <w:rPrChange w:id="2175" w:author="lợi đoàn" w:date="2024-11-30T02:26:00Z">
              <w:rPr>
                <w:webHidden/>
              </w:rPr>
            </w:rPrChange>
          </w:rPr>
          <w:instrText xml:space="preserve"> PAGEREF _Toc183825541 \h </w:instrText>
        </w:r>
      </w:ins>
      <w:r w:rsidRPr="00C76D77">
        <w:rPr>
          <w:webHidden/>
          <w:color w:val="000000" w:themeColor="text1"/>
          <w:sz w:val="26"/>
          <w:szCs w:val="26"/>
          <w:rPrChange w:id="2176" w:author="lợi đoàn" w:date="2024-11-30T02:26:00Z">
            <w:rPr>
              <w:webHidden/>
              <w:color w:val="000000" w:themeColor="text1"/>
              <w:sz w:val="26"/>
              <w:szCs w:val="26"/>
            </w:rPr>
          </w:rPrChange>
        </w:rPr>
      </w:r>
      <w:ins w:id="2177" w:author="lợi đoàn" w:date="2024-11-30T02:24:00Z">
        <w:r w:rsidRPr="00C76D77">
          <w:rPr>
            <w:webHidden/>
            <w:color w:val="000000" w:themeColor="text1"/>
            <w:sz w:val="26"/>
            <w:szCs w:val="26"/>
            <w:rPrChange w:id="2178" w:author="lợi đoàn" w:date="2024-11-30T02:26:00Z">
              <w:rPr>
                <w:webHidden/>
              </w:rPr>
            </w:rPrChange>
          </w:rPr>
          <w:fldChar w:fldCharType="separate"/>
        </w:r>
      </w:ins>
      <w:ins w:id="2179" w:author="lợi đoàn" w:date="2024-11-30T09:11:00Z">
        <w:r w:rsidR="007B4A50">
          <w:rPr>
            <w:webHidden/>
            <w:color w:val="000000" w:themeColor="text1"/>
            <w:sz w:val="26"/>
            <w:szCs w:val="26"/>
          </w:rPr>
          <w:t>44</w:t>
        </w:r>
      </w:ins>
      <w:ins w:id="2180" w:author="lợi đoàn" w:date="2024-11-30T02:24:00Z">
        <w:r w:rsidRPr="00C76D77">
          <w:rPr>
            <w:webHidden/>
            <w:color w:val="000000" w:themeColor="text1"/>
            <w:sz w:val="26"/>
            <w:szCs w:val="26"/>
            <w:rPrChange w:id="2181" w:author="lợi đoàn" w:date="2024-11-30T02:26:00Z">
              <w:rPr>
                <w:webHidden/>
              </w:rPr>
            </w:rPrChange>
          </w:rPr>
          <w:fldChar w:fldCharType="end"/>
        </w:r>
        <w:r w:rsidRPr="00C76D77">
          <w:rPr>
            <w:rStyle w:val="Hyperlink"/>
            <w:color w:val="000000" w:themeColor="text1"/>
            <w:sz w:val="26"/>
            <w:szCs w:val="26"/>
            <w:u w:val="none"/>
            <w:rPrChange w:id="2182" w:author="lợi đoàn" w:date="2024-11-30T02:26:00Z">
              <w:rPr>
                <w:rStyle w:val="Hyperlink"/>
              </w:rPr>
            </w:rPrChange>
          </w:rPr>
          <w:fldChar w:fldCharType="end"/>
        </w:r>
      </w:ins>
    </w:p>
    <w:p w14:paraId="13D3F750" w14:textId="0F32C07B" w:rsidR="009A0A5F" w:rsidRPr="00C76D77" w:rsidRDefault="009A0A5F" w:rsidP="009A0A5F">
      <w:pPr>
        <w:pStyle w:val="TOC1"/>
        <w:rPr>
          <w:ins w:id="2183" w:author="lợi đoàn" w:date="2024-11-30T02:24:00Z"/>
          <w:rFonts w:eastAsiaTheme="minorEastAsia"/>
          <w:b w:val="0"/>
          <w:color w:val="000000" w:themeColor="text1"/>
          <w:sz w:val="26"/>
          <w:szCs w:val="26"/>
          <w:rPrChange w:id="2184" w:author="lợi đoàn" w:date="2024-11-30T02:26:00Z">
            <w:rPr>
              <w:ins w:id="2185" w:author="lợi đoàn" w:date="2024-11-30T02:24:00Z"/>
              <w:rFonts w:asciiTheme="minorHAnsi" w:eastAsiaTheme="minorEastAsia" w:hAnsiTheme="minorHAnsi" w:cstheme="minorBidi"/>
              <w:b w:val="0"/>
              <w:sz w:val="22"/>
              <w:szCs w:val="22"/>
            </w:rPr>
          </w:rPrChange>
        </w:rPr>
      </w:pPr>
      <w:ins w:id="2186" w:author="lợi đoàn" w:date="2024-11-30T02:24:00Z">
        <w:r w:rsidRPr="00C76D77">
          <w:rPr>
            <w:rStyle w:val="Hyperlink"/>
            <w:color w:val="000000" w:themeColor="text1"/>
            <w:sz w:val="26"/>
            <w:szCs w:val="26"/>
            <w:u w:val="none"/>
            <w:rPrChange w:id="2187" w:author="lợi đoàn" w:date="2024-11-30T02:26:00Z">
              <w:rPr>
                <w:rStyle w:val="Hyperlink"/>
              </w:rPr>
            </w:rPrChange>
          </w:rPr>
          <w:fldChar w:fldCharType="begin"/>
        </w:r>
        <w:r w:rsidRPr="00C76D77">
          <w:rPr>
            <w:rStyle w:val="Hyperlink"/>
            <w:color w:val="000000" w:themeColor="text1"/>
            <w:sz w:val="26"/>
            <w:szCs w:val="26"/>
            <w:u w:val="none"/>
            <w:rPrChange w:id="2188" w:author="lợi đoàn" w:date="2024-11-30T02:26:00Z">
              <w:rPr>
                <w:rStyle w:val="Hyperlink"/>
              </w:rPr>
            </w:rPrChange>
          </w:rPr>
          <w:instrText xml:space="preserve"> </w:instrText>
        </w:r>
        <w:r w:rsidRPr="00C76D77">
          <w:rPr>
            <w:color w:val="000000" w:themeColor="text1"/>
            <w:sz w:val="26"/>
            <w:szCs w:val="26"/>
            <w:rPrChange w:id="2189" w:author="lợi đoàn" w:date="2024-11-30T02:26:00Z">
              <w:rPr/>
            </w:rPrChange>
          </w:rPr>
          <w:instrText>HYPERLINK \l "_Toc183825552"</w:instrText>
        </w:r>
        <w:r w:rsidRPr="00C76D77">
          <w:rPr>
            <w:rStyle w:val="Hyperlink"/>
            <w:color w:val="000000" w:themeColor="text1"/>
            <w:sz w:val="26"/>
            <w:szCs w:val="26"/>
            <w:u w:val="none"/>
            <w:rPrChange w:id="2190" w:author="lợi đoàn" w:date="2024-11-30T02:26:00Z">
              <w:rPr>
                <w:rStyle w:val="Hyperlink"/>
              </w:rPr>
            </w:rPrChange>
          </w:rPr>
          <w:instrText xml:space="preserve"> </w:instrText>
        </w:r>
        <w:r w:rsidRPr="00C76D77">
          <w:rPr>
            <w:rStyle w:val="Hyperlink"/>
            <w:color w:val="000000" w:themeColor="text1"/>
            <w:sz w:val="26"/>
            <w:szCs w:val="26"/>
            <w:u w:val="none"/>
            <w:rPrChange w:id="2191" w:author="lợi đoàn" w:date="2024-11-30T02:26:00Z">
              <w:rPr>
                <w:rStyle w:val="Hyperlink"/>
              </w:rPr>
            </w:rPrChange>
          </w:rPr>
          <w:fldChar w:fldCharType="separate"/>
        </w:r>
        <w:r w:rsidRPr="00C76D77">
          <w:rPr>
            <w:rStyle w:val="Hyperlink"/>
            <w:color w:val="000000" w:themeColor="text1"/>
            <w:sz w:val="26"/>
            <w:szCs w:val="26"/>
            <w:u w:val="none"/>
            <w:rPrChange w:id="2192" w:author="lợi đoàn" w:date="2024-11-30T02:26:00Z">
              <w:rPr>
                <w:rStyle w:val="Hyperlink"/>
                <w:i/>
                <w:iCs/>
              </w:rPr>
            </w:rPrChange>
          </w:rPr>
          <w:t>Hình 3.16. Giao diện trang đăng nhập</w:t>
        </w:r>
        <w:r w:rsidRPr="00C76D77">
          <w:rPr>
            <w:webHidden/>
            <w:color w:val="000000" w:themeColor="text1"/>
            <w:sz w:val="26"/>
            <w:szCs w:val="26"/>
            <w:rPrChange w:id="2193" w:author="lợi đoàn" w:date="2024-11-30T02:26:00Z">
              <w:rPr>
                <w:webHidden/>
              </w:rPr>
            </w:rPrChange>
          </w:rPr>
          <w:tab/>
        </w:r>
        <w:r w:rsidRPr="00C76D77">
          <w:rPr>
            <w:webHidden/>
            <w:color w:val="000000" w:themeColor="text1"/>
            <w:sz w:val="26"/>
            <w:szCs w:val="26"/>
            <w:rPrChange w:id="2194" w:author="lợi đoàn" w:date="2024-11-30T02:26:00Z">
              <w:rPr>
                <w:webHidden/>
              </w:rPr>
            </w:rPrChange>
          </w:rPr>
          <w:fldChar w:fldCharType="begin"/>
        </w:r>
        <w:r w:rsidRPr="00C76D77">
          <w:rPr>
            <w:webHidden/>
            <w:color w:val="000000" w:themeColor="text1"/>
            <w:sz w:val="26"/>
            <w:szCs w:val="26"/>
            <w:rPrChange w:id="2195" w:author="lợi đoàn" w:date="2024-11-30T02:26:00Z">
              <w:rPr>
                <w:webHidden/>
              </w:rPr>
            </w:rPrChange>
          </w:rPr>
          <w:instrText xml:space="preserve"> PAGEREF _Toc183825552 \h </w:instrText>
        </w:r>
      </w:ins>
      <w:r w:rsidRPr="00C76D77">
        <w:rPr>
          <w:webHidden/>
          <w:color w:val="000000" w:themeColor="text1"/>
          <w:sz w:val="26"/>
          <w:szCs w:val="26"/>
          <w:rPrChange w:id="2196" w:author="lợi đoàn" w:date="2024-11-30T02:26:00Z">
            <w:rPr>
              <w:webHidden/>
              <w:color w:val="000000" w:themeColor="text1"/>
              <w:sz w:val="26"/>
              <w:szCs w:val="26"/>
            </w:rPr>
          </w:rPrChange>
        </w:rPr>
      </w:r>
      <w:ins w:id="2197" w:author="lợi đoàn" w:date="2024-11-30T02:24:00Z">
        <w:r w:rsidRPr="00C76D77">
          <w:rPr>
            <w:webHidden/>
            <w:color w:val="000000" w:themeColor="text1"/>
            <w:sz w:val="26"/>
            <w:szCs w:val="26"/>
            <w:rPrChange w:id="2198" w:author="lợi đoàn" w:date="2024-11-30T02:26:00Z">
              <w:rPr>
                <w:webHidden/>
              </w:rPr>
            </w:rPrChange>
          </w:rPr>
          <w:fldChar w:fldCharType="separate"/>
        </w:r>
      </w:ins>
      <w:ins w:id="2199" w:author="lợi đoàn" w:date="2024-11-30T09:11:00Z">
        <w:r w:rsidR="007B4A50">
          <w:rPr>
            <w:webHidden/>
            <w:color w:val="000000" w:themeColor="text1"/>
            <w:sz w:val="26"/>
            <w:szCs w:val="26"/>
          </w:rPr>
          <w:t>47</w:t>
        </w:r>
      </w:ins>
      <w:ins w:id="2200" w:author="lợi đoàn" w:date="2024-11-30T02:24:00Z">
        <w:r w:rsidRPr="00C76D77">
          <w:rPr>
            <w:webHidden/>
            <w:color w:val="000000" w:themeColor="text1"/>
            <w:sz w:val="26"/>
            <w:szCs w:val="26"/>
            <w:rPrChange w:id="2201" w:author="lợi đoàn" w:date="2024-11-30T02:26:00Z">
              <w:rPr>
                <w:webHidden/>
              </w:rPr>
            </w:rPrChange>
          </w:rPr>
          <w:fldChar w:fldCharType="end"/>
        </w:r>
        <w:r w:rsidRPr="00C76D77">
          <w:rPr>
            <w:rStyle w:val="Hyperlink"/>
            <w:color w:val="000000" w:themeColor="text1"/>
            <w:sz w:val="26"/>
            <w:szCs w:val="26"/>
            <w:u w:val="none"/>
            <w:rPrChange w:id="2202" w:author="lợi đoàn" w:date="2024-11-30T02:26:00Z">
              <w:rPr>
                <w:rStyle w:val="Hyperlink"/>
              </w:rPr>
            </w:rPrChange>
          </w:rPr>
          <w:fldChar w:fldCharType="end"/>
        </w:r>
      </w:ins>
    </w:p>
    <w:p w14:paraId="45C385EA" w14:textId="3AD07306" w:rsidR="009A0A5F" w:rsidRPr="00C76D77" w:rsidRDefault="009A0A5F" w:rsidP="009A0A5F">
      <w:pPr>
        <w:pStyle w:val="TOC1"/>
        <w:rPr>
          <w:ins w:id="2203" w:author="lợi đoàn" w:date="2024-11-30T02:24:00Z"/>
          <w:rFonts w:eastAsiaTheme="minorEastAsia"/>
          <w:b w:val="0"/>
          <w:color w:val="000000" w:themeColor="text1"/>
          <w:sz w:val="26"/>
          <w:szCs w:val="26"/>
          <w:rPrChange w:id="2204" w:author="lợi đoàn" w:date="2024-11-30T02:26:00Z">
            <w:rPr>
              <w:ins w:id="2205" w:author="lợi đoàn" w:date="2024-11-30T02:24:00Z"/>
              <w:rFonts w:asciiTheme="minorHAnsi" w:eastAsiaTheme="minorEastAsia" w:hAnsiTheme="minorHAnsi" w:cstheme="minorBidi"/>
              <w:b w:val="0"/>
              <w:sz w:val="22"/>
              <w:szCs w:val="22"/>
            </w:rPr>
          </w:rPrChange>
        </w:rPr>
      </w:pPr>
      <w:ins w:id="2206" w:author="lợi đoàn" w:date="2024-11-30T02:24:00Z">
        <w:r w:rsidRPr="00C76D77">
          <w:rPr>
            <w:rStyle w:val="Hyperlink"/>
            <w:color w:val="000000" w:themeColor="text1"/>
            <w:sz w:val="26"/>
            <w:szCs w:val="26"/>
            <w:u w:val="none"/>
            <w:rPrChange w:id="2207" w:author="lợi đoàn" w:date="2024-11-30T02:26:00Z">
              <w:rPr>
                <w:rStyle w:val="Hyperlink"/>
              </w:rPr>
            </w:rPrChange>
          </w:rPr>
          <w:fldChar w:fldCharType="begin"/>
        </w:r>
        <w:r w:rsidRPr="00C76D77">
          <w:rPr>
            <w:rStyle w:val="Hyperlink"/>
            <w:color w:val="000000" w:themeColor="text1"/>
            <w:sz w:val="26"/>
            <w:szCs w:val="26"/>
            <w:u w:val="none"/>
            <w:rPrChange w:id="2208" w:author="lợi đoàn" w:date="2024-11-30T02:26:00Z">
              <w:rPr>
                <w:rStyle w:val="Hyperlink"/>
              </w:rPr>
            </w:rPrChange>
          </w:rPr>
          <w:instrText xml:space="preserve"> </w:instrText>
        </w:r>
        <w:r w:rsidRPr="00C76D77">
          <w:rPr>
            <w:color w:val="000000" w:themeColor="text1"/>
            <w:sz w:val="26"/>
            <w:szCs w:val="26"/>
            <w:rPrChange w:id="2209" w:author="lợi đoàn" w:date="2024-11-30T02:26:00Z">
              <w:rPr/>
            </w:rPrChange>
          </w:rPr>
          <w:instrText>HYPERLINK \l "_Toc183825553"</w:instrText>
        </w:r>
        <w:r w:rsidRPr="00C76D77">
          <w:rPr>
            <w:rStyle w:val="Hyperlink"/>
            <w:color w:val="000000" w:themeColor="text1"/>
            <w:sz w:val="26"/>
            <w:szCs w:val="26"/>
            <w:u w:val="none"/>
            <w:rPrChange w:id="2210" w:author="lợi đoàn" w:date="2024-11-30T02:26:00Z">
              <w:rPr>
                <w:rStyle w:val="Hyperlink"/>
              </w:rPr>
            </w:rPrChange>
          </w:rPr>
          <w:instrText xml:space="preserve"> </w:instrText>
        </w:r>
        <w:r w:rsidRPr="00C76D77">
          <w:rPr>
            <w:rStyle w:val="Hyperlink"/>
            <w:color w:val="000000" w:themeColor="text1"/>
            <w:sz w:val="26"/>
            <w:szCs w:val="26"/>
            <w:u w:val="none"/>
            <w:rPrChange w:id="2211" w:author="lợi đoàn" w:date="2024-11-30T02:26:00Z">
              <w:rPr>
                <w:rStyle w:val="Hyperlink"/>
              </w:rPr>
            </w:rPrChange>
          </w:rPr>
          <w:fldChar w:fldCharType="separate"/>
        </w:r>
        <w:r w:rsidRPr="00C76D77">
          <w:rPr>
            <w:rStyle w:val="Hyperlink"/>
            <w:color w:val="000000" w:themeColor="text1"/>
            <w:sz w:val="26"/>
            <w:szCs w:val="26"/>
            <w:u w:val="none"/>
            <w:rPrChange w:id="2212" w:author="lợi đoàn" w:date="2024-11-30T02:26:00Z">
              <w:rPr>
                <w:rStyle w:val="Hyperlink"/>
                <w:i/>
                <w:iCs/>
              </w:rPr>
            </w:rPrChange>
          </w:rPr>
          <w:t>Hình 3.17. Giao diện trang đăng ký</w:t>
        </w:r>
        <w:r w:rsidRPr="00C76D77">
          <w:rPr>
            <w:webHidden/>
            <w:color w:val="000000" w:themeColor="text1"/>
            <w:sz w:val="26"/>
            <w:szCs w:val="26"/>
            <w:rPrChange w:id="2213" w:author="lợi đoàn" w:date="2024-11-30T02:26:00Z">
              <w:rPr>
                <w:webHidden/>
              </w:rPr>
            </w:rPrChange>
          </w:rPr>
          <w:tab/>
        </w:r>
        <w:r w:rsidRPr="00C76D77">
          <w:rPr>
            <w:webHidden/>
            <w:color w:val="000000" w:themeColor="text1"/>
            <w:sz w:val="26"/>
            <w:szCs w:val="26"/>
            <w:rPrChange w:id="2214" w:author="lợi đoàn" w:date="2024-11-30T02:26:00Z">
              <w:rPr>
                <w:webHidden/>
              </w:rPr>
            </w:rPrChange>
          </w:rPr>
          <w:fldChar w:fldCharType="begin"/>
        </w:r>
        <w:r w:rsidRPr="00C76D77">
          <w:rPr>
            <w:webHidden/>
            <w:color w:val="000000" w:themeColor="text1"/>
            <w:sz w:val="26"/>
            <w:szCs w:val="26"/>
            <w:rPrChange w:id="2215" w:author="lợi đoàn" w:date="2024-11-30T02:26:00Z">
              <w:rPr>
                <w:webHidden/>
              </w:rPr>
            </w:rPrChange>
          </w:rPr>
          <w:instrText xml:space="preserve"> PAGEREF _Toc183825553 \h </w:instrText>
        </w:r>
      </w:ins>
      <w:r w:rsidRPr="00C76D77">
        <w:rPr>
          <w:webHidden/>
          <w:color w:val="000000" w:themeColor="text1"/>
          <w:sz w:val="26"/>
          <w:szCs w:val="26"/>
          <w:rPrChange w:id="2216" w:author="lợi đoàn" w:date="2024-11-30T02:26:00Z">
            <w:rPr>
              <w:webHidden/>
              <w:color w:val="000000" w:themeColor="text1"/>
              <w:sz w:val="26"/>
              <w:szCs w:val="26"/>
            </w:rPr>
          </w:rPrChange>
        </w:rPr>
      </w:r>
      <w:ins w:id="2217" w:author="lợi đoàn" w:date="2024-11-30T02:24:00Z">
        <w:r w:rsidRPr="00C76D77">
          <w:rPr>
            <w:webHidden/>
            <w:color w:val="000000" w:themeColor="text1"/>
            <w:sz w:val="26"/>
            <w:szCs w:val="26"/>
            <w:rPrChange w:id="2218" w:author="lợi đoàn" w:date="2024-11-30T02:26:00Z">
              <w:rPr>
                <w:webHidden/>
              </w:rPr>
            </w:rPrChange>
          </w:rPr>
          <w:fldChar w:fldCharType="separate"/>
        </w:r>
      </w:ins>
      <w:ins w:id="2219" w:author="lợi đoàn" w:date="2024-11-30T09:11:00Z">
        <w:r w:rsidR="007B4A50">
          <w:rPr>
            <w:webHidden/>
            <w:color w:val="000000" w:themeColor="text1"/>
            <w:sz w:val="26"/>
            <w:szCs w:val="26"/>
          </w:rPr>
          <w:t>48</w:t>
        </w:r>
      </w:ins>
      <w:ins w:id="2220" w:author="lợi đoàn" w:date="2024-11-30T02:24:00Z">
        <w:r w:rsidRPr="00C76D77">
          <w:rPr>
            <w:webHidden/>
            <w:color w:val="000000" w:themeColor="text1"/>
            <w:sz w:val="26"/>
            <w:szCs w:val="26"/>
            <w:rPrChange w:id="2221" w:author="lợi đoàn" w:date="2024-11-30T02:26:00Z">
              <w:rPr>
                <w:webHidden/>
              </w:rPr>
            </w:rPrChange>
          </w:rPr>
          <w:fldChar w:fldCharType="end"/>
        </w:r>
        <w:r w:rsidRPr="00C76D77">
          <w:rPr>
            <w:rStyle w:val="Hyperlink"/>
            <w:color w:val="000000" w:themeColor="text1"/>
            <w:sz w:val="26"/>
            <w:szCs w:val="26"/>
            <w:u w:val="none"/>
            <w:rPrChange w:id="2222" w:author="lợi đoàn" w:date="2024-11-30T02:26:00Z">
              <w:rPr>
                <w:rStyle w:val="Hyperlink"/>
              </w:rPr>
            </w:rPrChange>
          </w:rPr>
          <w:fldChar w:fldCharType="end"/>
        </w:r>
      </w:ins>
    </w:p>
    <w:p w14:paraId="78F53147" w14:textId="5948BA8C" w:rsidR="009A0A5F" w:rsidRPr="00C76D77" w:rsidRDefault="009A0A5F" w:rsidP="009A0A5F">
      <w:pPr>
        <w:pStyle w:val="TOC1"/>
        <w:rPr>
          <w:ins w:id="2223" w:author="lợi đoàn" w:date="2024-11-30T02:24:00Z"/>
          <w:rFonts w:eastAsiaTheme="minorEastAsia"/>
          <w:b w:val="0"/>
          <w:color w:val="000000" w:themeColor="text1"/>
          <w:sz w:val="26"/>
          <w:szCs w:val="26"/>
          <w:rPrChange w:id="2224" w:author="lợi đoàn" w:date="2024-11-30T02:26:00Z">
            <w:rPr>
              <w:ins w:id="2225" w:author="lợi đoàn" w:date="2024-11-30T02:24:00Z"/>
              <w:rFonts w:asciiTheme="minorHAnsi" w:eastAsiaTheme="minorEastAsia" w:hAnsiTheme="minorHAnsi" w:cstheme="minorBidi"/>
              <w:b w:val="0"/>
              <w:sz w:val="22"/>
              <w:szCs w:val="22"/>
            </w:rPr>
          </w:rPrChange>
        </w:rPr>
      </w:pPr>
      <w:ins w:id="2226" w:author="lợi đoàn" w:date="2024-11-30T02:24:00Z">
        <w:r w:rsidRPr="00C76D77">
          <w:rPr>
            <w:rStyle w:val="Hyperlink"/>
            <w:color w:val="000000" w:themeColor="text1"/>
            <w:sz w:val="26"/>
            <w:szCs w:val="26"/>
            <w:u w:val="none"/>
            <w:rPrChange w:id="2227" w:author="lợi đoàn" w:date="2024-11-30T02:26:00Z">
              <w:rPr>
                <w:rStyle w:val="Hyperlink"/>
              </w:rPr>
            </w:rPrChange>
          </w:rPr>
          <w:fldChar w:fldCharType="begin"/>
        </w:r>
        <w:r w:rsidRPr="00C76D77">
          <w:rPr>
            <w:rStyle w:val="Hyperlink"/>
            <w:color w:val="000000" w:themeColor="text1"/>
            <w:sz w:val="26"/>
            <w:szCs w:val="26"/>
            <w:u w:val="none"/>
            <w:rPrChange w:id="2228" w:author="lợi đoàn" w:date="2024-11-30T02:26:00Z">
              <w:rPr>
                <w:rStyle w:val="Hyperlink"/>
              </w:rPr>
            </w:rPrChange>
          </w:rPr>
          <w:instrText xml:space="preserve"> </w:instrText>
        </w:r>
        <w:r w:rsidRPr="00C76D77">
          <w:rPr>
            <w:color w:val="000000" w:themeColor="text1"/>
            <w:sz w:val="26"/>
            <w:szCs w:val="26"/>
            <w:rPrChange w:id="2229" w:author="lợi đoàn" w:date="2024-11-30T02:26:00Z">
              <w:rPr/>
            </w:rPrChange>
          </w:rPr>
          <w:instrText>HYPERLINK \l "_Toc183825554"</w:instrText>
        </w:r>
        <w:r w:rsidRPr="00C76D77">
          <w:rPr>
            <w:rStyle w:val="Hyperlink"/>
            <w:color w:val="000000" w:themeColor="text1"/>
            <w:sz w:val="26"/>
            <w:szCs w:val="26"/>
            <w:u w:val="none"/>
            <w:rPrChange w:id="2230" w:author="lợi đoàn" w:date="2024-11-30T02:26:00Z">
              <w:rPr>
                <w:rStyle w:val="Hyperlink"/>
              </w:rPr>
            </w:rPrChange>
          </w:rPr>
          <w:instrText xml:space="preserve"> </w:instrText>
        </w:r>
        <w:r w:rsidRPr="00C76D77">
          <w:rPr>
            <w:rStyle w:val="Hyperlink"/>
            <w:color w:val="000000" w:themeColor="text1"/>
            <w:sz w:val="26"/>
            <w:szCs w:val="26"/>
            <w:u w:val="none"/>
            <w:rPrChange w:id="2231" w:author="lợi đoàn" w:date="2024-11-30T02:26:00Z">
              <w:rPr>
                <w:rStyle w:val="Hyperlink"/>
              </w:rPr>
            </w:rPrChange>
          </w:rPr>
          <w:fldChar w:fldCharType="separate"/>
        </w:r>
        <w:r w:rsidRPr="00C76D77">
          <w:rPr>
            <w:rStyle w:val="Hyperlink"/>
            <w:color w:val="000000" w:themeColor="text1"/>
            <w:sz w:val="26"/>
            <w:szCs w:val="26"/>
            <w:u w:val="none"/>
            <w:rPrChange w:id="2232" w:author="lợi đoàn" w:date="2024-11-30T02:26:00Z">
              <w:rPr>
                <w:rStyle w:val="Hyperlink"/>
                <w:i/>
                <w:iCs/>
              </w:rPr>
            </w:rPrChange>
          </w:rPr>
          <w:t>Hình 3.18. Giao diện trang đăng ký</w:t>
        </w:r>
        <w:r w:rsidRPr="00C76D77">
          <w:rPr>
            <w:webHidden/>
            <w:color w:val="000000" w:themeColor="text1"/>
            <w:sz w:val="26"/>
            <w:szCs w:val="26"/>
            <w:rPrChange w:id="2233" w:author="lợi đoàn" w:date="2024-11-30T02:26:00Z">
              <w:rPr>
                <w:webHidden/>
              </w:rPr>
            </w:rPrChange>
          </w:rPr>
          <w:tab/>
        </w:r>
        <w:r w:rsidRPr="00C76D77">
          <w:rPr>
            <w:webHidden/>
            <w:color w:val="000000" w:themeColor="text1"/>
            <w:sz w:val="26"/>
            <w:szCs w:val="26"/>
            <w:rPrChange w:id="2234" w:author="lợi đoàn" w:date="2024-11-30T02:26:00Z">
              <w:rPr>
                <w:webHidden/>
              </w:rPr>
            </w:rPrChange>
          </w:rPr>
          <w:fldChar w:fldCharType="begin"/>
        </w:r>
        <w:r w:rsidRPr="00C76D77">
          <w:rPr>
            <w:webHidden/>
            <w:color w:val="000000" w:themeColor="text1"/>
            <w:sz w:val="26"/>
            <w:szCs w:val="26"/>
            <w:rPrChange w:id="2235" w:author="lợi đoàn" w:date="2024-11-30T02:26:00Z">
              <w:rPr>
                <w:webHidden/>
              </w:rPr>
            </w:rPrChange>
          </w:rPr>
          <w:instrText xml:space="preserve"> PAGEREF _Toc183825554 \h </w:instrText>
        </w:r>
      </w:ins>
      <w:r w:rsidRPr="00C76D77">
        <w:rPr>
          <w:webHidden/>
          <w:color w:val="000000" w:themeColor="text1"/>
          <w:sz w:val="26"/>
          <w:szCs w:val="26"/>
          <w:rPrChange w:id="2236" w:author="lợi đoàn" w:date="2024-11-30T02:26:00Z">
            <w:rPr>
              <w:webHidden/>
              <w:color w:val="000000" w:themeColor="text1"/>
              <w:sz w:val="26"/>
              <w:szCs w:val="26"/>
            </w:rPr>
          </w:rPrChange>
        </w:rPr>
      </w:r>
      <w:ins w:id="2237" w:author="lợi đoàn" w:date="2024-11-30T02:24:00Z">
        <w:r w:rsidRPr="00C76D77">
          <w:rPr>
            <w:webHidden/>
            <w:color w:val="000000" w:themeColor="text1"/>
            <w:sz w:val="26"/>
            <w:szCs w:val="26"/>
            <w:rPrChange w:id="2238" w:author="lợi đoàn" w:date="2024-11-30T02:26:00Z">
              <w:rPr>
                <w:webHidden/>
              </w:rPr>
            </w:rPrChange>
          </w:rPr>
          <w:fldChar w:fldCharType="separate"/>
        </w:r>
      </w:ins>
      <w:ins w:id="2239" w:author="lợi đoàn" w:date="2024-11-30T09:11:00Z">
        <w:r w:rsidR="007B4A50">
          <w:rPr>
            <w:webHidden/>
            <w:color w:val="000000" w:themeColor="text1"/>
            <w:sz w:val="26"/>
            <w:szCs w:val="26"/>
          </w:rPr>
          <w:t>48</w:t>
        </w:r>
      </w:ins>
      <w:ins w:id="2240" w:author="lợi đoàn" w:date="2024-11-30T02:24:00Z">
        <w:r w:rsidRPr="00C76D77">
          <w:rPr>
            <w:webHidden/>
            <w:color w:val="000000" w:themeColor="text1"/>
            <w:sz w:val="26"/>
            <w:szCs w:val="26"/>
            <w:rPrChange w:id="2241" w:author="lợi đoàn" w:date="2024-11-30T02:26:00Z">
              <w:rPr>
                <w:webHidden/>
              </w:rPr>
            </w:rPrChange>
          </w:rPr>
          <w:fldChar w:fldCharType="end"/>
        </w:r>
        <w:r w:rsidRPr="00C76D77">
          <w:rPr>
            <w:rStyle w:val="Hyperlink"/>
            <w:color w:val="000000" w:themeColor="text1"/>
            <w:sz w:val="26"/>
            <w:szCs w:val="26"/>
            <w:u w:val="none"/>
            <w:rPrChange w:id="2242" w:author="lợi đoàn" w:date="2024-11-30T02:26:00Z">
              <w:rPr>
                <w:rStyle w:val="Hyperlink"/>
              </w:rPr>
            </w:rPrChange>
          </w:rPr>
          <w:fldChar w:fldCharType="end"/>
        </w:r>
      </w:ins>
    </w:p>
    <w:p w14:paraId="717077BC" w14:textId="0F8079BE" w:rsidR="009A0A5F" w:rsidRPr="00C76D77" w:rsidRDefault="009A0A5F" w:rsidP="009A0A5F">
      <w:pPr>
        <w:pStyle w:val="TOC1"/>
        <w:rPr>
          <w:ins w:id="2243" w:author="lợi đoàn" w:date="2024-11-30T02:24:00Z"/>
          <w:rFonts w:eastAsiaTheme="minorEastAsia"/>
          <w:b w:val="0"/>
          <w:color w:val="000000" w:themeColor="text1"/>
          <w:sz w:val="26"/>
          <w:szCs w:val="26"/>
          <w:rPrChange w:id="2244" w:author="lợi đoàn" w:date="2024-11-30T02:26:00Z">
            <w:rPr>
              <w:ins w:id="2245" w:author="lợi đoàn" w:date="2024-11-30T02:24:00Z"/>
              <w:rFonts w:asciiTheme="minorHAnsi" w:eastAsiaTheme="minorEastAsia" w:hAnsiTheme="minorHAnsi" w:cstheme="minorBidi"/>
              <w:b w:val="0"/>
              <w:sz w:val="22"/>
              <w:szCs w:val="22"/>
            </w:rPr>
          </w:rPrChange>
        </w:rPr>
      </w:pPr>
      <w:ins w:id="2246" w:author="lợi đoàn" w:date="2024-11-30T02:24:00Z">
        <w:r w:rsidRPr="00C76D77">
          <w:rPr>
            <w:rStyle w:val="Hyperlink"/>
            <w:color w:val="000000" w:themeColor="text1"/>
            <w:sz w:val="26"/>
            <w:szCs w:val="26"/>
            <w:u w:val="none"/>
            <w:rPrChange w:id="2247" w:author="lợi đoàn" w:date="2024-11-30T02:26:00Z">
              <w:rPr>
                <w:rStyle w:val="Hyperlink"/>
              </w:rPr>
            </w:rPrChange>
          </w:rPr>
          <w:fldChar w:fldCharType="begin"/>
        </w:r>
        <w:r w:rsidRPr="00C76D77">
          <w:rPr>
            <w:rStyle w:val="Hyperlink"/>
            <w:color w:val="000000" w:themeColor="text1"/>
            <w:sz w:val="26"/>
            <w:szCs w:val="26"/>
            <w:u w:val="none"/>
            <w:rPrChange w:id="2248" w:author="lợi đoàn" w:date="2024-11-30T02:26:00Z">
              <w:rPr>
                <w:rStyle w:val="Hyperlink"/>
              </w:rPr>
            </w:rPrChange>
          </w:rPr>
          <w:instrText xml:space="preserve"> </w:instrText>
        </w:r>
        <w:r w:rsidRPr="00C76D77">
          <w:rPr>
            <w:color w:val="000000" w:themeColor="text1"/>
            <w:sz w:val="26"/>
            <w:szCs w:val="26"/>
            <w:rPrChange w:id="2249" w:author="lợi đoàn" w:date="2024-11-30T02:26:00Z">
              <w:rPr/>
            </w:rPrChange>
          </w:rPr>
          <w:instrText>HYPERLINK \l "_Toc183825555"</w:instrText>
        </w:r>
        <w:r w:rsidRPr="00C76D77">
          <w:rPr>
            <w:rStyle w:val="Hyperlink"/>
            <w:color w:val="000000" w:themeColor="text1"/>
            <w:sz w:val="26"/>
            <w:szCs w:val="26"/>
            <w:u w:val="none"/>
            <w:rPrChange w:id="2250" w:author="lợi đoàn" w:date="2024-11-30T02:26:00Z">
              <w:rPr>
                <w:rStyle w:val="Hyperlink"/>
              </w:rPr>
            </w:rPrChange>
          </w:rPr>
          <w:instrText xml:space="preserve"> </w:instrText>
        </w:r>
        <w:r w:rsidRPr="00C76D77">
          <w:rPr>
            <w:rStyle w:val="Hyperlink"/>
            <w:color w:val="000000" w:themeColor="text1"/>
            <w:sz w:val="26"/>
            <w:szCs w:val="26"/>
            <w:u w:val="none"/>
            <w:rPrChange w:id="2251" w:author="lợi đoàn" w:date="2024-11-30T02:26:00Z">
              <w:rPr>
                <w:rStyle w:val="Hyperlink"/>
              </w:rPr>
            </w:rPrChange>
          </w:rPr>
          <w:fldChar w:fldCharType="separate"/>
        </w:r>
        <w:r w:rsidRPr="00C76D77">
          <w:rPr>
            <w:rStyle w:val="Hyperlink"/>
            <w:color w:val="000000" w:themeColor="text1"/>
            <w:sz w:val="26"/>
            <w:szCs w:val="26"/>
            <w:u w:val="none"/>
            <w:rPrChange w:id="2252" w:author="lợi đoàn" w:date="2024-11-30T02:26:00Z">
              <w:rPr>
                <w:rStyle w:val="Hyperlink"/>
                <w:i/>
                <w:iCs/>
              </w:rPr>
            </w:rPrChange>
          </w:rPr>
          <w:t>Hình 3.19. Giao diện trang chủ bệnh nhân</w:t>
        </w:r>
        <w:r w:rsidRPr="00C76D77">
          <w:rPr>
            <w:webHidden/>
            <w:color w:val="000000" w:themeColor="text1"/>
            <w:sz w:val="26"/>
            <w:szCs w:val="26"/>
            <w:rPrChange w:id="2253" w:author="lợi đoàn" w:date="2024-11-30T02:26:00Z">
              <w:rPr>
                <w:webHidden/>
              </w:rPr>
            </w:rPrChange>
          </w:rPr>
          <w:tab/>
        </w:r>
        <w:r w:rsidRPr="00C76D77">
          <w:rPr>
            <w:webHidden/>
            <w:color w:val="000000" w:themeColor="text1"/>
            <w:sz w:val="26"/>
            <w:szCs w:val="26"/>
            <w:rPrChange w:id="2254" w:author="lợi đoàn" w:date="2024-11-30T02:26:00Z">
              <w:rPr>
                <w:webHidden/>
              </w:rPr>
            </w:rPrChange>
          </w:rPr>
          <w:fldChar w:fldCharType="begin"/>
        </w:r>
        <w:r w:rsidRPr="00C76D77">
          <w:rPr>
            <w:webHidden/>
            <w:color w:val="000000" w:themeColor="text1"/>
            <w:sz w:val="26"/>
            <w:szCs w:val="26"/>
            <w:rPrChange w:id="2255" w:author="lợi đoàn" w:date="2024-11-30T02:26:00Z">
              <w:rPr>
                <w:webHidden/>
              </w:rPr>
            </w:rPrChange>
          </w:rPr>
          <w:instrText xml:space="preserve"> PAGEREF _Toc183825555 \h </w:instrText>
        </w:r>
      </w:ins>
      <w:r w:rsidRPr="00C76D77">
        <w:rPr>
          <w:webHidden/>
          <w:color w:val="000000" w:themeColor="text1"/>
          <w:sz w:val="26"/>
          <w:szCs w:val="26"/>
          <w:rPrChange w:id="2256" w:author="lợi đoàn" w:date="2024-11-30T02:26:00Z">
            <w:rPr>
              <w:webHidden/>
              <w:color w:val="000000" w:themeColor="text1"/>
              <w:sz w:val="26"/>
              <w:szCs w:val="26"/>
            </w:rPr>
          </w:rPrChange>
        </w:rPr>
      </w:r>
      <w:ins w:id="2257" w:author="lợi đoàn" w:date="2024-11-30T02:24:00Z">
        <w:r w:rsidRPr="00C76D77">
          <w:rPr>
            <w:webHidden/>
            <w:color w:val="000000" w:themeColor="text1"/>
            <w:sz w:val="26"/>
            <w:szCs w:val="26"/>
            <w:rPrChange w:id="2258" w:author="lợi đoàn" w:date="2024-11-30T02:26:00Z">
              <w:rPr>
                <w:webHidden/>
              </w:rPr>
            </w:rPrChange>
          </w:rPr>
          <w:fldChar w:fldCharType="separate"/>
        </w:r>
      </w:ins>
      <w:ins w:id="2259" w:author="lợi đoàn" w:date="2024-11-30T09:11:00Z">
        <w:r w:rsidR="007B4A50">
          <w:rPr>
            <w:webHidden/>
            <w:color w:val="000000" w:themeColor="text1"/>
            <w:sz w:val="26"/>
            <w:szCs w:val="26"/>
          </w:rPr>
          <w:t>48</w:t>
        </w:r>
      </w:ins>
      <w:ins w:id="2260" w:author="lợi đoàn" w:date="2024-11-30T02:24:00Z">
        <w:r w:rsidRPr="00C76D77">
          <w:rPr>
            <w:webHidden/>
            <w:color w:val="000000" w:themeColor="text1"/>
            <w:sz w:val="26"/>
            <w:szCs w:val="26"/>
            <w:rPrChange w:id="2261" w:author="lợi đoàn" w:date="2024-11-30T02:26:00Z">
              <w:rPr>
                <w:webHidden/>
              </w:rPr>
            </w:rPrChange>
          </w:rPr>
          <w:fldChar w:fldCharType="end"/>
        </w:r>
        <w:r w:rsidRPr="00C76D77">
          <w:rPr>
            <w:rStyle w:val="Hyperlink"/>
            <w:color w:val="000000" w:themeColor="text1"/>
            <w:sz w:val="26"/>
            <w:szCs w:val="26"/>
            <w:u w:val="none"/>
            <w:rPrChange w:id="2262" w:author="lợi đoàn" w:date="2024-11-30T02:26:00Z">
              <w:rPr>
                <w:rStyle w:val="Hyperlink"/>
              </w:rPr>
            </w:rPrChange>
          </w:rPr>
          <w:fldChar w:fldCharType="end"/>
        </w:r>
      </w:ins>
    </w:p>
    <w:p w14:paraId="02AE6CC0" w14:textId="63498C3A" w:rsidR="009A0A5F" w:rsidRPr="00C76D77" w:rsidRDefault="009A0A5F" w:rsidP="009A0A5F">
      <w:pPr>
        <w:pStyle w:val="TOC1"/>
        <w:rPr>
          <w:ins w:id="2263" w:author="lợi đoàn" w:date="2024-11-30T02:24:00Z"/>
          <w:rFonts w:eastAsiaTheme="minorEastAsia"/>
          <w:b w:val="0"/>
          <w:color w:val="000000" w:themeColor="text1"/>
          <w:sz w:val="26"/>
          <w:szCs w:val="26"/>
          <w:rPrChange w:id="2264" w:author="lợi đoàn" w:date="2024-11-30T02:26:00Z">
            <w:rPr>
              <w:ins w:id="2265" w:author="lợi đoàn" w:date="2024-11-30T02:24:00Z"/>
              <w:rFonts w:asciiTheme="minorHAnsi" w:eastAsiaTheme="minorEastAsia" w:hAnsiTheme="minorHAnsi" w:cstheme="minorBidi"/>
              <w:b w:val="0"/>
              <w:sz w:val="22"/>
              <w:szCs w:val="22"/>
            </w:rPr>
          </w:rPrChange>
        </w:rPr>
      </w:pPr>
      <w:ins w:id="2266" w:author="lợi đoàn" w:date="2024-11-30T02:24:00Z">
        <w:r w:rsidRPr="00C76D77">
          <w:rPr>
            <w:rStyle w:val="Hyperlink"/>
            <w:color w:val="000000" w:themeColor="text1"/>
            <w:sz w:val="26"/>
            <w:szCs w:val="26"/>
            <w:u w:val="none"/>
            <w:rPrChange w:id="2267" w:author="lợi đoàn" w:date="2024-11-30T02:26:00Z">
              <w:rPr>
                <w:rStyle w:val="Hyperlink"/>
              </w:rPr>
            </w:rPrChange>
          </w:rPr>
          <w:fldChar w:fldCharType="begin"/>
        </w:r>
        <w:r w:rsidRPr="00C76D77">
          <w:rPr>
            <w:rStyle w:val="Hyperlink"/>
            <w:color w:val="000000" w:themeColor="text1"/>
            <w:sz w:val="26"/>
            <w:szCs w:val="26"/>
            <w:u w:val="none"/>
            <w:rPrChange w:id="2268" w:author="lợi đoàn" w:date="2024-11-30T02:26:00Z">
              <w:rPr>
                <w:rStyle w:val="Hyperlink"/>
              </w:rPr>
            </w:rPrChange>
          </w:rPr>
          <w:instrText xml:space="preserve"> </w:instrText>
        </w:r>
        <w:r w:rsidRPr="00C76D77">
          <w:rPr>
            <w:color w:val="000000" w:themeColor="text1"/>
            <w:sz w:val="26"/>
            <w:szCs w:val="26"/>
            <w:rPrChange w:id="2269" w:author="lợi đoàn" w:date="2024-11-30T02:26:00Z">
              <w:rPr/>
            </w:rPrChange>
          </w:rPr>
          <w:instrText>HYPERLINK \l "_Toc183825556"</w:instrText>
        </w:r>
        <w:r w:rsidRPr="00C76D77">
          <w:rPr>
            <w:rStyle w:val="Hyperlink"/>
            <w:color w:val="000000" w:themeColor="text1"/>
            <w:sz w:val="26"/>
            <w:szCs w:val="26"/>
            <w:u w:val="none"/>
            <w:rPrChange w:id="2270" w:author="lợi đoàn" w:date="2024-11-30T02:26:00Z">
              <w:rPr>
                <w:rStyle w:val="Hyperlink"/>
              </w:rPr>
            </w:rPrChange>
          </w:rPr>
          <w:instrText xml:space="preserve"> </w:instrText>
        </w:r>
        <w:r w:rsidRPr="00C76D77">
          <w:rPr>
            <w:rStyle w:val="Hyperlink"/>
            <w:color w:val="000000" w:themeColor="text1"/>
            <w:sz w:val="26"/>
            <w:szCs w:val="26"/>
            <w:u w:val="none"/>
            <w:rPrChange w:id="2271" w:author="lợi đoàn" w:date="2024-11-30T02:26:00Z">
              <w:rPr>
                <w:rStyle w:val="Hyperlink"/>
              </w:rPr>
            </w:rPrChange>
          </w:rPr>
          <w:fldChar w:fldCharType="separate"/>
        </w:r>
        <w:r w:rsidRPr="00C76D77">
          <w:rPr>
            <w:rStyle w:val="Hyperlink"/>
            <w:color w:val="000000" w:themeColor="text1"/>
            <w:sz w:val="26"/>
            <w:szCs w:val="26"/>
            <w:u w:val="none"/>
            <w:rPrChange w:id="2272" w:author="lợi đoàn" w:date="2024-11-30T02:26:00Z">
              <w:rPr>
                <w:rStyle w:val="Hyperlink"/>
                <w:i/>
                <w:iCs/>
              </w:rPr>
            </w:rPrChange>
          </w:rPr>
          <w:t>Hình 3.20. Giao diện trang đặt lịch khám bệnh nhân</w:t>
        </w:r>
        <w:r w:rsidRPr="00C76D77">
          <w:rPr>
            <w:webHidden/>
            <w:color w:val="000000" w:themeColor="text1"/>
            <w:sz w:val="26"/>
            <w:szCs w:val="26"/>
            <w:rPrChange w:id="2273" w:author="lợi đoàn" w:date="2024-11-30T02:26:00Z">
              <w:rPr>
                <w:webHidden/>
              </w:rPr>
            </w:rPrChange>
          </w:rPr>
          <w:tab/>
        </w:r>
        <w:r w:rsidRPr="00C76D77">
          <w:rPr>
            <w:webHidden/>
            <w:color w:val="000000" w:themeColor="text1"/>
            <w:sz w:val="26"/>
            <w:szCs w:val="26"/>
            <w:rPrChange w:id="2274" w:author="lợi đoàn" w:date="2024-11-30T02:26:00Z">
              <w:rPr>
                <w:webHidden/>
              </w:rPr>
            </w:rPrChange>
          </w:rPr>
          <w:fldChar w:fldCharType="begin"/>
        </w:r>
        <w:r w:rsidRPr="00C76D77">
          <w:rPr>
            <w:webHidden/>
            <w:color w:val="000000" w:themeColor="text1"/>
            <w:sz w:val="26"/>
            <w:szCs w:val="26"/>
            <w:rPrChange w:id="2275" w:author="lợi đoàn" w:date="2024-11-30T02:26:00Z">
              <w:rPr>
                <w:webHidden/>
              </w:rPr>
            </w:rPrChange>
          </w:rPr>
          <w:instrText xml:space="preserve"> PAGEREF _Toc183825556 \h </w:instrText>
        </w:r>
      </w:ins>
      <w:r w:rsidRPr="00C76D77">
        <w:rPr>
          <w:webHidden/>
          <w:color w:val="000000" w:themeColor="text1"/>
          <w:sz w:val="26"/>
          <w:szCs w:val="26"/>
          <w:rPrChange w:id="2276" w:author="lợi đoàn" w:date="2024-11-30T02:26:00Z">
            <w:rPr>
              <w:webHidden/>
              <w:color w:val="000000" w:themeColor="text1"/>
              <w:sz w:val="26"/>
              <w:szCs w:val="26"/>
            </w:rPr>
          </w:rPrChange>
        </w:rPr>
      </w:r>
      <w:ins w:id="2277" w:author="lợi đoàn" w:date="2024-11-30T02:24:00Z">
        <w:r w:rsidRPr="00C76D77">
          <w:rPr>
            <w:webHidden/>
            <w:color w:val="000000" w:themeColor="text1"/>
            <w:sz w:val="26"/>
            <w:szCs w:val="26"/>
            <w:rPrChange w:id="2278" w:author="lợi đoàn" w:date="2024-11-30T02:26:00Z">
              <w:rPr>
                <w:webHidden/>
              </w:rPr>
            </w:rPrChange>
          </w:rPr>
          <w:fldChar w:fldCharType="separate"/>
        </w:r>
      </w:ins>
      <w:ins w:id="2279" w:author="lợi đoàn" w:date="2024-11-30T09:11:00Z">
        <w:r w:rsidR="007B4A50">
          <w:rPr>
            <w:webHidden/>
            <w:color w:val="000000" w:themeColor="text1"/>
            <w:sz w:val="26"/>
            <w:szCs w:val="26"/>
          </w:rPr>
          <w:t>49</w:t>
        </w:r>
      </w:ins>
      <w:ins w:id="2280" w:author="lợi đoàn" w:date="2024-11-30T02:24:00Z">
        <w:r w:rsidRPr="00C76D77">
          <w:rPr>
            <w:webHidden/>
            <w:color w:val="000000" w:themeColor="text1"/>
            <w:sz w:val="26"/>
            <w:szCs w:val="26"/>
            <w:rPrChange w:id="2281" w:author="lợi đoàn" w:date="2024-11-30T02:26:00Z">
              <w:rPr>
                <w:webHidden/>
              </w:rPr>
            </w:rPrChange>
          </w:rPr>
          <w:fldChar w:fldCharType="end"/>
        </w:r>
        <w:r w:rsidRPr="00C76D77">
          <w:rPr>
            <w:rStyle w:val="Hyperlink"/>
            <w:color w:val="000000" w:themeColor="text1"/>
            <w:sz w:val="26"/>
            <w:szCs w:val="26"/>
            <w:u w:val="none"/>
            <w:rPrChange w:id="2282" w:author="lợi đoàn" w:date="2024-11-30T02:26:00Z">
              <w:rPr>
                <w:rStyle w:val="Hyperlink"/>
              </w:rPr>
            </w:rPrChange>
          </w:rPr>
          <w:fldChar w:fldCharType="end"/>
        </w:r>
      </w:ins>
    </w:p>
    <w:p w14:paraId="788EA231" w14:textId="5EDDEDA9" w:rsidR="009A0A5F" w:rsidRPr="00C76D77" w:rsidRDefault="009A0A5F" w:rsidP="009A0A5F">
      <w:pPr>
        <w:pStyle w:val="TOC1"/>
        <w:rPr>
          <w:ins w:id="2283" w:author="lợi đoàn" w:date="2024-11-30T02:24:00Z"/>
          <w:rFonts w:eastAsiaTheme="minorEastAsia"/>
          <w:b w:val="0"/>
          <w:color w:val="000000" w:themeColor="text1"/>
          <w:sz w:val="26"/>
          <w:szCs w:val="26"/>
          <w:rPrChange w:id="2284" w:author="lợi đoàn" w:date="2024-11-30T02:26:00Z">
            <w:rPr>
              <w:ins w:id="2285" w:author="lợi đoàn" w:date="2024-11-30T02:24:00Z"/>
              <w:rFonts w:asciiTheme="minorHAnsi" w:eastAsiaTheme="minorEastAsia" w:hAnsiTheme="minorHAnsi" w:cstheme="minorBidi"/>
              <w:b w:val="0"/>
              <w:sz w:val="22"/>
              <w:szCs w:val="22"/>
            </w:rPr>
          </w:rPrChange>
        </w:rPr>
      </w:pPr>
      <w:ins w:id="2286" w:author="lợi đoàn" w:date="2024-11-30T02:24:00Z">
        <w:r w:rsidRPr="00C76D77">
          <w:rPr>
            <w:rStyle w:val="Hyperlink"/>
            <w:color w:val="000000" w:themeColor="text1"/>
            <w:sz w:val="26"/>
            <w:szCs w:val="26"/>
            <w:u w:val="none"/>
            <w:rPrChange w:id="2287" w:author="lợi đoàn" w:date="2024-11-30T02:26:00Z">
              <w:rPr>
                <w:rStyle w:val="Hyperlink"/>
              </w:rPr>
            </w:rPrChange>
          </w:rPr>
          <w:fldChar w:fldCharType="begin"/>
        </w:r>
        <w:r w:rsidRPr="00C76D77">
          <w:rPr>
            <w:rStyle w:val="Hyperlink"/>
            <w:color w:val="000000" w:themeColor="text1"/>
            <w:sz w:val="26"/>
            <w:szCs w:val="26"/>
            <w:u w:val="none"/>
            <w:rPrChange w:id="2288" w:author="lợi đoàn" w:date="2024-11-30T02:26:00Z">
              <w:rPr>
                <w:rStyle w:val="Hyperlink"/>
              </w:rPr>
            </w:rPrChange>
          </w:rPr>
          <w:instrText xml:space="preserve"> </w:instrText>
        </w:r>
        <w:r w:rsidRPr="00C76D77">
          <w:rPr>
            <w:color w:val="000000" w:themeColor="text1"/>
            <w:sz w:val="26"/>
            <w:szCs w:val="26"/>
            <w:rPrChange w:id="2289" w:author="lợi đoàn" w:date="2024-11-30T02:26:00Z">
              <w:rPr/>
            </w:rPrChange>
          </w:rPr>
          <w:instrText>HYPERLINK \l "_Toc183825557"</w:instrText>
        </w:r>
        <w:r w:rsidRPr="00C76D77">
          <w:rPr>
            <w:rStyle w:val="Hyperlink"/>
            <w:color w:val="000000" w:themeColor="text1"/>
            <w:sz w:val="26"/>
            <w:szCs w:val="26"/>
            <w:u w:val="none"/>
            <w:rPrChange w:id="2290" w:author="lợi đoàn" w:date="2024-11-30T02:26:00Z">
              <w:rPr>
                <w:rStyle w:val="Hyperlink"/>
              </w:rPr>
            </w:rPrChange>
          </w:rPr>
          <w:instrText xml:space="preserve"> </w:instrText>
        </w:r>
        <w:r w:rsidRPr="00C76D77">
          <w:rPr>
            <w:rStyle w:val="Hyperlink"/>
            <w:color w:val="000000" w:themeColor="text1"/>
            <w:sz w:val="26"/>
            <w:szCs w:val="26"/>
            <w:u w:val="none"/>
            <w:rPrChange w:id="2291" w:author="lợi đoàn" w:date="2024-11-30T02:26:00Z">
              <w:rPr>
                <w:rStyle w:val="Hyperlink"/>
              </w:rPr>
            </w:rPrChange>
          </w:rPr>
          <w:fldChar w:fldCharType="separate"/>
        </w:r>
        <w:r w:rsidRPr="00C76D77">
          <w:rPr>
            <w:rStyle w:val="Hyperlink"/>
            <w:color w:val="000000" w:themeColor="text1"/>
            <w:sz w:val="26"/>
            <w:szCs w:val="26"/>
            <w:u w:val="none"/>
            <w:rPrChange w:id="2292" w:author="lợi đoàn" w:date="2024-11-30T02:26:00Z">
              <w:rPr>
                <w:rStyle w:val="Hyperlink"/>
                <w:i/>
                <w:iCs/>
              </w:rPr>
            </w:rPrChange>
          </w:rPr>
          <w:t>Hình 3.21. Giao diện trang xem lịch khám bệnh nhân</w:t>
        </w:r>
        <w:r w:rsidRPr="00C76D77">
          <w:rPr>
            <w:webHidden/>
            <w:color w:val="000000" w:themeColor="text1"/>
            <w:sz w:val="26"/>
            <w:szCs w:val="26"/>
            <w:rPrChange w:id="2293" w:author="lợi đoàn" w:date="2024-11-30T02:26:00Z">
              <w:rPr>
                <w:webHidden/>
              </w:rPr>
            </w:rPrChange>
          </w:rPr>
          <w:tab/>
        </w:r>
        <w:r w:rsidRPr="00C76D77">
          <w:rPr>
            <w:webHidden/>
            <w:color w:val="000000" w:themeColor="text1"/>
            <w:sz w:val="26"/>
            <w:szCs w:val="26"/>
            <w:rPrChange w:id="2294" w:author="lợi đoàn" w:date="2024-11-30T02:26:00Z">
              <w:rPr>
                <w:webHidden/>
              </w:rPr>
            </w:rPrChange>
          </w:rPr>
          <w:fldChar w:fldCharType="begin"/>
        </w:r>
        <w:r w:rsidRPr="00C76D77">
          <w:rPr>
            <w:webHidden/>
            <w:color w:val="000000" w:themeColor="text1"/>
            <w:sz w:val="26"/>
            <w:szCs w:val="26"/>
            <w:rPrChange w:id="2295" w:author="lợi đoàn" w:date="2024-11-30T02:26:00Z">
              <w:rPr>
                <w:webHidden/>
              </w:rPr>
            </w:rPrChange>
          </w:rPr>
          <w:instrText xml:space="preserve"> PAGEREF _Toc183825557 \h </w:instrText>
        </w:r>
      </w:ins>
      <w:r w:rsidRPr="00C76D77">
        <w:rPr>
          <w:webHidden/>
          <w:color w:val="000000" w:themeColor="text1"/>
          <w:sz w:val="26"/>
          <w:szCs w:val="26"/>
          <w:rPrChange w:id="2296" w:author="lợi đoàn" w:date="2024-11-30T02:26:00Z">
            <w:rPr>
              <w:webHidden/>
              <w:color w:val="000000" w:themeColor="text1"/>
              <w:sz w:val="26"/>
              <w:szCs w:val="26"/>
            </w:rPr>
          </w:rPrChange>
        </w:rPr>
      </w:r>
      <w:ins w:id="2297" w:author="lợi đoàn" w:date="2024-11-30T02:24:00Z">
        <w:r w:rsidRPr="00C76D77">
          <w:rPr>
            <w:webHidden/>
            <w:color w:val="000000" w:themeColor="text1"/>
            <w:sz w:val="26"/>
            <w:szCs w:val="26"/>
            <w:rPrChange w:id="2298" w:author="lợi đoàn" w:date="2024-11-30T02:26:00Z">
              <w:rPr>
                <w:webHidden/>
              </w:rPr>
            </w:rPrChange>
          </w:rPr>
          <w:fldChar w:fldCharType="separate"/>
        </w:r>
      </w:ins>
      <w:ins w:id="2299" w:author="lợi đoàn" w:date="2024-11-30T09:11:00Z">
        <w:r w:rsidR="007B4A50">
          <w:rPr>
            <w:webHidden/>
            <w:color w:val="000000" w:themeColor="text1"/>
            <w:sz w:val="26"/>
            <w:szCs w:val="26"/>
          </w:rPr>
          <w:t>49</w:t>
        </w:r>
      </w:ins>
      <w:ins w:id="2300" w:author="lợi đoàn" w:date="2024-11-30T02:24:00Z">
        <w:r w:rsidRPr="00C76D77">
          <w:rPr>
            <w:webHidden/>
            <w:color w:val="000000" w:themeColor="text1"/>
            <w:sz w:val="26"/>
            <w:szCs w:val="26"/>
            <w:rPrChange w:id="2301" w:author="lợi đoàn" w:date="2024-11-30T02:26:00Z">
              <w:rPr>
                <w:webHidden/>
              </w:rPr>
            </w:rPrChange>
          </w:rPr>
          <w:fldChar w:fldCharType="end"/>
        </w:r>
        <w:r w:rsidRPr="00C76D77">
          <w:rPr>
            <w:rStyle w:val="Hyperlink"/>
            <w:color w:val="000000" w:themeColor="text1"/>
            <w:sz w:val="26"/>
            <w:szCs w:val="26"/>
            <w:u w:val="none"/>
            <w:rPrChange w:id="2302" w:author="lợi đoàn" w:date="2024-11-30T02:26:00Z">
              <w:rPr>
                <w:rStyle w:val="Hyperlink"/>
              </w:rPr>
            </w:rPrChange>
          </w:rPr>
          <w:fldChar w:fldCharType="end"/>
        </w:r>
      </w:ins>
    </w:p>
    <w:p w14:paraId="12F12499" w14:textId="4D58353F" w:rsidR="009A0A5F" w:rsidRPr="00C76D77" w:rsidRDefault="009A0A5F" w:rsidP="009A0A5F">
      <w:pPr>
        <w:pStyle w:val="TOC1"/>
        <w:rPr>
          <w:ins w:id="2303" w:author="lợi đoàn" w:date="2024-11-30T02:24:00Z"/>
          <w:rFonts w:eastAsiaTheme="minorEastAsia"/>
          <w:b w:val="0"/>
          <w:color w:val="000000" w:themeColor="text1"/>
          <w:sz w:val="26"/>
          <w:szCs w:val="26"/>
          <w:rPrChange w:id="2304" w:author="lợi đoàn" w:date="2024-11-30T02:26:00Z">
            <w:rPr>
              <w:ins w:id="2305" w:author="lợi đoàn" w:date="2024-11-30T02:24:00Z"/>
              <w:rFonts w:asciiTheme="minorHAnsi" w:eastAsiaTheme="minorEastAsia" w:hAnsiTheme="minorHAnsi" w:cstheme="minorBidi"/>
              <w:b w:val="0"/>
              <w:sz w:val="22"/>
              <w:szCs w:val="22"/>
            </w:rPr>
          </w:rPrChange>
        </w:rPr>
      </w:pPr>
      <w:ins w:id="2306" w:author="lợi đoàn" w:date="2024-11-30T02:24:00Z">
        <w:r w:rsidRPr="00C76D77">
          <w:rPr>
            <w:rStyle w:val="Hyperlink"/>
            <w:color w:val="000000" w:themeColor="text1"/>
            <w:sz w:val="26"/>
            <w:szCs w:val="26"/>
            <w:u w:val="none"/>
            <w:rPrChange w:id="2307" w:author="lợi đoàn" w:date="2024-11-30T02:26:00Z">
              <w:rPr>
                <w:rStyle w:val="Hyperlink"/>
              </w:rPr>
            </w:rPrChange>
          </w:rPr>
          <w:fldChar w:fldCharType="begin"/>
        </w:r>
        <w:r w:rsidRPr="00C76D77">
          <w:rPr>
            <w:rStyle w:val="Hyperlink"/>
            <w:color w:val="000000" w:themeColor="text1"/>
            <w:sz w:val="26"/>
            <w:szCs w:val="26"/>
            <w:u w:val="none"/>
            <w:rPrChange w:id="2308" w:author="lợi đoàn" w:date="2024-11-30T02:26:00Z">
              <w:rPr>
                <w:rStyle w:val="Hyperlink"/>
              </w:rPr>
            </w:rPrChange>
          </w:rPr>
          <w:instrText xml:space="preserve"> </w:instrText>
        </w:r>
        <w:r w:rsidRPr="00C76D77">
          <w:rPr>
            <w:color w:val="000000" w:themeColor="text1"/>
            <w:sz w:val="26"/>
            <w:szCs w:val="26"/>
            <w:rPrChange w:id="2309" w:author="lợi đoàn" w:date="2024-11-30T02:26:00Z">
              <w:rPr/>
            </w:rPrChange>
          </w:rPr>
          <w:instrText>HYPERLINK \l "_Toc183825558"</w:instrText>
        </w:r>
        <w:r w:rsidRPr="00C76D77">
          <w:rPr>
            <w:rStyle w:val="Hyperlink"/>
            <w:color w:val="000000" w:themeColor="text1"/>
            <w:sz w:val="26"/>
            <w:szCs w:val="26"/>
            <w:u w:val="none"/>
            <w:rPrChange w:id="2310" w:author="lợi đoàn" w:date="2024-11-30T02:26:00Z">
              <w:rPr>
                <w:rStyle w:val="Hyperlink"/>
              </w:rPr>
            </w:rPrChange>
          </w:rPr>
          <w:instrText xml:space="preserve"> </w:instrText>
        </w:r>
        <w:r w:rsidRPr="00C76D77">
          <w:rPr>
            <w:rStyle w:val="Hyperlink"/>
            <w:color w:val="000000" w:themeColor="text1"/>
            <w:sz w:val="26"/>
            <w:szCs w:val="26"/>
            <w:u w:val="none"/>
            <w:rPrChange w:id="2311" w:author="lợi đoàn" w:date="2024-11-30T02:26:00Z">
              <w:rPr>
                <w:rStyle w:val="Hyperlink"/>
              </w:rPr>
            </w:rPrChange>
          </w:rPr>
          <w:fldChar w:fldCharType="separate"/>
        </w:r>
        <w:r w:rsidRPr="00C76D77">
          <w:rPr>
            <w:rStyle w:val="Hyperlink"/>
            <w:color w:val="000000" w:themeColor="text1"/>
            <w:sz w:val="26"/>
            <w:szCs w:val="26"/>
            <w:u w:val="none"/>
            <w:rPrChange w:id="2312" w:author="lợi đoàn" w:date="2024-11-30T02:26:00Z">
              <w:rPr>
                <w:rStyle w:val="Hyperlink"/>
                <w:i/>
                <w:iCs/>
              </w:rPr>
            </w:rPrChange>
          </w:rPr>
          <w:t>Hình 3.22. Giao diện trang thanh toán bệnh nhân</w:t>
        </w:r>
        <w:r w:rsidRPr="00C76D77">
          <w:rPr>
            <w:webHidden/>
            <w:color w:val="000000" w:themeColor="text1"/>
            <w:sz w:val="26"/>
            <w:szCs w:val="26"/>
            <w:rPrChange w:id="2313" w:author="lợi đoàn" w:date="2024-11-30T02:26:00Z">
              <w:rPr>
                <w:webHidden/>
              </w:rPr>
            </w:rPrChange>
          </w:rPr>
          <w:tab/>
        </w:r>
        <w:r w:rsidRPr="00C76D77">
          <w:rPr>
            <w:webHidden/>
            <w:color w:val="000000" w:themeColor="text1"/>
            <w:sz w:val="26"/>
            <w:szCs w:val="26"/>
            <w:rPrChange w:id="2314" w:author="lợi đoàn" w:date="2024-11-30T02:26:00Z">
              <w:rPr>
                <w:webHidden/>
              </w:rPr>
            </w:rPrChange>
          </w:rPr>
          <w:fldChar w:fldCharType="begin"/>
        </w:r>
        <w:r w:rsidRPr="00C76D77">
          <w:rPr>
            <w:webHidden/>
            <w:color w:val="000000" w:themeColor="text1"/>
            <w:sz w:val="26"/>
            <w:szCs w:val="26"/>
            <w:rPrChange w:id="2315" w:author="lợi đoàn" w:date="2024-11-30T02:26:00Z">
              <w:rPr>
                <w:webHidden/>
              </w:rPr>
            </w:rPrChange>
          </w:rPr>
          <w:instrText xml:space="preserve"> PAGEREF _Toc183825558 \h </w:instrText>
        </w:r>
      </w:ins>
      <w:r w:rsidRPr="00C76D77">
        <w:rPr>
          <w:webHidden/>
          <w:color w:val="000000" w:themeColor="text1"/>
          <w:sz w:val="26"/>
          <w:szCs w:val="26"/>
          <w:rPrChange w:id="2316" w:author="lợi đoàn" w:date="2024-11-30T02:26:00Z">
            <w:rPr>
              <w:webHidden/>
              <w:color w:val="000000" w:themeColor="text1"/>
              <w:sz w:val="26"/>
              <w:szCs w:val="26"/>
            </w:rPr>
          </w:rPrChange>
        </w:rPr>
      </w:r>
      <w:ins w:id="2317" w:author="lợi đoàn" w:date="2024-11-30T02:24:00Z">
        <w:r w:rsidRPr="00C76D77">
          <w:rPr>
            <w:webHidden/>
            <w:color w:val="000000" w:themeColor="text1"/>
            <w:sz w:val="26"/>
            <w:szCs w:val="26"/>
            <w:rPrChange w:id="2318" w:author="lợi đoàn" w:date="2024-11-30T02:26:00Z">
              <w:rPr>
                <w:webHidden/>
              </w:rPr>
            </w:rPrChange>
          </w:rPr>
          <w:fldChar w:fldCharType="separate"/>
        </w:r>
      </w:ins>
      <w:ins w:id="2319" w:author="lợi đoàn" w:date="2024-11-30T09:11:00Z">
        <w:r w:rsidR="007B4A50">
          <w:rPr>
            <w:webHidden/>
            <w:color w:val="000000" w:themeColor="text1"/>
            <w:sz w:val="26"/>
            <w:szCs w:val="26"/>
          </w:rPr>
          <w:t>50</w:t>
        </w:r>
      </w:ins>
      <w:ins w:id="2320" w:author="lợi đoàn" w:date="2024-11-30T02:24:00Z">
        <w:r w:rsidRPr="00C76D77">
          <w:rPr>
            <w:webHidden/>
            <w:color w:val="000000" w:themeColor="text1"/>
            <w:sz w:val="26"/>
            <w:szCs w:val="26"/>
            <w:rPrChange w:id="2321" w:author="lợi đoàn" w:date="2024-11-30T02:26:00Z">
              <w:rPr>
                <w:webHidden/>
              </w:rPr>
            </w:rPrChange>
          </w:rPr>
          <w:fldChar w:fldCharType="end"/>
        </w:r>
        <w:r w:rsidRPr="00C76D77">
          <w:rPr>
            <w:rStyle w:val="Hyperlink"/>
            <w:color w:val="000000" w:themeColor="text1"/>
            <w:sz w:val="26"/>
            <w:szCs w:val="26"/>
            <w:u w:val="none"/>
            <w:rPrChange w:id="2322" w:author="lợi đoàn" w:date="2024-11-30T02:26:00Z">
              <w:rPr>
                <w:rStyle w:val="Hyperlink"/>
              </w:rPr>
            </w:rPrChange>
          </w:rPr>
          <w:fldChar w:fldCharType="end"/>
        </w:r>
      </w:ins>
    </w:p>
    <w:p w14:paraId="4815B043" w14:textId="28F600D6" w:rsidR="009A0A5F" w:rsidRPr="00C76D77" w:rsidRDefault="009A0A5F" w:rsidP="009A0A5F">
      <w:pPr>
        <w:pStyle w:val="TOC1"/>
        <w:rPr>
          <w:ins w:id="2323" w:author="lợi đoàn" w:date="2024-11-30T02:24:00Z"/>
          <w:rFonts w:eastAsiaTheme="minorEastAsia"/>
          <w:b w:val="0"/>
          <w:color w:val="000000" w:themeColor="text1"/>
          <w:sz w:val="26"/>
          <w:szCs w:val="26"/>
          <w:rPrChange w:id="2324" w:author="lợi đoàn" w:date="2024-11-30T02:26:00Z">
            <w:rPr>
              <w:ins w:id="2325" w:author="lợi đoàn" w:date="2024-11-30T02:24:00Z"/>
              <w:rFonts w:asciiTheme="minorHAnsi" w:eastAsiaTheme="minorEastAsia" w:hAnsiTheme="minorHAnsi" w:cstheme="minorBidi"/>
              <w:b w:val="0"/>
              <w:sz w:val="22"/>
              <w:szCs w:val="22"/>
            </w:rPr>
          </w:rPrChange>
        </w:rPr>
      </w:pPr>
      <w:ins w:id="2326" w:author="lợi đoàn" w:date="2024-11-30T02:24:00Z">
        <w:r w:rsidRPr="00C76D77">
          <w:rPr>
            <w:rStyle w:val="Hyperlink"/>
            <w:color w:val="000000" w:themeColor="text1"/>
            <w:sz w:val="26"/>
            <w:szCs w:val="26"/>
            <w:u w:val="none"/>
            <w:rPrChange w:id="2327" w:author="lợi đoàn" w:date="2024-11-30T02:26:00Z">
              <w:rPr>
                <w:rStyle w:val="Hyperlink"/>
              </w:rPr>
            </w:rPrChange>
          </w:rPr>
          <w:fldChar w:fldCharType="begin"/>
        </w:r>
        <w:r w:rsidRPr="00C76D77">
          <w:rPr>
            <w:rStyle w:val="Hyperlink"/>
            <w:color w:val="000000" w:themeColor="text1"/>
            <w:sz w:val="26"/>
            <w:szCs w:val="26"/>
            <w:u w:val="none"/>
            <w:rPrChange w:id="2328" w:author="lợi đoàn" w:date="2024-11-30T02:26:00Z">
              <w:rPr>
                <w:rStyle w:val="Hyperlink"/>
              </w:rPr>
            </w:rPrChange>
          </w:rPr>
          <w:instrText xml:space="preserve"> </w:instrText>
        </w:r>
        <w:r w:rsidRPr="00C76D77">
          <w:rPr>
            <w:color w:val="000000" w:themeColor="text1"/>
            <w:sz w:val="26"/>
            <w:szCs w:val="26"/>
            <w:rPrChange w:id="2329" w:author="lợi đoàn" w:date="2024-11-30T02:26:00Z">
              <w:rPr/>
            </w:rPrChange>
          </w:rPr>
          <w:instrText>HYPERLINK \l "_Toc183825559"</w:instrText>
        </w:r>
        <w:r w:rsidRPr="00C76D77">
          <w:rPr>
            <w:rStyle w:val="Hyperlink"/>
            <w:color w:val="000000" w:themeColor="text1"/>
            <w:sz w:val="26"/>
            <w:szCs w:val="26"/>
            <w:u w:val="none"/>
            <w:rPrChange w:id="2330" w:author="lợi đoàn" w:date="2024-11-30T02:26:00Z">
              <w:rPr>
                <w:rStyle w:val="Hyperlink"/>
              </w:rPr>
            </w:rPrChange>
          </w:rPr>
          <w:instrText xml:space="preserve"> </w:instrText>
        </w:r>
        <w:r w:rsidRPr="00C76D77">
          <w:rPr>
            <w:rStyle w:val="Hyperlink"/>
            <w:color w:val="000000" w:themeColor="text1"/>
            <w:sz w:val="26"/>
            <w:szCs w:val="26"/>
            <w:u w:val="none"/>
            <w:rPrChange w:id="2331" w:author="lợi đoàn" w:date="2024-11-30T02:26:00Z">
              <w:rPr>
                <w:rStyle w:val="Hyperlink"/>
              </w:rPr>
            </w:rPrChange>
          </w:rPr>
          <w:fldChar w:fldCharType="separate"/>
        </w:r>
        <w:r w:rsidRPr="00C76D77">
          <w:rPr>
            <w:rStyle w:val="Hyperlink"/>
            <w:color w:val="000000" w:themeColor="text1"/>
            <w:sz w:val="26"/>
            <w:szCs w:val="26"/>
            <w:u w:val="none"/>
            <w:rPrChange w:id="2332" w:author="lợi đoàn" w:date="2024-11-30T02:26:00Z">
              <w:rPr>
                <w:rStyle w:val="Hyperlink"/>
                <w:i/>
                <w:iCs/>
              </w:rPr>
            </w:rPrChange>
          </w:rPr>
          <w:t>Hình 3.23. Giao diện trang tất cả thanh toán bệnh nhân</w:t>
        </w:r>
        <w:r w:rsidRPr="00C76D77">
          <w:rPr>
            <w:webHidden/>
            <w:color w:val="000000" w:themeColor="text1"/>
            <w:sz w:val="26"/>
            <w:szCs w:val="26"/>
            <w:rPrChange w:id="2333" w:author="lợi đoàn" w:date="2024-11-30T02:26:00Z">
              <w:rPr>
                <w:webHidden/>
              </w:rPr>
            </w:rPrChange>
          </w:rPr>
          <w:tab/>
        </w:r>
        <w:r w:rsidRPr="00C76D77">
          <w:rPr>
            <w:webHidden/>
            <w:color w:val="000000" w:themeColor="text1"/>
            <w:sz w:val="26"/>
            <w:szCs w:val="26"/>
            <w:rPrChange w:id="2334" w:author="lợi đoàn" w:date="2024-11-30T02:26:00Z">
              <w:rPr>
                <w:webHidden/>
              </w:rPr>
            </w:rPrChange>
          </w:rPr>
          <w:fldChar w:fldCharType="begin"/>
        </w:r>
        <w:r w:rsidRPr="00C76D77">
          <w:rPr>
            <w:webHidden/>
            <w:color w:val="000000" w:themeColor="text1"/>
            <w:sz w:val="26"/>
            <w:szCs w:val="26"/>
            <w:rPrChange w:id="2335" w:author="lợi đoàn" w:date="2024-11-30T02:26:00Z">
              <w:rPr>
                <w:webHidden/>
              </w:rPr>
            </w:rPrChange>
          </w:rPr>
          <w:instrText xml:space="preserve"> PAGEREF _Toc183825559 \h </w:instrText>
        </w:r>
      </w:ins>
      <w:r w:rsidRPr="00C76D77">
        <w:rPr>
          <w:webHidden/>
          <w:color w:val="000000" w:themeColor="text1"/>
          <w:sz w:val="26"/>
          <w:szCs w:val="26"/>
          <w:rPrChange w:id="2336" w:author="lợi đoàn" w:date="2024-11-30T02:26:00Z">
            <w:rPr>
              <w:webHidden/>
              <w:color w:val="000000" w:themeColor="text1"/>
              <w:sz w:val="26"/>
              <w:szCs w:val="26"/>
            </w:rPr>
          </w:rPrChange>
        </w:rPr>
      </w:r>
      <w:ins w:id="2337" w:author="lợi đoàn" w:date="2024-11-30T02:24:00Z">
        <w:r w:rsidRPr="00C76D77">
          <w:rPr>
            <w:webHidden/>
            <w:color w:val="000000" w:themeColor="text1"/>
            <w:sz w:val="26"/>
            <w:szCs w:val="26"/>
            <w:rPrChange w:id="2338" w:author="lợi đoàn" w:date="2024-11-30T02:26:00Z">
              <w:rPr>
                <w:webHidden/>
              </w:rPr>
            </w:rPrChange>
          </w:rPr>
          <w:fldChar w:fldCharType="separate"/>
        </w:r>
      </w:ins>
      <w:ins w:id="2339" w:author="lợi đoàn" w:date="2024-11-30T09:11:00Z">
        <w:r w:rsidR="007B4A50">
          <w:rPr>
            <w:webHidden/>
            <w:color w:val="000000" w:themeColor="text1"/>
            <w:sz w:val="26"/>
            <w:szCs w:val="26"/>
          </w:rPr>
          <w:t>50</w:t>
        </w:r>
      </w:ins>
      <w:ins w:id="2340" w:author="lợi đoàn" w:date="2024-11-30T02:24:00Z">
        <w:r w:rsidRPr="00C76D77">
          <w:rPr>
            <w:webHidden/>
            <w:color w:val="000000" w:themeColor="text1"/>
            <w:sz w:val="26"/>
            <w:szCs w:val="26"/>
            <w:rPrChange w:id="2341" w:author="lợi đoàn" w:date="2024-11-30T02:26:00Z">
              <w:rPr>
                <w:webHidden/>
              </w:rPr>
            </w:rPrChange>
          </w:rPr>
          <w:fldChar w:fldCharType="end"/>
        </w:r>
        <w:r w:rsidRPr="00C76D77">
          <w:rPr>
            <w:rStyle w:val="Hyperlink"/>
            <w:color w:val="000000" w:themeColor="text1"/>
            <w:sz w:val="26"/>
            <w:szCs w:val="26"/>
            <w:u w:val="none"/>
            <w:rPrChange w:id="2342" w:author="lợi đoàn" w:date="2024-11-30T02:26:00Z">
              <w:rPr>
                <w:rStyle w:val="Hyperlink"/>
              </w:rPr>
            </w:rPrChange>
          </w:rPr>
          <w:fldChar w:fldCharType="end"/>
        </w:r>
      </w:ins>
    </w:p>
    <w:p w14:paraId="0317DA67" w14:textId="6B9C4EE3" w:rsidR="009A0A5F" w:rsidRPr="00C76D77" w:rsidRDefault="009A0A5F" w:rsidP="009A0A5F">
      <w:pPr>
        <w:pStyle w:val="TOC1"/>
        <w:rPr>
          <w:ins w:id="2343" w:author="lợi đoàn" w:date="2024-11-30T02:24:00Z"/>
          <w:rFonts w:eastAsiaTheme="minorEastAsia"/>
          <w:b w:val="0"/>
          <w:color w:val="000000" w:themeColor="text1"/>
          <w:sz w:val="26"/>
          <w:szCs w:val="26"/>
          <w:rPrChange w:id="2344" w:author="lợi đoàn" w:date="2024-11-30T02:26:00Z">
            <w:rPr>
              <w:ins w:id="2345" w:author="lợi đoàn" w:date="2024-11-30T02:24:00Z"/>
              <w:rFonts w:asciiTheme="minorHAnsi" w:eastAsiaTheme="minorEastAsia" w:hAnsiTheme="minorHAnsi" w:cstheme="minorBidi"/>
              <w:b w:val="0"/>
              <w:sz w:val="22"/>
              <w:szCs w:val="22"/>
            </w:rPr>
          </w:rPrChange>
        </w:rPr>
      </w:pPr>
      <w:ins w:id="2346" w:author="lợi đoàn" w:date="2024-11-30T02:24:00Z">
        <w:r w:rsidRPr="00C76D77">
          <w:rPr>
            <w:rStyle w:val="Hyperlink"/>
            <w:color w:val="000000" w:themeColor="text1"/>
            <w:sz w:val="26"/>
            <w:szCs w:val="26"/>
            <w:u w:val="none"/>
            <w:rPrChange w:id="2347" w:author="lợi đoàn" w:date="2024-11-30T02:26:00Z">
              <w:rPr>
                <w:rStyle w:val="Hyperlink"/>
              </w:rPr>
            </w:rPrChange>
          </w:rPr>
          <w:fldChar w:fldCharType="begin"/>
        </w:r>
        <w:r w:rsidRPr="00C76D77">
          <w:rPr>
            <w:rStyle w:val="Hyperlink"/>
            <w:color w:val="000000" w:themeColor="text1"/>
            <w:sz w:val="26"/>
            <w:szCs w:val="26"/>
            <w:u w:val="none"/>
            <w:rPrChange w:id="2348" w:author="lợi đoàn" w:date="2024-11-30T02:26:00Z">
              <w:rPr>
                <w:rStyle w:val="Hyperlink"/>
              </w:rPr>
            </w:rPrChange>
          </w:rPr>
          <w:instrText xml:space="preserve"> </w:instrText>
        </w:r>
        <w:r w:rsidRPr="00C76D77">
          <w:rPr>
            <w:color w:val="000000" w:themeColor="text1"/>
            <w:sz w:val="26"/>
            <w:szCs w:val="26"/>
            <w:rPrChange w:id="2349" w:author="lợi đoàn" w:date="2024-11-30T02:26:00Z">
              <w:rPr/>
            </w:rPrChange>
          </w:rPr>
          <w:instrText>HYPERLINK \l "_Toc183825560"</w:instrText>
        </w:r>
        <w:r w:rsidRPr="00C76D77">
          <w:rPr>
            <w:rStyle w:val="Hyperlink"/>
            <w:color w:val="000000" w:themeColor="text1"/>
            <w:sz w:val="26"/>
            <w:szCs w:val="26"/>
            <w:u w:val="none"/>
            <w:rPrChange w:id="2350" w:author="lợi đoàn" w:date="2024-11-30T02:26:00Z">
              <w:rPr>
                <w:rStyle w:val="Hyperlink"/>
              </w:rPr>
            </w:rPrChange>
          </w:rPr>
          <w:instrText xml:space="preserve"> </w:instrText>
        </w:r>
        <w:r w:rsidRPr="00C76D77">
          <w:rPr>
            <w:rStyle w:val="Hyperlink"/>
            <w:color w:val="000000" w:themeColor="text1"/>
            <w:sz w:val="26"/>
            <w:szCs w:val="26"/>
            <w:u w:val="none"/>
            <w:rPrChange w:id="2351" w:author="lợi đoàn" w:date="2024-11-30T02:26:00Z">
              <w:rPr>
                <w:rStyle w:val="Hyperlink"/>
              </w:rPr>
            </w:rPrChange>
          </w:rPr>
          <w:fldChar w:fldCharType="separate"/>
        </w:r>
        <w:r w:rsidRPr="00C76D77">
          <w:rPr>
            <w:rStyle w:val="Hyperlink"/>
            <w:color w:val="000000" w:themeColor="text1"/>
            <w:sz w:val="26"/>
            <w:szCs w:val="26"/>
            <w:u w:val="none"/>
            <w:rPrChange w:id="2352" w:author="lợi đoàn" w:date="2024-11-30T02:26:00Z">
              <w:rPr>
                <w:rStyle w:val="Hyperlink"/>
                <w:i/>
                <w:iCs/>
              </w:rPr>
            </w:rPrChange>
          </w:rPr>
          <w:t>Hình 3.24. Giao diện trang tất cả thanh toán bệnh nhân</w:t>
        </w:r>
        <w:r w:rsidRPr="00C76D77">
          <w:rPr>
            <w:webHidden/>
            <w:color w:val="000000" w:themeColor="text1"/>
            <w:sz w:val="26"/>
            <w:szCs w:val="26"/>
            <w:rPrChange w:id="2353" w:author="lợi đoàn" w:date="2024-11-30T02:26:00Z">
              <w:rPr>
                <w:webHidden/>
              </w:rPr>
            </w:rPrChange>
          </w:rPr>
          <w:tab/>
        </w:r>
        <w:r w:rsidRPr="00C76D77">
          <w:rPr>
            <w:webHidden/>
            <w:color w:val="000000" w:themeColor="text1"/>
            <w:sz w:val="26"/>
            <w:szCs w:val="26"/>
            <w:rPrChange w:id="2354" w:author="lợi đoàn" w:date="2024-11-30T02:26:00Z">
              <w:rPr>
                <w:webHidden/>
              </w:rPr>
            </w:rPrChange>
          </w:rPr>
          <w:fldChar w:fldCharType="begin"/>
        </w:r>
        <w:r w:rsidRPr="00C76D77">
          <w:rPr>
            <w:webHidden/>
            <w:color w:val="000000" w:themeColor="text1"/>
            <w:sz w:val="26"/>
            <w:szCs w:val="26"/>
            <w:rPrChange w:id="2355" w:author="lợi đoàn" w:date="2024-11-30T02:26:00Z">
              <w:rPr>
                <w:webHidden/>
              </w:rPr>
            </w:rPrChange>
          </w:rPr>
          <w:instrText xml:space="preserve"> PAGEREF _Toc183825560 \h </w:instrText>
        </w:r>
      </w:ins>
      <w:r w:rsidRPr="00C76D77">
        <w:rPr>
          <w:webHidden/>
          <w:color w:val="000000" w:themeColor="text1"/>
          <w:sz w:val="26"/>
          <w:szCs w:val="26"/>
          <w:rPrChange w:id="2356" w:author="lợi đoàn" w:date="2024-11-30T02:26:00Z">
            <w:rPr>
              <w:webHidden/>
              <w:color w:val="000000" w:themeColor="text1"/>
              <w:sz w:val="26"/>
              <w:szCs w:val="26"/>
            </w:rPr>
          </w:rPrChange>
        </w:rPr>
      </w:r>
      <w:ins w:id="2357" w:author="lợi đoàn" w:date="2024-11-30T02:24:00Z">
        <w:r w:rsidRPr="00C76D77">
          <w:rPr>
            <w:webHidden/>
            <w:color w:val="000000" w:themeColor="text1"/>
            <w:sz w:val="26"/>
            <w:szCs w:val="26"/>
            <w:rPrChange w:id="2358" w:author="lợi đoàn" w:date="2024-11-30T02:26:00Z">
              <w:rPr>
                <w:webHidden/>
              </w:rPr>
            </w:rPrChange>
          </w:rPr>
          <w:fldChar w:fldCharType="separate"/>
        </w:r>
      </w:ins>
      <w:ins w:id="2359" w:author="lợi đoàn" w:date="2024-11-30T09:11:00Z">
        <w:r w:rsidR="007B4A50">
          <w:rPr>
            <w:webHidden/>
            <w:color w:val="000000" w:themeColor="text1"/>
            <w:sz w:val="26"/>
            <w:szCs w:val="26"/>
          </w:rPr>
          <w:t>51</w:t>
        </w:r>
      </w:ins>
      <w:ins w:id="2360" w:author="lợi đoàn" w:date="2024-11-30T02:24:00Z">
        <w:r w:rsidRPr="00C76D77">
          <w:rPr>
            <w:webHidden/>
            <w:color w:val="000000" w:themeColor="text1"/>
            <w:sz w:val="26"/>
            <w:szCs w:val="26"/>
            <w:rPrChange w:id="2361" w:author="lợi đoàn" w:date="2024-11-30T02:26:00Z">
              <w:rPr>
                <w:webHidden/>
              </w:rPr>
            </w:rPrChange>
          </w:rPr>
          <w:fldChar w:fldCharType="end"/>
        </w:r>
        <w:r w:rsidRPr="00C76D77">
          <w:rPr>
            <w:rStyle w:val="Hyperlink"/>
            <w:color w:val="000000" w:themeColor="text1"/>
            <w:sz w:val="26"/>
            <w:szCs w:val="26"/>
            <w:u w:val="none"/>
            <w:rPrChange w:id="2362" w:author="lợi đoàn" w:date="2024-11-30T02:26:00Z">
              <w:rPr>
                <w:rStyle w:val="Hyperlink"/>
              </w:rPr>
            </w:rPrChange>
          </w:rPr>
          <w:fldChar w:fldCharType="end"/>
        </w:r>
      </w:ins>
    </w:p>
    <w:p w14:paraId="45224FA6" w14:textId="077ED950" w:rsidR="009A0A5F" w:rsidRPr="00C76D77" w:rsidRDefault="009A0A5F" w:rsidP="009A0A5F">
      <w:pPr>
        <w:pStyle w:val="TOC1"/>
        <w:rPr>
          <w:ins w:id="2363" w:author="lợi đoàn" w:date="2024-11-30T02:24:00Z"/>
          <w:rFonts w:eastAsiaTheme="minorEastAsia"/>
          <w:b w:val="0"/>
          <w:color w:val="000000" w:themeColor="text1"/>
          <w:sz w:val="26"/>
          <w:szCs w:val="26"/>
          <w:rPrChange w:id="2364" w:author="lợi đoàn" w:date="2024-11-30T02:26:00Z">
            <w:rPr>
              <w:ins w:id="2365" w:author="lợi đoàn" w:date="2024-11-30T02:24:00Z"/>
              <w:rFonts w:asciiTheme="minorHAnsi" w:eastAsiaTheme="minorEastAsia" w:hAnsiTheme="minorHAnsi" w:cstheme="minorBidi"/>
              <w:b w:val="0"/>
              <w:sz w:val="22"/>
              <w:szCs w:val="22"/>
            </w:rPr>
          </w:rPrChange>
        </w:rPr>
      </w:pPr>
      <w:ins w:id="2366" w:author="lợi đoàn" w:date="2024-11-30T02:24:00Z">
        <w:r w:rsidRPr="00C76D77">
          <w:rPr>
            <w:rStyle w:val="Hyperlink"/>
            <w:color w:val="000000" w:themeColor="text1"/>
            <w:sz w:val="26"/>
            <w:szCs w:val="26"/>
            <w:u w:val="none"/>
            <w:rPrChange w:id="2367" w:author="lợi đoàn" w:date="2024-11-30T02:26:00Z">
              <w:rPr>
                <w:rStyle w:val="Hyperlink"/>
              </w:rPr>
            </w:rPrChange>
          </w:rPr>
          <w:fldChar w:fldCharType="begin"/>
        </w:r>
        <w:r w:rsidRPr="00C76D77">
          <w:rPr>
            <w:rStyle w:val="Hyperlink"/>
            <w:color w:val="000000" w:themeColor="text1"/>
            <w:sz w:val="26"/>
            <w:szCs w:val="26"/>
            <w:u w:val="none"/>
            <w:rPrChange w:id="2368" w:author="lợi đoàn" w:date="2024-11-30T02:26:00Z">
              <w:rPr>
                <w:rStyle w:val="Hyperlink"/>
              </w:rPr>
            </w:rPrChange>
          </w:rPr>
          <w:instrText xml:space="preserve"> </w:instrText>
        </w:r>
        <w:r w:rsidRPr="00C76D77">
          <w:rPr>
            <w:color w:val="000000" w:themeColor="text1"/>
            <w:sz w:val="26"/>
            <w:szCs w:val="26"/>
            <w:rPrChange w:id="2369" w:author="lợi đoàn" w:date="2024-11-30T02:26:00Z">
              <w:rPr/>
            </w:rPrChange>
          </w:rPr>
          <w:instrText>HYPERLINK \l "_Toc183825561"</w:instrText>
        </w:r>
        <w:r w:rsidRPr="00C76D77">
          <w:rPr>
            <w:rStyle w:val="Hyperlink"/>
            <w:color w:val="000000" w:themeColor="text1"/>
            <w:sz w:val="26"/>
            <w:szCs w:val="26"/>
            <w:u w:val="none"/>
            <w:rPrChange w:id="2370" w:author="lợi đoàn" w:date="2024-11-30T02:26:00Z">
              <w:rPr>
                <w:rStyle w:val="Hyperlink"/>
              </w:rPr>
            </w:rPrChange>
          </w:rPr>
          <w:instrText xml:space="preserve"> </w:instrText>
        </w:r>
        <w:r w:rsidRPr="00C76D77">
          <w:rPr>
            <w:rStyle w:val="Hyperlink"/>
            <w:color w:val="000000" w:themeColor="text1"/>
            <w:sz w:val="26"/>
            <w:szCs w:val="26"/>
            <w:u w:val="none"/>
            <w:rPrChange w:id="2371" w:author="lợi đoàn" w:date="2024-11-30T02:26:00Z">
              <w:rPr>
                <w:rStyle w:val="Hyperlink"/>
              </w:rPr>
            </w:rPrChange>
          </w:rPr>
          <w:fldChar w:fldCharType="separate"/>
        </w:r>
        <w:r w:rsidRPr="00C76D77">
          <w:rPr>
            <w:rStyle w:val="Hyperlink"/>
            <w:color w:val="000000" w:themeColor="text1"/>
            <w:sz w:val="26"/>
            <w:szCs w:val="26"/>
            <w:u w:val="none"/>
            <w:rPrChange w:id="2372" w:author="lợi đoàn" w:date="2024-11-30T02:26:00Z">
              <w:rPr>
                <w:rStyle w:val="Hyperlink"/>
                <w:i/>
                <w:iCs/>
              </w:rPr>
            </w:rPrChange>
          </w:rPr>
          <w:t>Hình 3.25. Giao diện trang nhập thông tin zalo pay</w:t>
        </w:r>
        <w:r w:rsidRPr="00C76D77">
          <w:rPr>
            <w:webHidden/>
            <w:color w:val="000000" w:themeColor="text1"/>
            <w:sz w:val="26"/>
            <w:szCs w:val="26"/>
            <w:rPrChange w:id="2373" w:author="lợi đoàn" w:date="2024-11-30T02:26:00Z">
              <w:rPr>
                <w:webHidden/>
              </w:rPr>
            </w:rPrChange>
          </w:rPr>
          <w:tab/>
        </w:r>
        <w:r w:rsidRPr="00C76D77">
          <w:rPr>
            <w:webHidden/>
            <w:color w:val="000000" w:themeColor="text1"/>
            <w:sz w:val="26"/>
            <w:szCs w:val="26"/>
            <w:rPrChange w:id="2374" w:author="lợi đoàn" w:date="2024-11-30T02:26:00Z">
              <w:rPr>
                <w:webHidden/>
              </w:rPr>
            </w:rPrChange>
          </w:rPr>
          <w:fldChar w:fldCharType="begin"/>
        </w:r>
        <w:r w:rsidRPr="00C76D77">
          <w:rPr>
            <w:webHidden/>
            <w:color w:val="000000" w:themeColor="text1"/>
            <w:sz w:val="26"/>
            <w:szCs w:val="26"/>
            <w:rPrChange w:id="2375" w:author="lợi đoàn" w:date="2024-11-30T02:26:00Z">
              <w:rPr>
                <w:webHidden/>
              </w:rPr>
            </w:rPrChange>
          </w:rPr>
          <w:instrText xml:space="preserve"> PAGEREF _Toc183825561 \h </w:instrText>
        </w:r>
      </w:ins>
      <w:r w:rsidRPr="00C76D77">
        <w:rPr>
          <w:webHidden/>
          <w:color w:val="000000" w:themeColor="text1"/>
          <w:sz w:val="26"/>
          <w:szCs w:val="26"/>
          <w:rPrChange w:id="2376" w:author="lợi đoàn" w:date="2024-11-30T02:26:00Z">
            <w:rPr>
              <w:webHidden/>
              <w:color w:val="000000" w:themeColor="text1"/>
              <w:sz w:val="26"/>
              <w:szCs w:val="26"/>
            </w:rPr>
          </w:rPrChange>
        </w:rPr>
      </w:r>
      <w:ins w:id="2377" w:author="lợi đoàn" w:date="2024-11-30T02:24:00Z">
        <w:r w:rsidRPr="00C76D77">
          <w:rPr>
            <w:webHidden/>
            <w:color w:val="000000" w:themeColor="text1"/>
            <w:sz w:val="26"/>
            <w:szCs w:val="26"/>
            <w:rPrChange w:id="2378" w:author="lợi đoàn" w:date="2024-11-30T02:26:00Z">
              <w:rPr>
                <w:webHidden/>
              </w:rPr>
            </w:rPrChange>
          </w:rPr>
          <w:fldChar w:fldCharType="separate"/>
        </w:r>
      </w:ins>
      <w:ins w:id="2379" w:author="lợi đoàn" w:date="2024-11-30T09:11:00Z">
        <w:r w:rsidR="007B4A50">
          <w:rPr>
            <w:webHidden/>
            <w:color w:val="000000" w:themeColor="text1"/>
            <w:sz w:val="26"/>
            <w:szCs w:val="26"/>
          </w:rPr>
          <w:t>51</w:t>
        </w:r>
      </w:ins>
      <w:ins w:id="2380" w:author="lợi đoàn" w:date="2024-11-30T02:24:00Z">
        <w:r w:rsidRPr="00C76D77">
          <w:rPr>
            <w:webHidden/>
            <w:color w:val="000000" w:themeColor="text1"/>
            <w:sz w:val="26"/>
            <w:szCs w:val="26"/>
            <w:rPrChange w:id="2381" w:author="lợi đoàn" w:date="2024-11-30T02:26:00Z">
              <w:rPr>
                <w:webHidden/>
              </w:rPr>
            </w:rPrChange>
          </w:rPr>
          <w:fldChar w:fldCharType="end"/>
        </w:r>
        <w:r w:rsidRPr="00C76D77">
          <w:rPr>
            <w:rStyle w:val="Hyperlink"/>
            <w:color w:val="000000" w:themeColor="text1"/>
            <w:sz w:val="26"/>
            <w:szCs w:val="26"/>
            <w:u w:val="none"/>
            <w:rPrChange w:id="2382" w:author="lợi đoàn" w:date="2024-11-30T02:26:00Z">
              <w:rPr>
                <w:rStyle w:val="Hyperlink"/>
              </w:rPr>
            </w:rPrChange>
          </w:rPr>
          <w:fldChar w:fldCharType="end"/>
        </w:r>
      </w:ins>
    </w:p>
    <w:p w14:paraId="50566FEB" w14:textId="0CB9344D" w:rsidR="009A0A5F" w:rsidRPr="00C76D77" w:rsidRDefault="009A0A5F" w:rsidP="009A0A5F">
      <w:pPr>
        <w:pStyle w:val="TOC1"/>
        <w:rPr>
          <w:ins w:id="2383" w:author="lợi đoàn" w:date="2024-11-30T02:24:00Z"/>
          <w:rFonts w:eastAsiaTheme="minorEastAsia"/>
          <w:b w:val="0"/>
          <w:color w:val="000000" w:themeColor="text1"/>
          <w:sz w:val="26"/>
          <w:szCs w:val="26"/>
          <w:rPrChange w:id="2384" w:author="lợi đoàn" w:date="2024-11-30T02:26:00Z">
            <w:rPr>
              <w:ins w:id="2385" w:author="lợi đoàn" w:date="2024-11-30T02:24:00Z"/>
              <w:rFonts w:asciiTheme="minorHAnsi" w:eastAsiaTheme="minorEastAsia" w:hAnsiTheme="minorHAnsi" w:cstheme="minorBidi"/>
              <w:b w:val="0"/>
              <w:sz w:val="22"/>
              <w:szCs w:val="22"/>
            </w:rPr>
          </w:rPrChange>
        </w:rPr>
      </w:pPr>
      <w:ins w:id="2386" w:author="lợi đoàn" w:date="2024-11-30T02:24:00Z">
        <w:r w:rsidRPr="00C76D77">
          <w:rPr>
            <w:rStyle w:val="Hyperlink"/>
            <w:color w:val="000000" w:themeColor="text1"/>
            <w:sz w:val="26"/>
            <w:szCs w:val="26"/>
            <w:u w:val="none"/>
            <w:rPrChange w:id="2387" w:author="lợi đoàn" w:date="2024-11-30T02:26:00Z">
              <w:rPr>
                <w:rStyle w:val="Hyperlink"/>
              </w:rPr>
            </w:rPrChange>
          </w:rPr>
          <w:fldChar w:fldCharType="begin"/>
        </w:r>
        <w:r w:rsidRPr="00C76D77">
          <w:rPr>
            <w:rStyle w:val="Hyperlink"/>
            <w:color w:val="000000" w:themeColor="text1"/>
            <w:sz w:val="26"/>
            <w:szCs w:val="26"/>
            <w:u w:val="none"/>
            <w:rPrChange w:id="2388" w:author="lợi đoàn" w:date="2024-11-30T02:26:00Z">
              <w:rPr>
                <w:rStyle w:val="Hyperlink"/>
              </w:rPr>
            </w:rPrChange>
          </w:rPr>
          <w:instrText xml:space="preserve"> </w:instrText>
        </w:r>
        <w:r w:rsidRPr="00C76D77">
          <w:rPr>
            <w:color w:val="000000" w:themeColor="text1"/>
            <w:sz w:val="26"/>
            <w:szCs w:val="26"/>
            <w:rPrChange w:id="2389" w:author="lợi đoàn" w:date="2024-11-30T02:26:00Z">
              <w:rPr/>
            </w:rPrChange>
          </w:rPr>
          <w:instrText>HYPERLINK \l "_Toc183825562"</w:instrText>
        </w:r>
        <w:r w:rsidRPr="00C76D77">
          <w:rPr>
            <w:rStyle w:val="Hyperlink"/>
            <w:color w:val="000000" w:themeColor="text1"/>
            <w:sz w:val="26"/>
            <w:szCs w:val="26"/>
            <w:u w:val="none"/>
            <w:rPrChange w:id="2390" w:author="lợi đoàn" w:date="2024-11-30T02:26:00Z">
              <w:rPr>
                <w:rStyle w:val="Hyperlink"/>
              </w:rPr>
            </w:rPrChange>
          </w:rPr>
          <w:instrText xml:space="preserve"> </w:instrText>
        </w:r>
        <w:r w:rsidRPr="00C76D77">
          <w:rPr>
            <w:rStyle w:val="Hyperlink"/>
            <w:color w:val="000000" w:themeColor="text1"/>
            <w:sz w:val="26"/>
            <w:szCs w:val="26"/>
            <w:u w:val="none"/>
            <w:rPrChange w:id="2391" w:author="lợi đoàn" w:date="2024-11-30T02:26:00Z">
              <w:rPr>
                <w:rStyle w:val="Hyperlink"/>
              </w:rPr>
            </w:rPrChange>
          </w:rPr>
          <w:fldChar w:fldCharType="separate"/>
        </w:r>
        <w:r w:rsidRPr="00C76D77">
          <w:rPr>
            <w:rStyle w:val="Hyperlink"/>
            <w:color w:val="000000" w:themeColor="text1"/>
            <w:sz w:val="26"/>
            <w:szCs w:val="26"/>
            <w:u w:val="none"/>
            <w:rPrChange w:id="2392" w:author="lợi đoàn" w:date="2024-11-30T02:26:00Z">
              <w:rPr>
                <w:rStyle w:val="Hyperlink"/>
                <w:i/>
                <w:iCs/>
              </w:rPr>
            </w:rPrChange>
          </w:rPr>
          <w:t>Hình 3.26. Giao diện thanh toán zalo pay thành công</w:t>
        </w:r>
        <w:r w:rsidRPr="00C76D77">
          <w:rPr>
            <w:webHidden/>
            <w:color w:val="000000" w:themeColor="text1"/>
            <w:sz w:val="26"/>
            <w:szCs w:val="26"/>
            <w:rPrChange w:id="2393" w:author="lợi đoàn" w:date="2024-11-30T02:26:00Z">
              <w:rPr>
                <w:webHidden/>
              </w:rPr>
            </w:rPrChange>
          </w:rPr>
          <w:tab/>
        </w:r>
        <w:r w:rsidRPr="00C76D77">
          <w:rPr>
            <w:webHidden/>
            <w:color w:val="000000" w:themeColor="text1"/>
            <w:sz w:val="26"/>
            <w:szCs w:val="26"/>
            <w:rPrChange w:id="2394" w:author="lợi đoàn" w:date="2024-11-30T02:26:00Z">
              <w:rPr>
                <w:webHidden/>
              </w:rPr>
            </w:rPrChange>
          </w:rPr>
          <w:fldChar w:fldCharType="begin"/>
        </w:r>
        <w:r w:rsidRPr="00C76D77">
          <w:rPr>
            <w:webHidden/>
            <w:color w:val="000000" w:themeColor="text1"/>
            <w:sz w:val="26"/>
            <w:szCs w:val="26"/>
            <w:rPrChange w:id="2395" w:author="lợi đoàn" w:date="2024-11-30T02:26:00Z">
              <w:rPr>
                <w:webHidden/>
              </w:rPr>
            </w:rPrChange>
          </w:rPr>
          <w:instrText xml:space="preserve"> PAGEREF _Toc183825562 \h </w:instrText>
        </w:r>
      </w:ins>
      <w:r w:rsidRPr="00C76D77">
        <w:rPr>
          <w:webHidden/>
          <w:color w:val="000000" w:themeColor="text1"/>
          <w:sz w:val="26"/>
          <w:szCs w:val="26"/>
          <w:rPrChange w:id="2396" w:author="lợi đoàn" w:date="2024-11-30T02:26:00Z">
            <w:rPr>
              <w:webHidden/>
              <w:color w:val="000000" w:themeColor="text1"/>
              <w:sz w:val="26"/>
              <w:szCs w:val="26"/>
            </w:rPr>
          </w:rPrChange>
        </w:rPr>
      </w:r>
      <w:ins w:id="2397" w:author="lợi đoàn" w:date="2024-11-30T02:24:00Z">
        <w:r w:rsidRPr="00C76D77">
          <w:rPr>
            <w:webHidden/>
            <w:color w:val="000000" w:themeColor="text1"/>
            <w:sz w:val="26"/>
            <w:szCs w:val="26"/>
            <w:rPrChange w:id="2398" w:author="lợi đoàn" w:date="2024-11-30T02:26:00Z">
              <w:rPr>
                <w:webHidden/>
              </w:rPr>
            </w:rPrChange>
          </w:rPr>
          <w:fldChar w:fldCharType="separate"/>
        </w:r>
      </w:ins>
      <w:ins w:id="2399" w:author="lợi đoàn" w:date="2024-11-30T09:11:00Z">
        <w:r w:rsidR="007B4A50">
          <w:rPr>
            <w:webHidden/>
            <w:color w:val="000000" w:themeColor="text1"/>
            <w:sz w:val="26"/>
            <w:szCs w:val="26"/>
          </w:rPr>
          <w:t>52</w:t>
        </w:r>
      </w:ins>
      <w:ins w:id="2400" w:author="lợi đoàn" w:date="2024-11-30T02:24:00Z">
        <w:r w:rsidRPr="00C76D77">
          <w:rPr>
            <w:webHidden/>
            <w:color w:val="000000" w:themeColor="text1"/>
            <w:sz w:val="26"/>
            <w:szCs w:val="26"/>
            <w:rPrChange w:id="2401" w:author="lợi đoàn" w:date="2024-11-30T02:26:00Z">
              <w:rPr>
                <w:webHidden/>
              </w:rPr>
            </w:rPrChange>
          </w:rPr>
          <w:fldChar w:fldCharType="end"/>
        </w:r>
        <w:r w:rsidRPr="00C76D77">
          <w:rPr>
            <w:rStyle w:val="Hyperlink"/>
            <w:color w:val="000000" w:themeColor="text1"/>
            <w:sz w:val="26"/>
            <w:szCs w:val="26"/>
            <w:u w:val="none"/>
            <w:rPrChange w:id="2402" w:author="lợi đoàn" w:date="2024-11-30T02:26:00Z">
              <w:rPr>
                <w:rStyle w:val="Hyperlink"/>
              </w:rPr>
            </w:rPrChange>
          </w:rPr>
          <w:fldChar w:fldCharType="end"/>
        </w:r>
      </w:ins>
    </w:p>
    <w:p w14:paraId="1F106855" w14:textId="102431D3" w:rsidR="009A0A5F" w:rsidRPr="00C76D77" w:rsidRDefault="009A0A5F" w:rsidP="009A0A5F">
      <w:pPr>
        <w:pStyle w:val="TOC1"/>
        <w:rPr>
          <w:ins w:id="2403" w:author="lợi đoàn" w:date="2024-11-30T02:24:00Z"/>
          <w:rFonts w:eastAsiaTheme="minorEastAsia"/>
          <w:b w:val="0"/>
          <w:color w:val="000000" w:themeColor="text1"/>
          <w:sz w:val="26"/>
          <w:szCs w:val="26"/>
          <w:rPrChange w:id="2404" w:author="lợi đoàn" w:date="2024-11-30T02:26:00Z">
            <w:rPr>
              <w:ins w:id="2405" w:author="lợi đoàn" w:date="2024-11-30T02:24:00Z"/>
              <w:rFonts w:asciiTheme="minorHAnsi" w:eastAsiaTheme="minorEastAsia" w:hAnsiTheme="minorHAnsi" w:cstheme="minorBidi"/>
              <w:b w:val="0"/>
              <w:sz w:val="22"/>
              <w:szCs w:val="22"/>
            </w:rPr>
          </w:rPrChange>
        </w:rPr>
      </w:pPr>
      <w:ins w:id="2406" w:author="lợi đoàn" w:date="2024-11-30T02:24:00Z">
        <w:r w:rsidRPr="00C76D77">
          <w:rPr>
            <w:rStyle w:val="Hyperlink"/>
            <w:color w:val="000000" w:themeColor="text1"/>
            <w:sz w:val="26"/>
            <w:szCs w:val="26"/>
            <w:u w:val="none"/>
            <w:rPrChange w:id="2407" w:author="lợi đoàn" w:date="2024-11-30T02:26:00Z">
              <w:rPr>
                <w:rStyle w:val="Hyperlink"/>
              </w:rPr>
            </w:rPrChange>
          </w:rPr>
          <w:lastRenderedPageBreak/>
          <w:fldChar w:fldCharType="begin"/>
        </w:r>
        <w:r w:rsidRPr="00C76D77">
          <w:rPr>
            <w:rStyle w:val="Hyperlink"/>
            <w:color w:val="000000" w:themeColor="text1"/>
            <w:sz w:val="26"/>
            <w:szCs w:val="26"/>
            <w:u w:val="none"/>
            <w:rPrChange w:id="2408" w:author="lợi đoàn" w:date="2024-11-30T02:26:00Z">
              <w:rPr>
                <w:rStyle w:val="Hyperlink"/>
              </w:rPr>
            </w:rPrChange>
          </w:rPr>
          <w:instrText xml:space="preserve"> </w:instrText>
        </w:r>
        <w:r w:rsidRPr="00C76D77">
          <w:rPr>
            <w:color w:val="000000" w:themeColor="text1"/>
            <w:sz w:val="26"/>
            <w:szCs w:val="26"/>
            <w:rPrChange w:id="2409" w:author="lợi đoàn" w:date="2024-11-30T02:26:00Z">
              <w:rPr/>
            </w:rPrChange>
          </w:rPr>
          <w:instrText>HYPERLINK \l "_Toc183825563"</w:instrText>
        </w:r>
        <w:r w:rsidRPr="00C76D77">
          <w:rPr>
            <w:rStyle w:val="Hyperlink"/>
            <w:color w:val="000000" w:themeColor="text1"/>
            <w:sz w:val="26"/>
            <w:szCs w:val="26"/>
            <w:u w:val="none"/>
            <w:rPrChange w:id="2410" w:author="lợi đoàn" w:date="2024-11-30T02:26:00Z">
              <w:rPr>
                <w:rStyle w:val="Hyperlink"/>
              </w:rPr>
            </w:rPrChange>
          </w:rPr>
          <w:instrText xml:space="preserve"> </w:instrText>
        </w:r>
        <w:r w:rsidRPr="00C76D77">
          <w:rPr>
            <w:rStyle w:val="Hyperlink"/>
            <w:color w:val="000000" w:themeColor="text1"/>
            <w:sz w:val="26"/>
            <w:szCs w:val="26"/>
            <w:u w:val="none"/>
            <w:rPrChange w:id="2411" w:author="lợi đoàn" w:date="2024-11-30T02:26:00Z">
              <w:rPr>
                <w:rStyle w:val="Hyperlink"/>
              </w:rPr>
            </w:rPrChange>
          </w:rPr>
          <w:fldChar w:fldCharType="separate"/>
        </w:r>
        <w:r w:rsidRPr="00C76D77">
          <w:rPr>
            <w:rStyle w:val="Hyperlink"/>
            <w:color w:val="000000" w:themeColor="text1"/>
            <w:sz w:val="26"/>
            <w:szCs w:val="26"/>
            <w:u w:val="none"/>
            <w:rPrChange w:id="2412" w:author="lợi đoàn" w:date="2024-11-30T02:26:00Z">
              <w:rPr>
                <w:rStyle w:val="Hyperlink"/>
                <w:i/>
                <w:iCs/>
              </w:rPr>
            </w:rPrChange>
          </w:rPr>
          <w:t>Hình 3.27. Giao diện thanh toán thành công</w:t>
        </w:r>
        <w:r w:rsidRPr="00C76D77">
          <w:rPr>
            <w:webHidden/>
            <w:color w:val="000000" w:themeColor="text1"/>
            <w:sz w:val="26"/>
            <w:szCs w:val="26"/>
            <w:rPrChange w:id="2413" w:author="lợi đoàn" w:date="2024-11-30T02:26:00Z">
              <w:rPr>
                <w:webHidden/>
              </w:rPr>
            </w:rPrChange>
          </w:rPr>
          <w:tab/>
        </w:r>
        <w:r w:rsidRPr="00C76D77">
          <w:rPr>
            <w:webHidden/>
            <w:color w:val="000000" w:themeColor="text1"/>
            <w:sz w:val="26"/>
            <w:szCs w:val="26"/>
            <w:rPrChange w:id="2414" w:author="lợi đoàn" w:date="2024-11-30T02:26:00Z">
              <w:rPr>
                <w:webHidden/>
              </w:rPr>
            </w:rPrChange>
          </w:rPr>
          <w:fldChar w:fldCharType="begin"/>
        </w:r>
        <w:r w:rsidRPr="00C76D77">
          <w:rPr>
            <w:webHidden/>
            <w:color w:val="000000" w:themeColor="text1"/>
            <w:sz w:val="26"/>
            <w:szCs w:val="26"/>
            <w:rPrChange w:id="2415" w:author="lợi đoàn" w:date="2024-11-30T02:26:00Z">
              <w:rPr>
                <w:webHidden/>
              </w:rPr>
            </w:rPrChange>
          </w:rPr>
          <w:instrText xml:space="preserve"> PAGEREF _Toc183825563 \h </w:instrText>
        </w:r>
      </w:ins>
      <w:r w:rsidRPr="00C76D77">
        <w:rPr>
          <w:webHidden/>
          <w:color w:val="000000" w:themeColor="text1"/>
          <w:sz w:val="26"/>
          <w:szCs w:val="26"/>
          <w:rPrChange w:id="2416" w:author="lợi đoàn" w:date="2024-11-30T02:26:00Z">
            <w:rPr>
              <w:webHidden/>
              <w:color w:val="000000" w:themeColor="text1"/>
              <w:sz w:val="26"/>
              <w:szCs w:val="26"/>
            </w:rPr>
          </w:rPrChange>
        </w:rPr>
      </w:r>
      <w:ins w:id="2417" w:author="lợi đoàn" w:date="2024-11-30T02:24:00Z">
        <w:r w:rsidRPr="00C76D77">
          <w:rPr>
            <w:webHidden/>
            <w:color w:val="000000" w:themeColor="text1"/>
            <w:sz w:val="26"/>
            <w:szCs w:val="26"/>
            <w:rPrChange w:id="2418" w:author="lợi đoàn" w:date="2024-11-30T02:26:00Z">
              <w:rPr>
                <w:webHidden/>
              </w:rPr>
            </w:rPrChange>
          </w:rPr>
          <w:fldChar w:fldCharType="separate"/>
        </w:r>
      </w:ins>
      <w:ins w:id="2419" w:author="lợi đoàn" w:date="2024-11-30T09:11:00Z">
        <w:r w:rsidR="007B4A50">
          <w:rPr>
            <w:webHidden/>
            <w:color w:val="000000" w:themeColor="text1"/>
            <w:sz w:val="26"/>
            <w:szCs w:val="26"/>
          </w:rPr>
          <w:t>52</w:t>
        </w:r>
      </w:ins>
      <w:ins w:id="2420" w:author="lợi đoàn" w:date="2024-11-30T02:24:00Z">
        <w:r w:rsidRPr="00C76D77">
          <w:rPr>
            <w:webHidden/>
            <w:color w:val="000000" w:themeColor="text1"/>
            <w:sz w:val="26"/>
            <w:szCs w:val="26"/>
            <w:rPrChange w:id="2421" w:author="lợi đoàn" w:date="2024-11-30T02:26:00Z">
              <w:rPr>
                <w:webHidden/>
              </w:rPr>
            </w:rPrChange>
          </w:rPr>
          <w:fldChar w:fldCharType="end"/>
        </w:r>
        <w:r w:rsidRPr="00C76D77">
          <w:rPr>
            <w:rStyle w:val="Hyperlink"/>
            <w:color w:val="000000" w:themeColor="text1"/>
            <w:sz w:val="26"/>
            <w:szCs w:val="26"/>
            <w:u w:val="none"/>
            <w:rPrChange w:id="2422" w:author="lợi đoàn" w:date="2024-11-30T02:26:00Z">
              <w:rPr>
                <w:rStyle w:val="Hyperlink"/>
              </w:rPr>
            </w:rPrChange>
          </w:rPr>
          <w:fldChar w:fldCharType="end"/>
        </w:r>
      </w:ins>
    </w:p>
    <w:p w14:paraId="537F562D" w14:textId="0292DF4B" w:rsidR="009A0A5F" w:rsidRPr="00C76D77" w:rsidRDefault="009A0A5F" w:rsidP="009A0A5F">
      <w:pPr>
        <w:pStyle w:val="TOC1"/>
        <w:rPr>
          <w:ins w:id="2423" w:author="lợi đoàn" w:date="2024-11-30T02:24:00Z"/>
          <w:rFonts w:eastAsiaTheme="minorEastAsia"/>
          <w:b w:val="0"/>
          <w:color w:val="000000" w:themeColor="text1"/>
          <w:sz w:val="26"/>
          <w:szCs w:val="26"/>
          <w:rPrChange w:id="2424" w:author="lợi đoàn" w:date="2024-11-30T02:26:00Z">
            <w:rPr>
              <w:ins w:id="2425" w:author="lợi đoàn" w:date="2024-11-30T02:24:00Z"/>
              <w:rFonts w:asciiTheme="minorHAnsi" w:eastAsiaTheme="minorEastAsia" w:hAnsiTheme="minorHAnsi" w:cstheme="minorBidi"/>
              <w:b w:val="0"/>
              <w:sz w:val="22"/>
              <w:szCs w:val="22"/>
            </w:rPr>
          </w:rPrChange>
        </w:rPr>
      </w:pPr>
      <w:ins w:id="2426" w:author="lợi đoàn" w:date="2024-11-30T02:24:00Z">
        <w:r w:rsidRPr="00C76D77">
          <w:rPr>
            <w:rStyle w:val="Hyperlink"/>
            <w:color w:val="000000" w:themeColor="text1"/>
            <w:sz w:val="26"/>
            <w:szCs w:val="26"/>
            <w:u w:val="none"/>
            <w:rPrChange w:id="2427" w:author="lợi đoàn" w:date="2024-11-30T02:26:00Z">
              <w:rPr>
                <w:rStyle w:val="Hyperlink"/>
              </w:rPr>
            </w:rPrChange>
          </w:rPr>
          <w:fldChar w:fldCharType="begin"/>
        </w:r>
        <w:r w:rsidRPr="00C76D77">
          <w:rPr>
            <w:rStyle w:val="Hyperlink"/>
            <w:color w:val="000000" w:themeColor="text1"/>
            <w:sz w:val="26"/>
            <w:szCs w:val="26"/>
            <w:u w:val="none"/>
            <w:rPrChange w:id="2428" w:author="lợi đoàn" w:date="2024-11-30T02:26:00Z">
              <w:rPr>
                <w:rStyle w:val="Hyperlink"/>
              </w:rPr>
            </w:rPrChange>
          </w:rPr>
          <w:instrText xml:space="preserve"> </w:instrText>
        </w:r>
        <w:r w:rsidRPr="00C76D77">
          <w:rPr>
            <w:color w:val="000000" w:themeColor="text1"/>
            <w:sz w:val="26"/>
            <w:szCs w:val="26"/>
            <w:rPrChange w:id="2429" w:author="lợi đoàn" w:date="2024-11-30T02:26:00Z">
              <w:rPr/>
            </w:rPrChange>
          </w:rPr>
          <w:instrText>HYPERLINK \l "_Toc183825564"</w:instrText>
        </w:r>
        <w:r w:rsidRPr="00C76D77">
          <w:rPr>
            <w:rStyle w:val="Hyperlink"/>
            <w:color w:val="000000" w:themeColor="text1"/>
            <w:sz w:val="26"/>
            <w:szCs w:val="26"/>
            <w:u w:val="none"/>
            <w:rPrChange w:id="2430" w:author="lợi đoàn" w:date="2024-11-30T02:26:00Z">
              <w:rPr>
                <w:rStyle w:val="Hyperlink"/>
              </w:rPr>
            </w:rPrChange>
          </w:rPr>
          <w:instrText xml:space="preserve"> </w:instrText>
        </w:r>
        <w:r w:rsidRPr="00C76D77">
          <w:rPr>
            <w:rStyle w:val="Hyperlink"/>
            <w:color w:val="000000" w:themeColor="text1"/>
            <w:sz w:val="26"/>
            <w:szCs w:val="26"/>
            <w:u w:val="none"/>
            <w:rPrChange w:id="2431" w:author="lợi đoàn" w:date="2024-11-30T02:26:00Z">
              <w:rPr>
                <w:rStyle w:val="Hyperlink"/>
              </w:rPr>
            </w:rPrChange>
          </w:rPr>
          <w:fldChar w:fldCharType="separate"/>
        </w:r>
        <w:r w:rsidRPr="00C76D77">
          <w:rPr>
            <w:rStyle w:val="Hyperlink"/>
            <w:color w:val="000000" w:themeColor="text1"/>
            <w:sz w:val="26"/>
            <w:szCs w:val="26"/>
            <w:u w:val="none"/>
            <w:rPrChange w:id="2432" w:author="lợi đoàn" w:date="2024-11-30T02:26:00Z">
              <w:rPr>
                <w:rStyle w:val="Hyperlink"/>
                <w:i/>
                <w:iCs/>
              </w:rPr>
            </w:rPrChange>
          </w:rPr>
          <w:t>Hình 3.28. Giao diện chức năng thông báo</w:t>
        </w:r>
        <w:r w:rsidRPr="00C76D77">
          <w:rPr>
            <w:webHidden/>
            <w:color w:val="000000" w:themeColor="text1"/>
            <w:sz w:val="26"/>
            <w:szCs w:val="26"/>
            <w:rPrChange w:id="2433" w:author="lợi đoàn" w:date="2024-11-30T02:26:00Z">
              <w:rPr>
                <w:webHidden/>
              </w:rPr>
            </w:rPrChange>
          </w:rPr>
          <w:tab/>
        </w:r>
        <w:r w:rsidRPr="00C76D77">
          <w:rPr>
            <w:webHidden/>
            <w:color w:val="000000" w:themeColor="text1"/>
            <w:sz w:val="26"/>
            <w:szCs w:val="26"/>
            <w:rPrChange w:id="2434" w:author="lợi đoàn" w:date="2024-11-30T02:26:00Z">
              <w:rPr>
                <w:webHidden/>
              </w:rPr>
            </w:rPrChange>
          </w:rPr>
          <w:fldChar w:fldCharType="begin"/>
        </w:r>
        <w:r w:rsidRPr="00C76D77">
          <w:rPr>
            <w:webHidden/>
            <w:color w:val="000000" w:themeColor="text1"/>
            <w:sz w:val="26"/>
            <w:szCs w:val="26"/>
            <w:rPrChange w:id="2435" w:author="lợi đoàn" w:date="2024-11-30T02:26:00Z">
              <w:rPr>
                <w:webHidden/>
              </w:rPr>
            </w:rPrChange>
          </w:rPr>
          <w:instrText xml:space="preserve"> PAGEREF _Toc183825564 \h </w:instrText>
        </w:r>
      </w:ins>
      <w:r w:rsidRPr="00C76D77">
        <w:rPr>
          <w:webHidden/>
          <w:color w:val="000000" w:themeColor="text1"/>
          <w:sz w:val="26"/>
          <w:szCs w:val="26"/>
          <w:rPrChange w:id="2436" w:author="lợi đoàn" w:date="2024-11-30T02:26:00Z">
            <w:rPr>
              <w:webHidden/>
              <w:color w:val="000000" w:themeColor="text1"/>
              <w:sz w:val="26"/>
              <w:szCs w:val="26"/>
            </w:rPr>
          </w:rPrChange>
        </w:rPr>
      </w:r>
      <w:ins w:id="2437" w:author="lợi đoàn" w:date="2024-11-30T02:24:00Z">
        <w:r w:rsidRPr="00C76D77">
          <w:rPr>
            <w:webHidden/>
            <w:color w:val="000000" w:themeColor="text1"/>
            <w:sz w:val="26"/>
            <w:szCs w:val="26"/>
            <w:rPrChange w:id="2438" w:author="lợi đoàn" w:date="2024-11-30T02:26:00Z">
              <w:rPr>
                <w:webHidden/>
              </w:rPr>
            </w:rPrChange>
          </w:rPr>
          <w:fldChar w:fldCharType="separate"/>
        </w:r>
      </w:ins>
      <w:ins w:id="2439" w:author="lợi đoàn" w:date="2024-11-30T09:11:00Z">
        <w:r w:rsidR="007B4A50">
          <w:rPr>
            <w:webHidden/>
            <w:color w:val="000000" w:themeColor="text1"/>
            <w:sz w:val="26"/>
            <w:szCs w:val="26"/>
          </w:rPr>
          <w:t>53</w:t>
        </w:r>
      </w:ins>
      <w:ins w:id="2440" w:author="lợi đoàn" w:date="2024-11-30T02:24:00Z">
        <w:r w:rsidRPr="00C76D77">
          <w:rPr>
            <w:webHidden/>
            <w:color w:val="000000" w:themeColor="text1"/>
            <w:sz w:val="26"/>
            <w:szCs w:val="26"/>
            <w:rPrChange w:id="2441" w:author="lợi đoàn" w:date="2024-11-30T02:26:00Z">
              <w:rPr>
                <w:webHidden/>
              </w:rPr>
            </w:rPrChange>
          </w:rPr>
          <w:fldChar w:fldCharType="end"/>
        </w:r>
        <w:r w:rsidRPr="00C76D77">
          <w:rPr>
            <w:rStyle w:val="Hyperlink"/>
            <w:color w:val="000000" w:themeColor="text1"/>
            <w:sz w:val="26"/>
            <w:szCs w:val="26"/>
            <w:u w:val="none"/>
            <w:rPrChange w:id="2442" w:author="lợi đoàn" w:date="2024-11-30T02:26:00Z">
              <w:rPr>
                <w:rStyle w:val="Hyperlink"/>
              </w:rPr>
            </w:rPrChange>
          </w:rPr>
          <w:fldChar w:fldCharType="end"/>
        </w:r>
      </w:ins>
    </w:p>
    <w:p w14:paraId="5719D942" w14:textId="54A87ACE" w:rsidR="009A0A5F" w:rsidRPr="00C76D77" w:rsidRDefault="009A0A5F" w:rsidP="009A0A5F">
      <w:pPr>
        <w:pStyle w:val="TOC1"/>
        <w:rPr>
          <w:ins w:id="2443" w:author="lợi đoàn" w:date="2024-11-30T02:24:00Z"/>
          <w:rFonts w:eastAsiaTheme="minorEastAsia"/>
          <w:b w:val="0"/>
          <w:color w:val="000000" w:themeColor="text1"/>
          <w:sz w:val="26"/>
          <w:szCs w:val="26"/>
          <w:rPrChange w:id="2444" w:author="lợi đoàn" w:date="2024-11-30T02:26:00Z">
            <w:rPr>
              <w:ins w:id="2445" w:author="lợi đoàn" w:date="2024-11-30T02:24:00Z"/>
              <w:rFonts w:asciiTheme="minorHAnsi" w:eastAsiaTheme="minorEastAsia" w:hAnsiTheme="minorHAnsi" w:cstheme="minorBidi"/>
              <w:b w:val="0"/>
              <w:sz w:val="22"/>
              <w:szCs w:val="22"/>
            </w:rPr>
          </w:rPrChange>
        </w:rPr>
      </w:pPr>
      <w:ins w:id="2446" w:author="lợi đoàn" w:date="2024-11-30T02:24:00Z">
        <w:r w:rsidRPr="00C76D77">
          <w:rPr>
            <w:rStyle w:val="Hyperlink"/>
            <w:color w:val="000000" w:themeColor="text1"/>
            <w:sz w:val="26"/>
            <w:szCs w:val="26"/>
            <w:u w:val="none"/>
            <w:rPrChange w:id="2447" w:author="lợi đoàn" w:date="2024-11-30T02:26:00Z">
              <w:rPr>
                <w:rStyle w:val="Hyperlink"/>
              </w:rPr>
            </w:rPrChange>
          </w:rPr>
          <w:fldChar w:fldCharType="begin"/>
        </w:r>
        <w:r w:rsidRPr="00C76D77">
          <w:rPr>
            <w:rStyle w:val="Hyperlink"/>
            <w:color w:val="000000" w:themeColor="text1"/>
            <w:sz w:val="26"/>
            <w:szCs w:val="26"/>
            <w:u w:val="none"/>
            <w:rPrChange w:id="2448" w:author="lợi đoàn" w:date="2024-11-30T02:26:00Z">
              <w:rPr>
                <w:rStyle w:val="Hyperlink"/>
              </w:rPr>
            </w:rPrChange>
          </w:rPr>
          <w:instrText xml:space="preserve"> </w:instrText>
        </w:r>
        <w:r w:rsidRPr="00C76D77">
          <w:rPr>
            <w:color w:val="000000" w:themeColor="text1"/>
            <w:sz w:val="26"/>
            <w:szCs w:val="26"/>
            <w:rPrChange w:id="2449" w:author="lợi đoàn" w:date="2024-11-30T02:26:00Z">
              <w:rPr/>
            </w:rPrChange>
          </w:rPr>
          <w:instrText>HYPERLINK \l "_Toc183825566"</w:instrText>
        </w:r>
        <w:r w:rsidRPr="00C76D77">
          <w:rPr>
            <w:rStyle w:val="Hyperlink"/>
            <w:color w:val="000000" w:themeColor="text1"/>
            <w:sz w:val="26"/>
            <w:szCs w:val="26"/>
            <w:u w:val="none"/>
            <w:rPrChange w:id="2450" w:author="lợi đoàn" w:date="2024-11-30T02:26:00Z">
              <w:rPr>
                <w:rStyle w:val="Hyperlink"/>
              </w:rPr>
            </w:rPrChange>
          </w:rPr>
          <w:instrText xml:space="preserve"> </w:instrText>
        </w:r>
        <w:r w:rsidRPr="00C76D77">
          <w:rPr>
            <w:rStyle w:val="Hyperlink"/>
            <w:color w:val="000000" w:themeColor="text1"/>
            <w:sz w:val="26"/>
            <w:szCs w:val="26"/>
            <w:u w:val="none"/>
            <w:rPrChange w:id="2451" w:author="lợi đoàn" w:date="2024-11-30T02:26:00Z">
              <w:rPr>
                <w:rStyle w:val="Hyperlink"/>
              </w:rPr>
            </w:rPrChange>
          </w:rPr>
          <w:fldChar w:fldCharType="separate"/>
        </w:r>
        <w:r w:rsidRPr="00C76D77">
          <w:rPr>
            <w:rStyle w:val="Hyperlink"/>
            <w:color w:val="000000" w:themeColor="text1"/>
            <w:sz w:val="26"/>
            <w:szCs w:val="26"/>
            <w:u w:val="none"/>
            <w:rPrChange w:id="2452" w:author="lợi đoàn" w:date="2024-11-30T02:26:00Z">
              <w:rPr>
                <w:rStyle w:val="Hyperlink"/>
                <w:i/>
                <w:iCs/>
              </w:rPr>
            </w:rPrChange>
          </w:rPr>
          <w:t>Hình 3.29. Giao diện chủ lễ tân</w:t>
        </w:r>
        <w:r w:rsidRPr="00C76D77">
          <w:rPr>
            <w:webHidden/>
            <w:color w:val="000000" w:themeColor="text1"/>
            <w:sz w:val="26"/>
            <w:szCs w:val="26"/>
            <w:rPrChange w:id="2453" w:author="lợi đoàn" w:date="2024-11-30T02:26:00Z">
              <w:rPr>
                <w:webHidden/>
              </w:rPr>
            </w:rPrChange>
          </w:rPr>
          <w:tab/>
        </w:r>
        <w:r w:rsidRPr="00C76D77">
          <w:rPr>
            <w:webHidden/>
            <w:color w:val="000000" w:themeColor="text1"/>
            <w:sz w:val="26"/>
            <w:szCs w:val="26"/>
            <w:rPrChange w:id="2454" w:author="lợi đoàn" w:date="2024-11-30T02:26:00Z">
              <w:rPr>
                <w:webHidden/>
              </w:rPr>
            </w:rPrChange>
          </w:rPr>
          <w:fldChar w:fldCharType="begin"/>
        </w:r>
        <w:r w:rsidRPr="00C76D77">
          <w:rPr>
            <w:webHidden/>
            <w:color w:val="000000" w:themeColor="text1"/>
            <w:sz w:val="26"/>
            <w:szCs w:val="26"/>
            <w:rPrChange w:id="2455" w:author="lợi đoàn" w:date="2024-11-30T02:26:00Z">
              <w:rPr>
                <w:webHidden/>
              </w:rPr>
            </w:rPrChange>
          </w:rPr>
          <w:instrText xml:space="preserve"> PAGEREF _Toc183825566 \h </w:instrText>
        </w:r>
      </w:ins>
      <w:r w:rsidRPr="00C76D77">
        <w:rPr>
          <w:webHidden/>
          <w:color w:val="000000" w:themeColor="text1"/>
          <w:sz w:val="26"/>
          <w:szCs w:val="26"/>
          <w:rPrChange w:id="2456" w:author="lợi đoàn" w:date="2024-11-30T02:26:00Z">
            <w:rPr>
              <w:webHidden/>
              <w:color w:val="000000" w:themeColor="text1"/>
              <w:sz w:val="26"/>
              <w:szCs w:val="26"/>
            </w:rPr>
          </w:rPrChange>
        </w:rPr>
      </w:r>
      <w:ins w:id="2457" w:author="lợi đoàn" w:date="2024-11-30T02:24:00Z">
        <w:r w:rsidRPr="00C76D77">
          <w:rPr>
            <w:webHidden/>
            <w:color w:val="000000" w:themeColor="text1"/>
            <w:sz w:val="26"/>
            <w:szCs w:val="26"/>
            <w:rPrChange w:id="2458" w:author="lợi đoàn" w:date="2024-11-30T02:26:00Z">
              <w:rPr>
                <w:webHidden/>
              </w:rPr>
            </w:rPrChange>
          </w:rPr>
          <w:fldChar w:fldCharType="separate"/>
        </w:r>
      </w:ins>
      <w:ins w:id="2459" w:author="lợi đoàn" w:date="2024-11-30T09:11:00Z">
        <w:r w:rsidR="007B4A50">
          <w:rPr>
            <w:webHidden/>
            <w:color w:val="000000" w:themeColor="text1"/>
            <w:sz w:val="26"/>
            <w:szCs w:val="26"/>
          </w:rPr>
          <w:t>53</w:t>
        </w:r>
      </w:ins>
      <w:ins w:id="2460" w:author="lợi đoàn" w:date="2024-11-30T02:24:00Z">
        <w:r w:rsidRPr="00C76D77">
          <w:rPr>
            <w:webHidden/>
            <w:color w:val="000000" w:themeColor="text1"/>
            <w:sz w:val="26"/>
            <w:szCs w:val="26"/>
            <w:rPrChange w:id="2461" w:author="lợi đoàn" w:date="2024-11-30T02:26:00Z">
              <w:rPr>
                <w:webHidden/>
              </w:rPr>
            </w:rPrChange>
          </w:rPr>
          <w:fldChar w:fldCharType="end"/>
        </w:r>
        <w:r w:rsidRPr="00C76D77">
          <w:rPr>
            <w:rStyle w:val="Hyperlink"/>
            <w:color w:val="000000" w:themeColor="text1"/>
            <w:sz w:val="26"/>
            <w:szCs w:val="26"/>
            <w:u w:val="none"/>
            <w:rPrChange w:id="2462" w:author="lợi đoàn" w:date="2024-11-30T02:26:00Z">
              <w:rPr>
                <w:rStyle w:val="Hyperlink"/>
              </w:rPr>
            </w:rPrChange>
          </w:rPr>
          <w:fldChar w:fldCharType="end"/>
        </w:r>
      </w:ins>
    </w:p>
    <w:p w14:paraId="15B09BCF" w14:textId="57B26085" w:rsidR="009A0A5F" w:rsidRPr="00C76D77" w:rsidRDefault="009A0A5F" w:rsidP="009A0A5F">
      <w:pPr>
        <w:pStyle w:val="TOC1"/>
        <w:rPr>
          <w:ins w:id="2463" w:author="lợi đoàn" w:date="2024-11-30T02:24:00Z"/>
          <w:rFonts w:eastAsiaTheme="minorEastAsia"/>
          <w:b w:val="0"/>
          <w:color w:val="000000" w:themeColor="text1"/>
          <w:sz w:val="26"/>
          <w:szCs w:val="26"/>
          <w:rPrChange w:id="2464" w:author="lợi đoàn" w:date="2024-11-30T02:26:00Z">
            <w:rPr>
              <w:ins w:id="2465" w:author="lợi đoàn" w:date="2024-11-30T02:24:00Z"/>
              <w:rFonts w:asciiTheme="minorHAnsi" w:eastAsiaTheme="minorEastAsia" w:hAnsiTheme="minorHAnsi" w:cstheme="minorBidi"/>
              <w:b w:val="0"/>
              <w:sz w:val="22"/>
              <w:szCs w:val="22"/>
            </w:rPr>
          </w:rPrChange>
        </w:rPr>
      </w:pPr>
      <w:ins w:id="2466" w:author="lợi đoàn" w:date="2024-11-30T02:24:00Z">
        <w:r w:rsidRPr="00C76D77">
          <w:rPr>
            <w:rStyle w:val="Hyperlink"/>
            <w:color w:val="000000" w:themeColor="text1"/>
            <w:sz w:val="26"/>
            <w:szCs w:val="26"/>
            <w:u w:val="none"/>
            <w:rPrChange w:id="2467" w:author="lợi đoàn" w:date="2024-11-30T02:26:00Z">
              <w:rPr>
                <w:rStyle w:val="Hyperlink"/>
              </w:rPr>
            </w:rPrChange>
          </w:rPr>
          <w:fldChar w:fldCharType="begin"/>
        </w:r>
        <w:r w:rsidRPr="00C76D77">
          <w:rPr>
            <w:rStyle w:val="Hyperlink"/>
            <w:color w:val="000000" w:themeColor="text1"/>
            <w:sz w:val="26"/>
            <w:szCs w:val="26"/>
            <w:u w:val="none"/>
            <w:rPrChange w:id="2468" w:author="lợi đoàn" w:date="2024-11-30T02:26:00Z">
              <w:rPr>
                <w:rStyle w:val="Hyperlink"/>
              </w:rPr>
            </w:rPrChange>
          </w:rPr>
          <w:instrText xml:space="preserve"> </w:instrText>
        </w:r>
        <w:r w:rsidRPr="00C76D77">
          <w:rPr>
            <w:color w:val="000000" w:themeColor="text1"/>
            <w:sz w:val="26"/>
            <w:szCs w:val="26"/>
            <w:rPrChange w:id="2469" w:author="lợi đoàn" w:date="2024-11-30T02:26:00Z">
              <w:rPr/>
            </w:rPrChange>
          </w:rPr>
          <w:instrText>HYPERLINK \l "_Toc183825567"</w:instrText>
        </w:r>
        <w:r w:rsidRPr="00C76D77">
          <w:rPr>
            <w:rStyle w:val="Hyperlink"/>
            <w:color w:val="000000" w:themeColor="text1"/>
            <w:sz w:val="26"/>
            <w:szCs w:val="26"/>
            <w:u w:val="none"/>
            <w:rPrChange w:id="2470" w:author="lợi đoàn" w:date="2024-11-30T02:26:00Z">
              <w:rPr>
                <w:rStyle w:val="Hyperlink"/>
              </w:rPr>
            </w:rPrChange>
          </w:rPr>
          <w:instrText xml:space="preserve"> </w:instrText>
        </w:r>
        <w:r w:rsidRPr="00C76D77">
          <w:rPr>
            <w:rStyle w:val="Hyperlink"/>
            <w:color w:val="000000" w:themeColor="text1"/>
            <w:sz w:val="26"/>
            <w:szCs w:val="26"/>
            <w:u w:val="none"/>
            <w:rPrChange w:id="2471" w:author="lợi đoàn" w:date="2024-11-30T02:26:00Z">
              <w:rPr>
                <w:rStyle w:val="Hyperlink"/>
              </w:rPr>
            </w:rPrChange>
          </w:rPr>
          <w:fldChar w:fldCharType="separate"/>
        </w:r>
        <w:r w:rsidRPr="00C76D77">
          <w:rPr>
            <w:rStyle w:val="Hyperlink"/>
            <w:color w:val="000000" w:themeColor="text1"/>
            <w:sz w:val="26"/>
            <w:szCs w:val="26"/>
            <w:u w:val="none"/>
            <w:rPrChange w:id="2472" w:author="lợi đoàn" w:date="2024-11-30T02:26:00Z">
              <w:rPr>
                <w:rStyle w:val="Hyperlink"/>
                <w:i/>
                <w:iCs/>
              </w:rPr>
            </w:rPrChange>
          </w:rPr>
          <w:t>Hình 3.30. Giao diện lịch hẹn Lễ Tân</w:t>
        </w:r>
        <w:r w:rsidRPr="00C76D77">
          <w:rPr>
            <w:webHidden/>
            <w:color w:val="000000" w:themeColor="text1"/>
            <w:sz w:val="26"/>
            <w:szCs w:val="26"/>
            <w:rPrChange w:id="2473" w:author="lợi đoàn" w:date="2024-11-30T02:26:00Z">
              <w:rPr>
                <w:webHidden/>
              </w:rPr>
            </w:rPrChange>
          </w:rPr>
          <w:tab/>
        </w:r>
        <w:r w:rsidRPr="00C76D77">
          <w:rPr>
            <w:webHidden/>
            <w:color w:val="000000" w:themeColor="text1"/>
            <w:sz w:val="26"/>
            <w:szCs w:val="26"/>
            <w:rPrChange w:id="2474" w:author="lợi đoàn" w:date="2024-11-30T02:26:00Z">
              <w:rPr>
                <w:webHidden/>
              </w:rPr>
            </w:rPrChange>
          </w:rPr>
          <w:fldChar w:fldCharType="begin"/>
        </w:r>
        <w:r w:rsidRPr="00C76D77">
          <w:rPr>
            <w:webHidden/>
            <w:color w:val="000000" w:themeColor="text1"/>
            <w:sz w:val="26"/>
            <w:szCs w:val="26"/>
            <w:rPrChange w:id="2475" w:author="lợi đoàn" w:date="2024-11-30T02:26:00Z">
              <w:rPr>
                <w:webHidden/>
              </w:rPr>
            </w:rPrChange>
          </w:rPr>
          <w:instrText xml:space="preserve"> PAGEREF _Toc183825567 \h </w:instrText>
        </w:r>
      </w:ins>
      <w:r w:rsidRPr="00C76D77">
        <w:rPr>
          <w:webHidden/>
          <w:color w:val="000000" w:themeColor="text1"/>
          <w:sz w:val="26"/>
          <w:szCs w:val="26"/>
          <w:rPrChange w:id="2476" w:author="lợi đoàn" w:date="2024-11-30T02:26:00Z">
            <w:rPr>
              <w:webHidden/>
              <w:color w:val="000000" w:themeColor="text1"/>
              <w:sz w:val="26"/>
              <w:szCs w:val="26"/>
            </w:rPr>
          </w:rPrChange>
        </w:rPr>
      </w:r>
      <w:ins w:id="2477" w:author="lợi đoàn" w:date="2024-11-30T02:24:00Z">
        <w:r w:rsidRPr="00C76D77">
          <w:rPr>
            <w:webHidden/>
            <w:color w:val="000000" w:themeColor="text1"/>
            <w:sz w:val="26"/>
            <w:szCs w:val="26"/>
            <w:rPrChange w:id="2478" w:author="lợi đoàn" w:date="2024-11-30T02:26:00Z">
              <w:rPr>
                <w:webHidden/>
              </w:rPr>
            </w:rPrChange>
          </w:rPr>
          <w:fldChar w:fldCharType="separate"/>
        </w:r>
      </w:ins>
      <w:ins w:id="2479" w:author="lợi đoàn" w:date="2024-11-30T09:11:00Z">
        <w:r w:rsidR="007B4A50">
          <w:rPr>
            <w:webHidden/>
            <w:color w:val="000000" w:themeColor="text1"/>
            <w:sz w:val="26"/>
            <w:szCs w:val="26"/>
          </w:rPr>
          <w:t>54</w:t>
        </w:r>
      </w:ins>
      <w:ins w:id="2480" w:author="lợi đoàn" w:date="2024-11-30T02:24:00Z">
        <w:r w:rsidRPr="00C76D77">
          <w:rPr>
            <w:webHidden/>
            <w:color w:val="000000" w:themeColor="text1"/>
            <w:sz w:val="26"/>
            <w:szCs w:val="26"/>
            <w:rPrChange w:id="2481" w:author="lợi đoàn" w:date="2024-11-30T02:26:00Z">
              <w:rPr>
                <w:webHidden/>
              </w:rPr>
            </w:rPrChange>
          </w:rPr>
          <w:fldChar w:fldCharType="end"/>
        </w:r>
        <w:r w:rsidRPr="00C76D77">
          <w:rPr>
            <w:rStyle w:val="Hyperlink"/>
            <w:color w:val="000000" w:themeColor="text1"/>
            <w:sz w:val="26"/>
            <w:szCs w:val="26"/>
            <w:u w:val="none"/>
            <w:rPrChange w:id="2482" w:author="lợi đoàn" w:date="2024-11-30T02:26:00Z">
              <w:rPr>
                <w:rStyle w:val="Hyperlink"/>
              </w:rPr>
            </w:rPrChange>
          </w:rPr>
          <w:fldChar w:fldCharType="end"/>
        </w:r>
      </w:ins>
    </w:p>
    <w:p w14:paraId="33561E14" w14:textId="7F8798FA" w:rsidR="009A0A5F" w:rsidRPr="00C76D77" w:rsidRDefault="009A0A5F" w:rsidP="009A0A5F">
      <w:pPr>
        <w:pStyle w:val="TOC1"/>
        <w:rPr>
          <w:ins w:id="2483" w:author="lợi đoàn" w:date="2024-11-30T02:24:00Z"/>
          <w:rFonts w:eastAsiaTheme="minorEastAsia"/>
          <w:b w:val="0"/>
          <w:color w:val="000000" w:themeColor="text1"/>
          <w:sz w:val="26"/>
          <w:szCs w:val="26"/>
          <w:rPrChange w:id="2484" w:author="lợi đoàn" w:date="2024-11-30T02:26:00Z">
            <w:rPr>
              <w:ins w:id="2485" w:author="lợi đoàn" w:date="2024-11-30T02:24:00Z"/>
              <w:rFonts w:asciiTheme="minorHAnsi" w:eastAsiaTheme="minorEastAsia" w:hAnsiTheme="minorHAnsi" w:cstheme="minorBidi"/>
              <w:b w:val="0"/>
              <w:sz w:val="22"/>
              <w:szCs w:val="22"/>
            </w:rPr>
          </w:rPrChange>
        </w:rPr>
      </w:pPr>
      <w:ins w:id="2486" w:author="lợi đoàn" w:date="2024-11-30T02:24:00Z">
        <w:r w:rsidRPr="00C76D77">
          <w:rPr>
            <w:rStyle w:val="Hyperlink"/>
            <w:color w:val="000000" w:themeColor="text1"/>
            <w:sz w:val="26"/>
            <w:szCs w:val="26"/>
            <w:u w:val="none"/>
            <w:rPrChange w:id="2487" w:author="lợi đoàn" w:date="2024-11-30T02:26:00Z">
              <w:rPr>
                <w:rStyle w:val="Hyperlink"/>
              </w:rPr>
            </w:rPrChange>
          </w:rPr>
          <w:fldChar w:fldCharType="begin"/>
        </w:r>
        <w:r w:rsidRPr="00C76D77">
          <w:rPr>
            <w:rStyle w:val="Hyperlink"/>
            <w:color w:val="000000" w:themeColor="text1"/>
            <w:sz w:val="26"/>
            <w:szCs w:val="26"/>
            <w:u w:val="none"/>
            <w:rPrChange w:id="2488" w:author="lợi đoàn" w:date="2024-11-30T02:26:00Z">
              <w:rPr>
                <w:rStyle w:val="Hyperlink"/>
              </w:rPr>
            </w:rPrChange>
          </w:rPr>
          <w:instrText xml:space="preserve"> </w:instrText>
        </w:r>
        <w:r w:rsidRPr="00C76D77">
          <w:rPr>
            <w:color w:val="000000" w:themeColor="text1"/>
            <w:sz w:val="26"/>
            <w:szCs w:val="26"/>
            <w:rPrChange w:id="2489" w:author="lợi đoàn" w:date="2024-11-30T02:26:00Z">
              <w:rPr/>
            </w:rPrChange>
          </w:rPr>
          <w:instrText>HYPERLINK \l "_Toc183825568"</w:instrText>
        </w:r>
        <w:r w:rsidRPr="00C76D77">
          <w:rPr>
            <w:rStyle w:val="Hyperlink"/>
            <w:color w:val="000000" w:themeColor="text1"/>
            <w:sz w:val="26"/>
            <w:szCs w:val="26"/>
            <w:u w:val="none"/>
            <w:rPrChange w:id="2490" w:author="lợi đoàn" w:date="2024-11-30T02:26:00Z">
              <w:rPr>
                <w:rStyle w:val="Hyperlink"/>
              </w:rPr>
            </w:rPrChange>
          </w:rPr>
          <w:instrText xml:space="preserve"> </w:instrText>
        </w:r>
        <w:r w:rsidRPr="00C76D77">
          <w:rPr>
            <w:rStyle w:val="Hyperlink"/>
            <w:color w:val="000000" w:themeColor="text1"/>
            <w:sz w:val="26"/>
            <w:szCs w:val="26"/>
            <w:u w:val="none"/>
            <w:rPrChange w:id="2491" w:author="lợi đoàn" w:date="2024-11-30T02:26:00Z">
              <w:rPr>
                <w:rStyle w:val="Hyperlink"/>
              </w:rPr>
            </w:rPrChange>
          </w:rPr>
          <w:fldChar w:fldCharType="separate"/>
        </w:r>
        <w:r w:rsidRPr="00C76D77">
          <w:rPr>
            <w:rStyle w:val="Hyperlink"/>
            <w:color w:val="000000" w:themeColor="text1"/>
            <w:sz w:val="26"/>
            <w:szCs w:val="26"/>
            <w:u w:val="none"/>
            <w:rPrChange w:id="2492" w:author="lợi đoàn" w:date="2024-11-30T02:26:00Z">
              <w:rPr>
                <w:rStyle w:val="Hyperlink"/>
                <w:i/>
                <w:iCs/>
              </w:rPr>
            </w:rPrChange>
          </w:rPr>
          <w:t>Hình 3.31. Giao diện chi tiết lịch khám</w:t>
        </w:r>
        <w:r w:rsidRPr="00C76D77">
          <w:rPr>
            <w:webHidden/>
            <w:color w:val="000000" w:themeColor="text1"/>
            <w:sz w:val="26"/>
            <w:szCs w:val="26"/>
            <w:rPrChange w:id="2493" w:author="lợi đoàn" w:date="2024-11-30T02:26:00Z">
              <w:rPr>
                <w:webHidden/>
              </w:rPr>
            </w:rPrChange>
          </w:rPr>
          <w:tab/>
        </w:r>
        <w:r w:rsidRPr="00C76D77">
          <w:rPr>
            <w:webHidden/>
            <w:color w:val="000000" w:themeColor="text1"/>
            <w:sz w:val="26"/>
            <w:szCs w:val="26"/>
            <w:rPrChange w:id="2494" w:author="lợi đoàn" w:date="2024-11-30T02:26:00Z">
              <w:rPr>
                <w:webHidden/>
              </w:rPr>
            </w:rPrChange>
          </w:rPr>
          <w:fldChar w:fldCharType="begin"/>
        </w:r>
        <w:r w:rsidRPr="00C76D77">
          <w:rPr>
            <w:webHidden/>
            <w:color w:val="000000" w:themeColor="text1"/>
            <w:sz w:val="26"/>
            <w:szCs w:val="26"/>
            <w:rPrChange w:id="2495" w:author="lợi đoàn" w:date="2024-11-30T02:26:00Z">
              <w:rPr>
                <w:webHidden/>
              </w:rPr>
            </w:rPrChange>
          </w:rPr>
          <w:instrText xml:space="preserve"> PAGEREF _Toc183825568 \h </w:instrText>
        </w:r>
      </w:ins>
      <w:r w:rsidRPr="00C76D77">
        <w:rPr>
          <w:webHidden/>
          <w:color w:val="000000" w:themeColor="text1"/>
          <w:sz w:val="26"/>
          <w:szCs w:val="26"/>
          <w:rPrChange w:id="2496" w:author="lợi đoàn" w:date="2024-11-30T02:26:00Z">
            <w:rPr>
              <w:webHidden/>
              <w:color w:val="000000" w:themeColor="text1"/>
              <w:sz w:val="26"/>
              <w:szCs w:val="26"/>
            </w:rPr>
          </w:rPrChange>
        </w:rPr>
      </w:r>
      <w:ins w:id="2497" w:author="lợi đoàn" w:date="2024-11-30T02:24:00Z">
        <w:r w:rsidRPr="00C76D77">
          <w:rPr>
            <w:webHidden/>
            <w:color w:val="000000" w:themeColor="text1"/>
            <w:sz w:val="26"/>
            <w:szCs w:val="26"/>
            <w:rPrChange w:id="2498" w:author="lợi đoàn" w:date="2024-11-30T02:26:00Z">
              <w:rPr>
                <w:webHidden/>
              </w:rPr>
            </w:rPrChange>
          </w:rPr>
          <w:fldChar w:fldCharType="separate"/>
        </w:r>
      </w:ins>
      <w:ins w:id="2499" w:author="lợi đoàn" w:date="2024-11-30T09:11:00Z">
        <w:r w:rsidR="007B4A50">
          <w:rPr>
            <w:webHidden/>
            <w:color w:val="000000" w:themeColor="text1"/>
            <w:sz w:val="26"/>
            <w:szCs w:val="26"/>
          </w:rPr>
          <w:t>54</w:t>
        </w:r>
      </w:ins>
      <w:ins w:id="2500" w:author="lợi đoàn" w:date="2024-11-30T02:24:00Z">
        <w:r w:rsidRPr="00C76D77">
          <w:rPr>
            <w:webHidden/>
            <w:color w:val="000000" w:themeColor="text1"/>
            <w:sz w:val="26"/>
            <w:szCs w:val="26"/>
            <w:rPrChange w:id="2501" w:author="lợi đoàn" w:date="2024-11-30T02:26:00Z">
              <w:rPr>
                <w:webHidden/>
              </w:rPr>
            </w:rPrChange>
          </w:rPr>
          <w:fldChar w:fldCharType="end"/>
        </w:r>
        <w:r w:rsidRPr="00C76D77">
          <w:rPr>
            <w:rStyle w:val="Hyperlink"/>
            <w:color w:val="000000" w:themeColor="text1"/>
            <w:sz w:val="26"/>
            <w:szCs w:val="26"/>
            <w:u w:val="none"/>
            <w:rPrChange w:id="2502" w:author="lợi đoàn" w:date="2024-11-30T02:26:00Z">
              <w:rPr>
                <w:rStyle w:val="Hyperlink"/>
              </w:rPr>
            </w:rPrChange>
          </w:rPr>
          <w:fldChar w:fldCharType="end"/>
        </w:r>
      </w:ins>
    </w:p>
    <w:p w14:paraId="09CCC2DB" w14:textId="1C9EE33E" w:rsidR="009A0A5F" w:rsidRPr="00C76D77" w:rsidRDefault="009A0A5F" w:rsidP="009A0A5F">
      <w:pPr>
        <w:pStyle w:val="TOC1"/>
        <w:rPr>
          <w:ins w:id="2503" w:author="lợi đoàn" w:date="2024-11-30T02:24:00Z"/>
          <w:rFonts w:eastAsiaTheme="minorEastAsia"/>
          <w:b w:val="0"/>
          <w:color w:val="000000" w:themeColor="text1"/>
          <w:sz w:val="26"/>
          <w:szCs w:val="26"/>
          <w:rPrChange w:id="2504" w:author="lợi đoàn" w:date="2024-11-30T02:26:00Z">
            <w:rPr>
              <w:ins w:id="2505" w:author="lợi đoàn" w:date="2024-11-30T02:24:00Z"/>
              <w:rFonts w:asciiTheme="minorHAnsi" w:eastAsiaTheme="minorEastAsia" w:hAnsiTheme="minorHAnsi" w:cstheme="minorBidi"/>
              <w:b w:val="0"/>
              <w:sz w:val="22"/>
              <w:szCs w:val="22"/>
            </w:rPr>
          </w:rPrChange>
        </w:rPr>
      </w:pPr>
      <w:ins w:id="2506" w:author="lợi đoàn" w:date="2024-11-30T02:24:00Z">
        <w:r w:rsidRPr="00C76D77">
          <w:rPr>
            <w:rStyle w:val="Hyperlink"/>
            <w:color w:val="000000" w:themeColor="text1"/>
            <w:sz w:val="26"/>
            <w:szCs w:val="26"/>
            <w:u w:val="none"/>
            <w:rPrChange w:id="2507" w:author="lợi đoàn" w:date="2024-11-30T02:26:00Z">
              <w:rPr>
                <w:rStyle w:val="Hyperlink"/>
              </w:rPr>
            </w:rPrChange>
          </w:rPr>
          <w:fldChar w:fldCharType="begin"/>
        </w:r>
        <w:r w:rsidRPr="00C76D77">
          <w:rPr>
            <w:rStyle w:val="Hyperlink"/>
            <w:color w:val="000000" w:themeColor="text1"/>
            <w:sz w:val="26"/>
            <w:szCs w:val="26"/>
            <w:u w:val="none"/>
            <w:rPrChange w:id="2508" w:author="lợi đoàn" w:date="2024-11-30T02:26:00Z">
              <w:rPr>
                <w:rStyle w:val="Hyperlink"/>
              </w:rPr>
            </w:rPrChange>
          </w:rPr>
          <w:instrText xml:space="preserve"> </w:instrText>
        </w:r>
        <w:r w:rsidRPr="00C76D77">
          <w:rPr>
            <w:color w:val="000000" w:themeColor="text1"/>
            <w:sz w:val="26"/>
            <w:szCs w:val="26"/>
            <w:rPrChange w:id="2509" w:author="lợi đoàn" w:date="2024-11-30T02:26:00Z">
              <w:rPr/>
            </w:rPrChange>
          </w:rPr>
          <w:instrText>HYPERLINK \l "_Toc183825569"</w:instrText>
        </w:r>
        <w:r w:rsidRPr="00C76D77">
          <w:rPr>
            <w:rStyle w:val="Hyperlink"/>
            <w:color w:val="000000" w:themeColor="text1"/>
            <w:sz w:val="26"/>
            <w:szCs w:val="26"/>
            <w:u w:val="none"/>
            <w:rPrChange w:id="2510" w:author="lợi đoàn" w:date="2024-11-30T02:26:00Z">
              <w:rPr>
                <w:rStyle w:val="Hyperlink"/>
              </w:rPr>
            </w:rPrChange>
          </w:rPr>
          <w:instrText xml:space="preserve"> </w:instrText>
        </w:r>
        <w:r w:rsidRPr="00C76D77">
          <w:rPr>
            <w:rStyle w:val="Hyperlink"/>
            <w:color w:val="000000" w:themeColor="text1"/>
            <w:sz w:val="26"/>
            <w:szCs w:val="26"/>
            <w:u w:val="none"/>
            <w:rPrChange w:id="2511" w:author="lợi đoàn" w:date="2024-11-30T02:26:00Z">
              <w:rPr>
                <w:rStyle w:val="Hyperlink"/>
              </w:rPr>
            </w:rPrChange>
          </w:rPr>
          <w:fldChar w:fldCharType="separate"/>
        </w:r>
        <w:r w:rsidRPr="00C76D77">
          <w:rPr>
            <w:rStyle w:val="Hyperlink"/>
            <w:color w:val="000000" w:themeColor="text1"/>
            <w:sz w:val="26"/>
            <w:szCs w:val="26"/>
            <w:u w:val="none"/>
            <w:rPrChange w:id="2512" w:author="lợi đoàn" w:date="2024-11-30T02:26:00Z">
              <w:rPr>
                <w:rStyle w:val="Hyperlink"/>
                <w:i/>
                <w:iCs/>
              </w:rPr>
            </w:rPrChange>
          </w:rPr>
          <w:t>Hình 3.32. Giao diện thanh toán lễ tân</w:t>
        </w:r>
        <w:r w:rsidRPr="00C76D77">
          <w:rPr>
            <w:webHidden/>
            <w:color w:val="000000" w:themeColor="text1"/>
            <w:sz w:val="26"/>
            <w:szCs w:val="26"/>
            <w:rPrChange w:id="2513" w:author="lợi đoàn" w:date="2024-11-30T02:26:00Z">
              <w:rPr>
                <w:webHidden/>
              </w:rPr>
            </w:rPrChange>
          </w:rPr>
          <w:tab/>
        </w:r>
        <w:r w:rsidRPr="00C76D77">
          <w:rPr>
            <w:webHidden/>
            <w:color w:val="000000" w:themeColor="text1"/>
            <w:sz w:val="26"/>
            <w:szCs w:val="26"/>
            <w:rPrChange w:id="2514" w:author="lợi đoàn" w:date="2024-11-30T02:26:00Z">
              <w:rPr>
                <w:webHidden/>
              </w:rPr>
            </w:rPrChange>
          </w:rPr>
          <w:fldChar w:fldCharType="begin"/>
        </w:r>
        <w:r w:rsidRPr="00C76D77">
          <w:rPr>
            <w:webHidden/>
            <w:color w:val="000000" w:themeColor="text1"/>
            <w:sz w:val="26"/>
            <w:szCs w:val="26"/>
            <w:rPrChange w:id="2515" w:author="lợi đoàn" w:date="2024-11-30T02:26:00Z">
              <w:rPr>
                <w:webHidden/>
              </w:rPr>
            </w:rPrChange>
          </w:rPr>
          <w:instrText xml:space="preserve"> PAGEREF _Toc183825569 \h </w:instrText>
        </w:r>
      </w:ins>
      <w:r w:rsidRPr="00C76D77">
        <w:rPr>
          <w:webHidden/>
          <w:color w:val="000000" w:themeColor="text1"/>
          <w:sz w:val="26"/>
          <w:szCs w:val="26"/>
          <w:rPrChange w:id="2516" w:author="lợi đoàn" w:date="2024-11-30T02:26:00Z">
            <w:rPr>
              <w:webHidden/>
              <w:color w:val="000000" w:themeColor="text1"/>
              <w:sz w:val="26"/>
              <w:szCs w:val="26"/>
            </w:rPr>
          </w:rPrChange>
        </w:rPr>
      </w:r>
      <w:ins w:id="2517" w:author="lợi đoàn" w:date="2024-11-30T02:24:00Z">
        <w:r w:rsidRPr="00C76D77">
          <w:rPr>
            <w:webHidden/>
            <w:color w:val="000000" w:themeColor="text1"/>
            <w:sz w:val="26"/>
            <w:szCs w:val="26"/>
            <w:rPrChange w:id="2518" w:author="lợi đoàn" w:date="2024-11-30T02:26:00Z">
              <w:rPr>
                <w:webHidden/>
              </w:rPr>
            </w:rPrChange>
          </w:rPr>
          <w:fldChar w:fldCharType="separate"/>
        </w:r>
      </w:ins>
      <w:ins w:id="2519" w:author="lợi đoàn" w:date="2024-11-30T09:11:00Z">
        <w:r w:rsidR="007B4A50">
          <w:rPr>
            <w:webHidden/>
            <w:color w:val="000000" w:themeColor="text1"/>
            <w:sz w:val="26"/>
            <w:szCs w:val="26"/>
          </w:rPr>
          <w:t>55</w:t>
        </w:r>
      </w:ins>
      <w:ins w:id="2520" w:author="lợi đoàn" w:date="2024-11-30T02:24:00Z">
        <w:r w:rsidRPr="00C76D77">
          <w:rPr>
            <w:webHidden/>
            <w:color w:val="000000" w:themeColor="text1"/>
            <w:sz w:val="26"/>
            <w:szCs w:val="26"/>
            <w:rPrChange w:id="2521" w:author="lợi đoàn" w:date="2024-11-30T02:26:00Z">
              <w:rPr>
                <w:webHidden/>
              </w:rPr>
            </w:rPrChange>
          </w:rPr>
          <w:fldChar w:fldCharType="end"/>
        </w:r>
        <w:r w:rsidRPr="00C76D77">
          <w:rPr>
            <w:rStyle w:val="Hyperlink"/>
            <w:color w:val="000000" w:themeColor="text1"/>
            <w:sz w:val="26"/>
            <w:szCs w:val="26"/>
            <w:u w:val="none"/>
            <w:rPrChange w:id="2522" w:author="lợi đoàn" w:date="2024-11-30T02:26:00Z">
              <w:rPr>
                <w:rStyle w:val="Hyperlink"/>
              </w:rPr>
            </w:rPrChange>
          </w:rPr>
          <w:fldChar w:fldCharType="end"/>
        </w:r>
      </w:ins>
    </w:p>
    <w:p w14:paraId="0F5BFA04" w14:textId="5B2EDA7D" w:rsidR="009A0A5F" w:rsidRPr="00C76D77" w:rsidRDefault="009A0A5F" w:rsidP="009A0A5F">
      <w:pPr>
        <w:pStyle w:val="TOC1"/>
        <w:rPr>
          <w:ins w:id="2523" w:author="lợi đoàn" w:date="2024-11-30T02:24:00Z"/>
          <w:rFonts w:eastAsiaTheme="minorEastAsia"/>
          <w:b w:val="0"/>
          <w:color w:val="000000" w:themeColor="text1"/>
          <w:sz w:val="26"/>
          <w:szCs w:val="26"/>
          <w:rPrChange w:id="2524" w:author="lợi đoàn" w:date="2024-11-30T02:26:00Z">
            <w:rPr>
              <w:ins w:id="2525" w:author="lợi đoàn" w:date="2024-11-30T02:24:00Z"/>
              <w:rFonts w:asciiTheme="minorHAnsi" w:eastAsiaTheme="minorEastAsia" w:hAnsiTheme="minorHAnsi" w:cstheme="minorBidi"/>
              <w:b w:val="0"/>
              <w:sz w:val="22"/>
              <w:szCs w:val="22"/>
            </w:rPr>
          </w:rPrChange>
        </w:rPr>
      </w:pPr>
      <w:ins w:id="2526" w:author="lợi đoàn" w:date="2024-11-30T02:24:00Z">
        <w:r w:rsidRPr="00C76D77">
          <w:rPr>
            <w:rStyle w:val="Hyperlink"/>
            <w:color w:val="000000" w:themeColor="text1"/>
            <w:sz w:val="26"/>
            <w:szCs w:val="26"/>
            <w:u w:val="none"/>
            <w:rPrChange w:id="2527" w:author="lợi đoàn" w:date="2024-11-30T02:26:00Z">
              <w:rPr>
                <w:rStyle w:val="Hyperlink"/>
              </w:rPr>
            </w:rPrChange>
          </w:rPr>
          <w:fldChar w:fldCharType="begin"/>
        </w:r>
        <w:r w:rsidRPr="00C76D77">
          <w:rPr>
            <w:rStyle w:val="Hyperlink"/>
            <w:color w:val="000000" w:themeColor="text1"/>
            <w:sz w:val="26"/>
            <w:szCs w:val="26"/>
            <w:u w:val="none"/>
            <w:rPrChange w:id="2528" w:author="lợi đoàn" w:date="2024-11-30T02:26:00Z">
              <w:rPr>
                <w:rStyle w:val="Hyperlink"/>
              </w:rPr>
            </w:rPrChange>
          </w:rPr>
          <w:instrText xml:space="preserve"> </w:instrText>
        </w:r>
        <w:r w:rsidRPr="00C76D77">
          <w:rPr>
            <w:color w:val="000000" w:themeColor="text1"/>
            <w:sz w:val="26"/>
            <w:szCs w:val="26"/>
            <w:rPrChange w:id="2529" w:author="lợi đoàn" w:date="2024-11-30T02:26:00Z">
              <w:rPr/>
            </w:rPrChange>
          </w:rPr>
          <w:instrText>HYPERLINK \l "_Toc183825570"</w:instrText>
        </w:r>
        <w:r w:rsidRPr="00C76D77">
          <w:rPr>
            <w:rStyle w:val="Hyperlink"/>
            <w:color w:val="000000" w:themeColor="text1"/>
            <w:sz w:val="26"/>
            <w:szCs w:val="26"/>
            <w:u w:val="none"/>
            <w:rPrChange w:id="2530" w:author="lợi đoàn" w:date="2024-11-30T02:26:00Z">
              <w:rPr>
                <w:rStyle w:val="Hyperlink"/>
              </w:rPr>
            </w:rPrChange>
          </w:rPr>
          <w:instrText xml:space="preserve"> </w:instrText>
        </w:r>
        <w:r w:rsidRPr="00C76D77">
          <w:rPr>
            <w:rStyle w:val="Hyperlink"/>
            <w:color w:val="000000" w:themeColor="text1"/>
            <w:sz w:val="26"/>
            <w:szCs w:val="26"/>
            <w:u w:val="none"/>
            <w:rPrChange w:id="2531" w:author="lợi đoàn" w:date="2024-11-30T02:26:00Z">
              <w:rPr>
                <w:rStyle w:val="Hyperlink"/>
              </w:rPr>
            </w:rPrChange>
          </w:rPr>
          <w:fldChar w:fldCharType="separate"/>
        </w:r>
        <w:r w:rsidRPr="00C76D77">
          <w:rPr>
            <w:rStyle w:val="Hyperlink"/>
            <w:color w:val="000000" w:themeColor="text1"/>
            <w:sz w:val="26"/>
            <w:szCs w:val="26"/>
            <w:u w:val="none"/>
            <w:rPrChange w:id="2532" w:author="lợi đoàn" w:date="2024-11-30T02:26:00Z">
              <w:rPr>
                <w:rStyle w:val="Hyperlink"/>
                <w:i/>
                <w:iCs/>
              </w:rPr>
            </w:rPrChange>
          </w:rPr>
          <w:t>Hình 3.33. Giao diện chi tiết thanh toán lễ tân</w:t>
        </w:r>
        <w:r w:rsidRPr="00C76D77">
          <w:rPr>
            <w:webHidden/>
            <w:color w:val="000000" w:themeColor="text1"/>
            <w:sz w:val="26"/>
            <w:szCs w:val="26"/>
            <w:rPrChange w:id="2533" w:author="lợi đoàn" w:date="2024-11-30T02:26:00Z">
              <w:rPr>
                <w:webHidden/>
              </w:rPr>
            </w:rPrChange>
          </w:rPr>
          <w:tab/>
        </w:r>
        <w:r w:rsidRPr="00C76D77">
          <w:rPr>
            <w:webHidden/>
            <w:color w:val="000000" w:themeColor="text1"/>
            <w:sz w:val="26"/>
            <w:szCs w:val="26"/>
            <w:rPrChange w:id="2534" w:author="lợi đoàn" w:date="2024-11-30T02:26:00Z">
              <w:rPr>
                <w:webHidden/>
              </w:rPr>
            </w:rPrChange>
          </w:rPr>
          <w:fldChar w:fldCharType="begin"/>
        </w:r>
        <w:r w:rsidRPr="00C76D77">
          <w:rPr>
            <w:webHidden/>
            <w:color w:val="000000" w:themeColor="text1"/>
            <w:sz w:val="26"/>
            <w:szCs w:val="26"/>
            <w:rPrChange w:id="2535" w:author="lợi đoàn" w:date="2024-11-30T02:26:00Z">
              <w:rPr>
                <w:webHidden/>
              </w:rPr>
            </w:rPrChange>
          </w:rPr>
          <w:instrText xml:space="preserve"> PAGEREF _Toc183825570 \h </w:instrText>
        </w:r>
      </w:ins>
      <w:r w:rsidRPr="00C76D77">
        <w:rPr>
          <w:webHidden/>
          <w:color w:val="000000" w:themeColor="text1"/>
          <w:sz w:val="26"/>
          <w:szCs w:val="26"/>
          <w:rPrChange w:id="2536" w:author="lợi đoàn" w:date="2024-11-30T02:26:00Z">
            <w:rPr>
              <w:webHidden/>
              <w:color w:val="000000" w:themeColor="text1"/>
              <w:sz w:val="26"/>
              <w:szCs w:val="26"/>
            </w:rPr>
          </w:rPrChange>
        </w:rPr>
      </w:r>
      <w:ins w:id="2537" w:author="lợi đoàn" w:date="2024-11-30T02:24:00Z">
        <w:r w:rsidRPr="00C76D77">
          <w:rPr>
            <w:webHidden/>
            <w:color w:val="000000" w:themeColor="text1"/>
            <w:sz w:val="26"/>
            <w:szCs w:val="26"/>
            <w:rPrChange w:id="2538" w:author="lợi đoàn" w:date="2024-11-30T02:26:00Z">
              <w:rPr>
                <w:webHidden/>
              </w:rPr>
            </w:rPrChange>
          </w:rPr>
          <w:fldChar w:fldCharType="separate"/>
        </w:r>
      </w:ins>
      <w:ins w:id="2539" w:author="lợi đoàn" w:date="2024-11-30T09:11:00Z">
        <w:r w:rsidR="007B4A50">
          <w:rPr>
            <w:webHidden/>
            <w:color w:val="000000" w:themeColor="text1"/>
            <w:sz w:val="26"/>
            <w:szCs w:val="26"/>
          </w:rPr>
          <w:t>55</w:t>
        </w:r>
      </w:ins>
      <w:ins w:id="2540" w:author="lợi đoàn" w:date="2024-11-30T02:24:00Z">
        <w:r w:rsidRPr="00C76D77">
          <w:rPr>
            <w:webHidden/>
            <w:color w:val="000000" w:themeColor="text1"/>
            <w:sz w:val="26"/>
            <w:szCs w:val="26"/>
            <w:rPrChange w:id="2541" w:author="lợi đoàn" w:date="2024-11-30T02:26:00Z">
              <w:rPr>
                <w:webHidden/>
              </w:rPr>
            </w:rPrChange>
          </w:rPr>
          <w:fldChar w:fldCharType="end"/>
        </w:r>
        <w:r w:rsidRPr="00C76D77">
          <w:rPr>
            <w:rStyle w:val="Hyperlink"/>
            <w:color w:val="000000" w:themeColor="text1"/>
            <w:sz w:val="26"/>
            <w:szCs w:val="26"/>
            <w:u w:val="none"/>
            <w:rPrChange w:id="2542" w:author="lợi đoàn" w:date="2024-11-30T02:26:00Z">
              <w:rPr>
                <w:rStyle w:val="Hyperlink"/>
              </w:rPr>
            </w:rPrChange>
          </w:rPr>
          <w:fldChar w:fldCharType="end"/>
        </w:r>
      </w:ins>
    </w:p>
    <w:p w14:paraId="5693369B" w14:textId="79D61A84" w:rsidR="009A0A5F" w:rsidRPr="00C76D77" w:rsidRDefault="009A0A5F" w:rsidP="009A0A5F">
      <w:pPr>
        <w:pStyle w:val="TOC1"/>
        <w:rPr>
          <w:ins w:id="2543" w:author="lợi đoàn" w:date="2024-11-30T02:24:00Z"/>
          <w:rFonts w:eastAsiaTheme="minorEastAsia"/>
          <w:b w:val="0"/>
          <w:color w:val="000000" w:themeColor="text1"/>
          <w:sz w:val="26"/>
          <w:szCs w:val="26"/>
          <w:rPrChange w:id="2544" w:author="lợi đoàn" w:date="2024-11-30T02:26:00Z">
            <w:rPr>
              <w:ins w:id="2545" w:author="lợi đoàn" w:date="2024-11-30T02:24:00Z"/>
              <w:rFonts w:asciiTheme="minorHAnsi" w:eastAsiaTheme="minorEastAsia" w:hAnsiTheme="minorHAnsi" w:cstheme="minorBidi"/>
              <w:b w:val="0"/>
              <w:sz w:val="22"/>
              <w:szCs w:val="22"/>
            </w:rPr>
          </w:rPrChange>
        </w:rPr>
      </w:pPr>
      <w:ins w:id="2546" w:author="lợi đoàn" w:date="2024-11-30T02:24:00Z">
        <w:r w:rsidRPr="00C76D77">
          <w:rPr>
            <w:rStyle w:val="Hyperlink"/>
            <w:color w:val="000000" w:themeColor="text1"/>
            <w:sz w:val="26"/>
            <w:szCs w:val="26"/>
            <w:u w:val="none"/>
            <w:rPrChange w:id="2547" w:author="lợi đoàn" w:date="2024-11-30T02:26:00Z">
              <w:rPr>
                <w:rStyle w:val="Hyperlink"/>
              </w:rPr>
            </w:rPrChange>
          </w:rPr>
          <w:fldChar w:fldCharType="begin"/>
        </w:r>
        <w:r w:rsidRPr="00C76D77">
          <w:rPr>
            <w:rStyle w:val="Hyperlink"/>
            <w:color w:val="000000" w:themeColor="text1"/>
            <w:sz w:val="26"/>
            <w:szCs w:val="26"/>
            <w:u w:val="none"/>
            <w:rPrChange w:id="2548" w:author="lợi đoàn" w:date="2024-11-30T02:26:00Z">
              <w:rPr>
                <w:rStyle w:val="Hyperlink"/>
              </w:rPr>
            </w:rPrChange>
          </w:rPr>
          <w:instrText xml:space="preserve"> </w:instrText>
        </w:r>
        <w:r w:rsidRPr="00C76D77">
          <w:rPr>
            <w:color w:val="000000" w:themeColor="text1"/>
            <w:sz w:val="26"/>
            <w:szCs w:val="26"/>
            <w:rPrChange w:id="2549" w:author="lợi đoàn" w:date="2024-11-30T02:26:00Z">
              <w:rPr/>
            </w:rPrChange>
          </w:rPr>
          <w:instrText>HYPERLINK \l "_Toc183825572"</w:instrText>
        </w:r>
        <w:r w:rsidRPr="00C76D77">
          <w:rPr>
            <w:rStyle w:val="Hyperlink"/>
            <w:color w:val="000000" w:themeColor="text1"/>
            <w:sz w:val="26"/>
            <w:szCs w:val="26"/>
            <w:u w:val="none"/>
            <w:rPrChange w:id="2550" w:author="lợi đoàn" w:date="2024-11-30T02:26:00Z">
              <w:rPr>
                <w:rStyle w:val="Hyperlink"/>
              </w:rPr>
            </w:rPrChange>
          </w:rPr>
          <w:instrText xml:space="preserve"> </w:instrText>
        </w:r>
        <w:r w:rsidRPr="00C76D77">
          <w:rPr>
            <w:rStyle w:val="Hyperlink"/>
            <w:color w:val="000000" w:themeColor="text1"/>
            <w:sz w:val="26"/>
            <w:szCs w:val="26"/>
            <w:u w:val="none"/>
            <w:rPrChange w:id="2551" w:author="lợi đoàn" w:date="2024-11-30T02:26:00Z">
              <w:rPr>
                <w:rStyle w:val="Hyperlink"/>
              </w:rPr>
            </w:rPrChange>
          </w:rPr>
          <w:fldChar w:fldCharType="separate"/>
        </w:r>
        <w:r w:rsidRPr="00C76D77">
          <w:rPr>
            <w:rStyle w:val="Hyperlink"/>
            <w:color w:val="000000" w:themeColor="text1"/>
            <w:sz w:val="26"/>
            <w:szCs w:val="26"/>
            <w:u w:val="none"/>
            <w:rPrChange w:id="2552" w:author="lợi đoàn" w:date="2024-11-30T02:26:00Z">
              <w:rPr>
                <w:rStyle w:val="Hyperlink"/>
                <w:i/>
                <w:iCs/>
              </w:rPr>
            </w:rPrChange>
          </w:rPr>
          <w:t>Hình 3.34. Giao diện trang chủ bác sĩ</w:t>
        </w:r>
        <w:r w:rsidRPr="00C76D77">
          <w:rPr>
            <w:webHidden/>
            <w:color w:val="000000" w:themeColor="text1"/>
            <w:sz w:val="26"/>
            <w:szCs w:val="26"/>
            <w:rPrChange w:id="2553" w:author="lợi đoàn" w:date="2024-11-30T02:26:00Z">
              <w:rPr>
                <w:webHidden/>
              </w:rPr>
            </w:rPrChange>
          </w:rPr>
          <w:tab/>
        </w:r>
        <w:r w:rsidRPr="00C76D77">
          <w:rPr>
            <w:webHidden/>
            <w:color w:val="000000" w:themeColor="text1"/>
            <w:sz w:val="26"/>
            <w:szCs w:val="26"/>
            <w:rPrChange w:id="2554" w:author="lợi đoàn" w:date="2024-11-30T02:26:00Z">
              <w:rPr>
                <w:webHidden/>
              </w:rPr>
            </w:rPrChange>
          </w:rPr>
          <w:fldChar w:fldCharType="begin"/>
        </w:r>
        <w:r w:rsidRPr="00C76D77">
          <w:rPr>
            <w:webHidden/>
            <w:color w:val="000000" w:themeColor="text1"/>
            <w:sz w:val="26"/>
            <w:szCs w:val="26"/>
            <w:rPrChange w:id="2555" w:author="lợi đoàn" w:date="2024-11-30T02:26:00Z">
              <w:rPr>
                <w:webHidden/>
              </w:rPr>
            </w:rPrChange>
          </w:rPr>
          <w:instrText xml:space="preserve"> PAGEREF _Toc183825572 \h </w:instrText>
        </w:r>
      </w:ins>
      <w:r w:rsidRPr="00C76D77">
        <w:rPr>
          <w:webHidden/>
          <w:color w:val="000000" w:themeColor="text1"/>
          <w:sz w:val="26"/>
          <w:szCs w:val="26"/>
          <w:rPrChange w:id="2556" w:author="lợi đoàn" w:date="2024-11-30T02:26:00Z">
            <w:rPr>
              <w:webHidden/>
              <w:color w:val="000000" w:themeColor="text1"/>
              <w:sz w:val="26"/>
              <w:szCs w:val="26"/>
            </w:rPr>
          </w:rPrChange>
        </w:rPr>
      </w:r>
      <w:ins w:id="2557" w:author="lợi đoàn" w:date="2024-11-30T02:24:00Z">
        <w:r w:rsidRPr="00C76D77">
          <w:rPr>
            <w:webHidden/>
            <w:color w:val="000000" w:themeColor="text1"/>
            <w:sz w:val="26"/>
            <w:szCs w:val="26"/>
            <w:rPrChange w:id="2558" w:author="lợi đoàn" w:date="2024-11-30T02:26:00Z">
              <w:rPr>
                <w:webHidden/>
              </w:rPr>
            </w:rPrChange>
          </w:rPr>
          <w:fldChar w:fldCharType="separate"/>
        </w:r>
      </w:ins>
      <w:ins w:id="2559" w:author="lợi đoàn" w:date="2024-11-30T09:11:00Z">
        <w:r w:rsidR="007B4A50">
          <w:rPr>
            <w:webHidden/>
            <w:color w:val="000000" w:themeColor="text1"/>
            <w:sz w:val="26"/>
            <w:szCs w:val="26"/>
          </w:rPr>
          <w:t>56</w:t>
        </w:r>
      </w:ins>
      <w:ins w:id="2560" w:author="lợi đoàn" w:date="2024-11-30T02:24:00Z">
        <w:r w:rsidRPr="00C76D77">
          <w:rPr>
            <w:webHidden/>
            <w:color w:val="000000" w:themeColor="text1"/>
            <w:sz w:val="26"/>
            <w:szCs w:val="26"/>
            <w:rPrChange w:id="2561" w:author="lợi đoàn" w:date="2024-11-30T02:26:00Z">
              <w:rPr>
                <w:webHidden/>
              </w:rPr>
            </w:rPrChange>
          </w:rPr>
          <w:fldChar w:fldCharType="end"/>
        </w:r>
        <w:r w:rsidRPr="00C76D77">
          <w:rPr>
            <w:rStyle w:val="Hyperlink"/>
            <w:color w:val="000000" w:themeColor="text1"/>
            <w:sz w:val="26"/>
            <w:szCs w:val="26"/>
            <w:u w:val="none"/>
            <w:rPrChange w:id="2562" w:author="lợi đoàn" w:date="2024-11-30T02:26:00Z">
              <w:rPr>
                <w:rStyle w:val="Hyperlink"/>
              </w:rPr>
            </w:rPrChange>
          </w:rPr>
          <w:fldChar w:fldCharType="end"/>
        </w:r>
      </w:ins>
    </w:p>
    <w:p w14:paraId="68A2B943" w14:textId="70E725A8" w:rsidR="009A0A5F" w:rsidRPr="00C76D77" w:rsidRDefault="009A0A5F" w:rsidP="009A0A5F">
      <w:pPr>
        <w:pStyle w:val="TOC1"/>
        <w:rPr>
          <w:ins w:id="2563" w:author="lợi đoàn" w:date="2024-11-30T02:24:00Z"/>
          <w:rFonts w:eastAsiaTheme="minorEastAsia"/>
          <w:b w:val="0"/>
          <w:color w:val="000000" w:themeColor="text1"/>
          <w:sz w:val="26"/>
          <w:szCs w:val="26"/>
          <w:rPrChange w:id="2564" w:author="lợi đoàn" w:date="2024-11-30T02:26:00Z">
            <w:rPr>
              <w:ins w:id="2565" w:author="lợi đoàn" w:date="2024-11-30T02:24:00Z"/>
              <w:rFonts w:asciiTheme="minorHAnsi" w:eastAsiaTheme="minorEastAsia" w:hAnsiTheme="minorHAnsi" w:cstheme="minorBidi"/>
              <w:b w:val="0"/>
              <w:sz w:val="22"/>
              <w:szCs w:val="22"/>
            </w:rPr>
          </w:rPrChange>
        </w:rPr>
      </w:pPr>
      <w:ins w:id="2566" w:author="lợi đoàn" w:date="2024-11-30T02:24:00Z">
        <w:r w:rsidRPr="00C76D77">
          <w:rPr>
            <w:rStyle w:val="Hyperlink"/>
            <w:color w:val="000000" w:themeColor="text1"/>
            <w:sz w:val="26"/>
            <w:szCs w:val="26"/>
            <w:u w:val="none"/>
            <w:rPrChange w:id="2567" w:author="lợi đoàn" w:date="2024-11-30T02:26:00Z">
              <w:rPr>
                <w:rStyle w:val="Hyperlink"/>
              </w:rPr>
            </w:rPrChange>
          </w:rPr>
          <w:fldChar w:fldCharType="begin"/>
        </w:r>
        <w:r w:rsidRPr="00C76D77">
          <w:rPr>
            <w:rStyle w:val="Hyperlink"/>
            <w:color w:val="000000" w:themeColor="text1"/>
            <w:sz w:val="26"/>
            <w:szCs w:val="26"/>
            <w:u w:val="none"/>
            <w:rPrChange w:id="2568" w:author="lợi đoàn" w:date="2024-11-30T02:26:00Z">
              <w:rPr>
                <w:rStyle w:val="Hyperlink"/>
              </w:rPr>
            </w:rPrChange>
          </w:rPr>
          <w:instrText xml:space="preserve"> </w:instrText>
        </w:r>
        <w:r w:rsidRPr="00C76D77">
          <w:rPr>
            <w:color w:val="000000" w:themeColor="text1"/>
            <w:sz w:val="26"/>
            <w:szCs w:val="26"/>
            <w:rPrChange w:id="2569" w:author="lợi đoàn" w:date="2024-11-30T02:26:00Z">
              <w:rPr/>
            </w:rPrChange>
          </w:rPr>
          <w:instrText>HYPERLINK \l "_Toc183825573"</w:instrText>
        </w:r>
        <w:r w:rsidRPr="00C76D77">
          <w:rPr>
            <w:rStyle w:val="Hyperlink"/>
            <w:color w:val="000000" w:themeColor="text1"/>
            <w:sz w:val="26"/>
            <w:szCs w:val="26"/>
            <w:u w:val="none"/>
            <w:rPrChange w:id="2570" w:author="lợi đoàn" w:date="2024-11-30T02:26:00Z">
              <w:rPr>
                <w:rStyle w:val="Hyperlink"/>
              </w:rPr>
            </w:rPrChange>
          </w:rPr>
          <w:instrText xml:space="preserve"> </w:instrText>
        </w:r>
        <w:r w:rsidRPr="00C76D77">
          <w:rPr>
            <w:rStyle w:val="Hyperlink"/>
            <w:color w:val="000000" w:themeColor="text1"/>
            <w:sz w:val="26"/>
            <w:szCs w:val="26"/>
            <w:u w:val="none"/>
            <w:rPrChange w:id="2571" w:author="lợi đoàn" w:date="2024-11-30T02:26:00Z">
              <w:rPr>
                <w:rStyle w:val="Hyperlink"/>
              </w:rPr>
            </w:rPrChange>
          </w:rPr>
          <w:fldChar w:fldCharType="separate"/>
        </w:r>
        <w:r w:rsidRPr="00C76D77">
          <w:rPr>
            <w:rStyle w:val="Hyperlink"/>
            <w:color w:val="000000" w:themeColor="text1"/>
            <w:sz w:val="26"/>
            <w:szCs w:val="26"/>
            <w:u w:val="none"/>
            <w:rPrChange w:id="2572" w:author="lợi đoàn" w:date="2024-11-30T02:26:00Z">
              <w:rPr>
                <w:rStyle w:val="Hyperlink"/>
                <w:i/>
                <w:iCs/>
              </w:rPr>
            </w:rPrChange>
          </w:rPr>
          <w:t>Hình 3.35. Giao diện trang xem lịch hẹn bác sĩ</w:t>
        </w:r>
        <w:r w:rsidRPr="00C76D77">
          <w:rPr>
            <w:webHidden/>
            <w:color w:val="000000" w:themeColor="text1"/>
            <w:sz w:val="26"/>
            <w:szCs w:val="26"/>
            <w:rPrChange w:id="2573" w:author="lợi đoàn" w:date="2024-11-30T02:26:00Z">
              <w:rPr>
                <w:webHidden/>
              </w:rPr>
            </w:rPrChange>
          </w:rPr>
          <w:tab/>
        </w:r>
        <w:r w:rsidRPr="00C76D77">
          <w:rPr>
            <w:webHidden/>
            <w:color w:val="000000" w:themeColor="text1"/>
            <w:sz w:val="26"/>
            <w:szCs w:val="26"/>
            <w:rPrChange w:id="2574" w:author="lợi đoàn" w:date="2024-11-30T02:26:00Z">
              <w:rPr>
                <w:webHidden/>
              </w:rPr>
            </w:rPrChange>
          </w:rPr>
          <w:fldChar w:fldCharType="begin"/>
        </w:r>
        <w:r w:rsidRPr="00C76D77">
          <w:rPr>
            <w:webHidden/>
            <w:color w:val="000000" w:themeColor="text1"/>
            <w:sz w:val="26"/>
            <w:szCs w:val="26"/>
            <w:rPrChange w:id="2575" w:author="lợi đoàn" w:date="2024-11-30T02:26:00Z">
              <w:rPr>
                <w:webHidden/>
              </w:rPr>
            </w:rPrChange>
          </w:rPr>
          <w:instrText xml:space="preserve"> PAGEREF _Toc183825573 \h </w:instrText>
        </w:r>
      </w:ins>
      <w:r w:rsidRPr="00C76D77">
        <w:rPr>
          <w:webHidden/>
          <w:color w:val="000000" w:themeColor="text1"/>
          <w:sz w:val="26"/>
          <w:szCs w:val="26"/>
          <w:rPrChange w:id="2576" w:author="lợi đoàn" w:date="2024-11-30T02:26:00Z">
            <w:rPr>
              <w:webHidden/>
              <w:color w:val="000000" w:themeColor="text1"/>
              <w:sz w:val="26"/>
              <w:szCs w:val="26"/>
            </w:rPr>
          </w:rPrChange>
        </w:rPr>
      </w:r>
      <w:ins w:id="2577" w:author="lợi đoàn" w:date="2024-11-30T02:24:00Z">
        <w:r w:rsidRPr="00C76D77">
          <w:rPr>
            <w:webHidden/>
            <w:color w:val="000000" w:themeColor="text1"/>
            <w:sz w:val="26"/>
            <w:szCs w:val="26"/>
            <w:rPrChange w:id="2578" w:author="lợi đoàn" w:date="2024-11-30T02:26:00Z">
              <w:rPr>
                <w:webHidden/>
              </w:rPr>
            </w:rPrChange>
          </w:rPr>
          <w:fldChar w:fldCharType="separate"/>
        </w:r>
      </w:ins>
      <w:ins w:id="2579" w:author="lợi đoàn" w:date="2024-11-30T09:11:00Z">
        <w:r w:rsidR="007B4A50">
          <w:rPr>
            <w:webHidden/>
            <w:color w:val="000000" w:themeColor="text1"/>
            <w:sz w:val="26"/>
            <w:szCs w:val="26"/>
          </w:rPr>
          <w:t>56</w:t>
        </w:r>
      </w:ins>
      <w:ins w:id="2580" w:author="lợi đoàn" w:date="2024-11-30T02:24:00Z">
        <w:r w:rsidRPr="00C76D77">
          <w:rPr>
            <w:webHidden/>
            <w:color w:val="000000" w:themeColor="text1"/>
            <w:sz w:val="26"/>
            <w:szCs w:val="26"/>
            <w:rPrChange w:id="2581" w:author="lợi đoàn" w:date="2024-11-30T02:26:00Z">
              <w:rPr>
                <w:webHidden/>
              </w:rPr>
            </w:rPrChange>
          </w:rPr>
          <w:fldChar w:fldCharType="end"/>
        </w:r>
        <w:r w:rsidRPr="00C76D77">
          <w:rPr>
            <w:rStyle w:val="Hyperlink"/>
            <w:color w:val="000000" w:themeColor="text1"/>
            <w:sz w:val="26"/>
            <w:szCs w:val="26"/>
            <w:u w:val="none"/>
            <w:rPrChange w:id="2582" w:author="lợi đoàn" w:date="2024-11-30T02:26:00Z">
              <w:rPr>
                <w:rStyle w:val="Hyperlink"/>
              </w:rPr>
            </w:rPrChange>
          </w:rPr>
          <w:fldChar w:fldCharType="end"/>
        </w:r>
      </w:ins>
    </w:p>
    <w:p w14:paraId="45AA4131" w14:textId="0794EAF6" w:rsidR="009A0A5F" w:rsidRPr="00C76D77" w:rsidRDefault="009A0A5F" w:rsidP="009A0A5F">
      <w:pPr>
        <w:pStyle w:val="TOC1"/>
        <w:rPr>
          <w:ins w:id="2583" w:author="lợi đoàn" w:date="2024-11-30T02:24:00Z"/>
          <w:rFonts w:eastAsiaTheme="minorEastAsia"/>
          <w:b w:val="0"/>
          <w:color w:val="000000" w:themeColor="text1"/>
          <w:sz w:val="26"/>
          <w:szCs w:val="26"/>
          <w:rPrChange w:id="2584" w:author="lợi đoàn" w:date="2024-11-30T02:26:00Z">
            <w:rPr>
              <w:ins w:id="2585" w:author="lợi đoàn" w:date="2024-11-30T02:24:00Z"/>
              <w:rFonts w:asciiTheme="minorHAnsi" w:eastAsiaTheme="minorEastAsia" w:hAnsiTheme="minorHAnsi" w:cstheme="minorBidi"/>
              <w:b w:val="0"/>
              <w:sz w:val="22"/>
              <w:szCs w:val="22"/>
            </w:rPr>
          </w:rPrChange>
        </w:rPr>
      </w:pPr>
      <w:ins w:id="2586" w:author="lợi đoàn" w:date="2024-11-30T02:24:00Z">
        <w:r w:rsidRPr="00C76D77">
          <w:rPr>
            <w:rStyle w:val="Hyperlink"/>
            <w:color w:val="000000" w:themeColor="text1"/>
            <w:sz w:val="26"/>
            <w:szCs w:val="26"/>
            <w:u w:val="none"/>
            <w:rPrChange w:id="2587" w:author="lợi đoàn" w:date="2024-11-30T02:26:00Z">
              <w:rPr>
                <w:rStyle w:val="Hyperlink"/>
              </w:rPr>
            </w:rPrChange>
          </w:rPr>
          <w:fldChar w:fldCharType="begin"/>
        </w:r>
        <w:r w:rsidRPr="00C76D77">
          <w:rPr>
            <w:rStyle w:val="Hyperlink"/>
            <w:color w:val="000000" w:themeColor="text1"/>
            <w:sz w:val="26"/>
            <w:szCs w:val="26"/>
            <w:u w:val="none"/>
            <w:rPrChange w:id="2588" w:author="lợi đoàn" w:date="2024-11-30T02:26:00Z">
              <w:rPr>
                <w:rStyle w:val="Hyperlink"/>
              </w:rPr>
            </w:rPrChange>
          </w:rPr>
          <w:instrText xml:space="preserve"> </w:instrText>
        </w:r>
        <w:r w:rsidRPr="00C76D77">
          <w:rPr>
            <w:color w:val="000000" w:themeColor="text1"/>
            <w:sz w:val="26"/>
            <w:szCs w:val="26"/>
            <w:rPrChange w:id="2589" w:author="lợi đoàn" w:date="2024-11-30T02:26:00Z">
              <w:rPr/>
            </w:rPrChange>
          </w:rPr>
          <w:instrText>HYPERLINK \l "_Toc183825574"</w:instrText>
        </w:r>
        <w:r w:rsidRPr="00C76D77">
          <w:rPr>
            <w:rStyle w:val="Hyperlink"/>
            <w:color w:val="000000" w:themeColor="text1"/>
            <w:sz w:val="26"/>
            <w:szCs w:val="26"/>
            <w:u w:val="none"/>
            <w:rPrChange w:id="2590" w:author="lợi đoàn" w:date="2024-11-30T02:26:00Z">
              <w:rPr>
                <w:rStyle w:val="Hyperlink"/>
              </w:rPr>
            </w:rPrChange>
          </w:rPr>
          <w:instrText xml:space="preserve"> </w:instrText>
        </w:r>
        <w:r w:rsidRPr="00C76D77">
          <w:rPr>
            <w:rStyle w:val="Hyperlink"/>
            <w:color w:val="000000" w:themeColor="text1"/>
            <w:sz w:val="26"/>
            <w:szCs w:val="26"/>
            <w:u w:val="none"/>
            <w:rPrChange w:id="2591" w:author="lợi đoàn" w:date="2024-11-30T02:26:00Z">
              <w:rPr>
                <w:rStyle w:val="Hyperlink"/>
              </w:rPr>
            </w:rPrChange>
          </w:rPr>
          <w:fldChar w:fldCharType="separate"/>
        </w:r>
        <w:r w:rsidRPr="00C76D77">
          <w:rPr>
            <w:rStyle w:val="Hyperlink"/>
            <w:color w:val="000000" w:themeColor="text1"/>
            <w:sz w:val="26"/>
            <w:szCs w:val="26"/>
            <w:u w:val="none"/>
            <w:rPrChange w:id="2592" w:author="lợi đoàn" w:date="2024-11-30T02:26:00Z">
              <w:rPr>
                <w:rStyle w:val="Hyperlink"/>
                <w:i/>
                <w:iCs/>
              </w:rPr>
            </w:rPrChange>
          </w:rPr>
          <w:t>Hình 3.36. Giao diện trang tạo hồ sơ bệnh án bác sĩ</w:t>
        </w:r>
        <w:r w:rsidRPr="00C76D77">
          <w:rPr>
            <w:webHidden/>
            <w:color w:val="000000" w:themeColor="text1"/>
            <w:sz w:val="26"/>
            <w:szCs w:val="26"/>
            <w:rPrChange w:id="2593" w:author="lợi đoàn" w:date="2024-11-30T02:26:00Z">
              <w:rPr>
                <w:webHidden/>
              </w:rPr>
            </w:rPrChange>
          </w:rPr>
          <w:tab/>
        </w:r>
        <w:r w:rsidRPr="00C76D77">
          <w:rPr>
            <w:webHidden/>
            <w:color w:val="000000" w:themeColor="text1"/>
            <w:sz w:val="26"/>
            <w:szCs w:val="26"/>
            <w:rPrChange w:id="2594" w:author="lợi đoàn" w:date="2024-11-30T02:26:00Z">
              <w:rPr>
                <w:webHidden/>
              </w:rPr>
            </w:rPrChange>
          </w:rPr>
          <w:fldChar w:fldCharType="begin"/>
        </w:r>
        <w:r w:rsidRPr="00C76D77">
          <w:rPr>
            <w:webHidden/>
            <w:color w:val="000000" w:themeColor="text1"/>
            <w:sz w:val="26"/>
            <w:szCs w:val="26"/>
            <w:rPrChange w:id="2595" w:author="lợi đoàn" w:date="2024-11-30T02:26:00Z">
              <w:rPr>
                <w:webHidden/>
              </w:rPr>
            </w:rPrChange>
          </w:rPr>
          <w:instrText xml:space="preserve"> PAGEREF _Toc183825574 \h </w:instrText>
        </w:r>
      </w:ins>
      <w:r w:rsidRPr="00C76D77">
        <w:rPr>
          <w:webHidden/>
          <w:color w:val="000000" w:themeColor="text1"/>
          <w:sz w:val="26"/>
          <w:szCs w:val="26"/>
          <w:rPrChange w:id="2596" w:author="lợi đoàn" w:date="2024-11-30T02:26:00Z">
            <w:rPr>
              <w:webHidden/>
              <w:color w:val="000000" w:themeColor="text1"/>
              <w:sz w:val="26"/>
              <w:szCs w:val="26"/>
            </w:rPr>
          </w:rPrChange>
        </w:rPr>
      </w:r>
      <w:ins w:id="2597" w:author="lợi đoàn" w:date="2024-11-30T02:24:00Z">
        <w:r w:rsidRPr="00C76D77">
          <w:rPr>
            <w:webHidden/>
            <w:color w:val="000000" w:themeColor="text1"/>
            <w:sz w:val="26"/>
            <w:szCs w:val="26"/>
            <w:rPrChange w:id="2598" w:author="lợi đoàn" w:date="2024-11-30T02:26:00Z">
              <w:rPr>
                <w:webHidden/>
              </w:rPr>
            </w:rPrChange>
          </w:rPr>
          <w:fldChar w:fldCharType="separate"/>
        </w:r>
      </w:ins>
      <w:ins w:id="2599" w:author="lợi đoàn" w:date="2024-11-30T09:11:00Z">
        <w:r w:rsidR="007B4A50">
          <w:rPr>
            <w:webHidden/>
            <w:color w:val="000000" w:themeColor="text1"/>
            <w:sz w:val="26"/>
            <w:szCs w:val="26"/>
          </w:rPr>
          <w:t>57</w:t>
        </w:r>
      </w:ins>
      <w:ins w:id="2600" w:author="lợi đoàn" w:date="2024-11-30T02:24:00Z">
        <w:r w:rsidRPr="00C76D77">
          <w:rPr>
            <w:webHidden/>
            <w:color w:val="000000" w:themeColor="text1"/>
            <w:sz w:val="26"/>
            <w:szCs w:val="26"/>
            <w:rPrChange w:id="2601" w:author="lợi đoàn" w:date="2024-11-30T02:26:00Z">
              <w:rPr>
                <w:webHidden/>
              </w:rPr>
            </w:rPrChange>
          </w:rPr>
          <w:fldChar w:fldCharType="end"/>
        </w:r>
        <w:r w:rsidRPr="00C76D77">
          <w:rPr>
            <w:rStyle w:val="Hyperlink"/>
            <w:color w:val="000000" w:themeColor="text1"/>
            <w:sz w:val="26"/>
            <w:szCs w:val="26"/>
            <w:u w:val="none"/>
            <w:rPrChange w:id="2602" w:author="lợi đoàn" w:date="2024-11-30T02:26:00Z">
              <w:rPr>
                <w:rStyle w:val="Hyperlink"/>
              </w:rPr>
            </w:rPrChange>
          </w:rPr>
          <w:fldChar w:fldCharType="end"/>
        </w:r>
      </w:ins>
    </w:p>
    <w:p w14:paraId="2F93C653" w14:textId="52AF34F7" w:rsidR="009A0A5F" w:rsidRPr="00C76D77" w:rsidRDefault="009A0A5F" w:rsidP="009A0A5F">
      <w:pPr>
        <w:pStyle w:val="TOC1"/>
        <w:rPr>
          <w:ins w:id="2603" w:author="lợi đoàn" w:date="2024-11-30T02:24:00Z"/>
          <w:rFonts w:eastAsiaTheme="minorEastAsia"/>
          <w:b w:val="0"/>
          <w:color w:val="000000" w:themeColor="text1"/>
          <w:sz w:val="26"/>
          <w:szCs w:val="26"/>
          <w:rPrChange w:id="2604" w:author="lợi đoàn" w:date="2024-11-30T02:26:00Z">
            <w:rPr>
              <w:ins w:id="2605" w:author="lợi đoàn" w:date="2024-11-30T02:24:00Z"/>
              <w:rFonts w:asciiTheme="minorHAnsi" w:eastAsiaTheme="minorEastAsia" w:hAnsiTheme="minorHAnsi" w:cstheme="minorBidi"/>
              <w:b w:val="0"/>
              <w:sz w:val="22"/>
              <w:szCs w:val="22"/>
            </w:rPr>
          </w:rPrChange>
        </w:rPr>
      </w:pPr>
      <w:ins w:id="2606" w:author="lợi đoàn" w:date="2024-11-30T02:24:00Z">
        <w:r w:rsidRPr="00C76D77">
          <w:rPr>
            <w:rStyle w:val="Hyperlink"/>
            <w:color w:val="000000" w:themeColor="text1"/>
            <w:sz w:val="26"/>
            <w:szCs w:val="26"/>
            <w:u w:val="none"/>
            <w:rPrChange w:id="2607" w:author="lợi đoàn" w:date="2024-11-30T02:26:00Z">
              <w:rPr>
                <w:rStyle w:val="Hyperlink"/>
              </w:rPr>
            </w:rPrChange>
          </w:rPr>
          <w:fldChar w:fldCharType="begin"/>
        </w:r>
        <w:r w:rsidRPr="00C76D77">
          <w:rPr>
            <w:rStyle w:val="Hyperlink"/>
            <w:color w:val="000000" w:themeColor="text1"/>
            <w:sz w:val="26"/>
            <w:szCs w:val="26"/>
            <w:u w:val="none"/>
            <w:rPrChange w:id="2608" w:author="lợi đoàn" w:date="2024-11-30T02:26:00Z">
              <w:rPr>
                <w:rStyle w:val="Hyperlink"/>
              </w:rPr>
            </w:rPrChange>
          </w:rPr>
          <w:instrText xml:space="preserve"> </w:instrText>
        </w:r>
        <w:r w:rsidRPr="00C76D77">
          <w:rPr>
            <w:color w:val="000000" w:themeColor="text1"/>
            <w:sz w:val="26"/>
            <w:szCs w:val="26"/>
            <w:rPrChange w:id="2609" w:author="lợi đoàn" w:date="2024-11-30T02:26:00Z">
              <w:rPr/>
            </w:rPrChange>
          </w:rPr>
          <w:instrText>HYPERLINK \l "_Toc183825575"</w:instrText>
        </w:r>
        <w:r w:rsidRPr="00C76D77">
          <w:rPr>
            <w:rStyle w:val="Hyperlink"/>
            <w:color w:val="000000" w:themeColor="text1"/>
            <w:sz w:val="26"/>
            <w:szCs w:val="26"/>
            <w:u w:val="none"/>
            <w:rPrChange w:id="2610" w:author="lợi đoàn" w:date="2024-11-30T02:26:00Z">
              <w:rPr>
                <w:rStyle w:val="Hyperlink"/>
              </w:rPr>
            </w:rPrChange>
          </w:rPr>
          <w:instrText xml:space="preserve"> </w:instrText>
        </w:r>
        <w:r w:rsidRPr="00C76D77">
          <w:rPr>
            <w:rStyle w:val="Hyperlink"/>
            <w:color w:val="000000" w:themeColor="text1"/>
            <w:sz w:val="26"/>
            <w:szCs w:val="26"/>
            <w:u w:val="none"/>
            <w:rPrChange w:id="2611" w:author="lợi đoàn" w:date="2024-11-30T02:26:00Z">
              <w:rPr>
                <w:rStyle w:val="Hyperlink"/>
              </w:rPr>
            </w:rPrChange>
          </w:rPr>
          <w:fldChar w:fldCharType="separate"/>
        </w:r>
        <w:r w:rsidRPr="00C76D77">
          <w:rPr>
            <w:rStyle w:val="Hyperlink"/>
            <w:color w:val="000000" w:themeColor="text1"/>
            <w:sz w:val="26"/>
            <w:szCs w:val="26"/>
            <w:u w:val="none"/>
            <w:rPrChange w:id="2612" w:author="lợi đoàn" w:date="2024-11-30T02:26:00Z">
              <w:rPr>
                <w:rStyle w:val="Hyperlink"/>
                <w:i/>
                <w:iCs/>
              </w:rPr>
            </w:rPrChange>
          </w:rPr>
          <w:t>Hình 3.37. Giao diện trang tạo lịch khám tiếp theo</w:t>
        </w:r>
        <w:r w:rsidRPr="00C76D77">
          <w:rPr>
            <w:webHidden/>
            <w:color w:val="000000" w:themeColor="text1"/>
            <w:sz w:val="26"/>
            <w:szCs w:val="26"/>
            <w:rPrChange w:id="2613" w:author="lợi đoàn" w:date="2024-11-30T02:26:00Z">
              <w:rPr>
                <w:webHidden/>
              </w:rPr>
            </w:rPrChange>
          </w:rPr>
          <w:tab/>
        </w:r>
        <w:r w:rsidRPr="00C76D77">
          <w:rPr>
            <w:webHidden/>
            <w:color w:val="000000" w:themeColor="text1"/>
            <w:sz w:val="26"/>
            <w:szCs w:val="26"/>
            <w:rPrChange w:id="2614" w:author="lợi đoàn" w:date="2024-11-30T02:26:00Z">
              <w:rPr>
                <w:webHidden/>
              </w:rPr>
            </w:rPrChange>
          </w:rPr>
          <w:fldChar w:fldCharType="begin"/>
        </w:r>
        <w:r w:rsidRPr="00C76D77">
          <w:rPr>
            <w:webHidden/>
            <w:color w:val="000000" w:themeColor="text1"/>
            <w:sz w:val="26"/>
            <w:szCs w:val="26"/>
            <w:rPrChange w:id="2615" w:author="lợi đoàn" w:date="2024-11-30T02:26:00Z">
              <w:rPr>
                <w:webHidden/>
              </w:rPr>
            </w:rPrChange>
          </w:rPr>
          <w:instrText xml:space="preserve"> PAGEREF _Toc183825575 \h </w:instrText>
        </w:r>
      </w:ins>
      <w:r w:rsidRPr="00C76D77">
        <w:rPr>
          <w:webHidden/>
          <w:color w:val="000000" w:themeColor="text1"/>
          <w:sz w:val="26"/>
          <w:szCs w:val="26"/>
          <w:rPrChange w:id="2616" w:author="lợi đoàn" w:date="2024-11-30T02:26:00Z">
            <w:rPr>
              <w:webHidden/>
              <w:color w:val="000000" w:themeColor="text1"/>
              <w:sz w:val="26"/>
              <w:szCs w:val="26"/>
            </w:rPr>
          </w:rPrChange>
        </w:rPr>
      </w:r>
      <w:ins w:id="2617" w:author="lợi đoàn" w:date="2024-11-30T02:24:00Z">
        <w:r w:rsidRPr="00C76D77">
          <w:rPr>
            <w:webHidden/>
            <w:color w:val="000000" w:themeColor="text1"/>
            <w:sz w:val="26"/>
            <w:szCs w:val="26"/>
            <w:rPrChange w:id="2618" w:author="lợi đoàn" w:date="2024-11-30T02:26:00Z">
              <w:rPr>
                <w:webHidden/>
              </w:rPr>
            </w:rPrChange>
          </w:rPr>
          <w:fldChar w:fldCharType="separate"/>
        </w:r>
      </w:ins>
      <w:ins w:id="2619" w:author="lợi đoàn" w:date="2024-11-30T09:11:00Z">
        <w:r w:rsidR="007B4A50">
          <w:rPr>
            <w:webHidden/>
            <w:color w:val="000000" w:themeColor="text1"/>
            <w:sz w:val="26"/>
            <w:szCs w:val="26"/>
          </w:rPr>
          <w:t>57</w:t>
        </w:r>
      </w:ins>
      <w:ins w:id="2620" w:author="lợi đoàn" w:date="2024-11-30T02:24:00Z">
        <w:r w:rsidRPr="00C76D77">
          <w:rPr>
            <w:webHidden/>
            <w:color w:val="000000" w:themeColor="text1"/>
            <w:sz w:val="26"/>
            <w:szCs w:val="26"/>
            <w:rPrChange w:id="2621" w:author="lợi đoàn" w:date="2024-11-30T02:26:00Z">
              <w:rPr>
                <w:webHidden/>
              </w:rPr>
            </w:rPrChange>
          </w:rPr>
          <w:fldChar w:fldCharType="end"/>
        </w:r>
        <w:r w:rsidRPr="00C76D77">
          <w:rPr>
            <w:rStyle w:val="Hyperlink"/>
            <w:color w:val="000000" w:themeColor="text1"/>
            <w:sz w:val="26"/>
            <w:szCs w:val="26"/>
            <w:u w:val="none"/>
            <w:rPrChange w:id="2622" w:author="lợi đoàn" w:date="2024-11-30T02:26:00Z">
              <w:rPr>
                <w:rStyle w:val="Hyperlink"/>
              </w:rPr>
            </w:rPrChange>
          </w:rPr>
          <w:fldChar w:fldCharType="end"/>
        </w:r>
      </w:ins>
    </w:p>
    <w:p w14:paraId="532C299B" w14:textId="780121AB" w:rsidR="009A0A5F" w:rsidRPr="00C76D77" w:rsidRDefault="009A0A5F" w:rsidP="009A0A5F">
      <w:pPr>
        <w:pStyle w:val="TOC1"/>
        <w:rPr>
          <w:ins w:id="2623" w:author="lợi đoàn" w:date="2024-11-30T02:24:00Z"/>
          <w:rFonts w:eastAsiaTheme="minorEastAsia"/>
          <w:b w:val="0"/>
          <w:color w:val="000000" w:themeColor="text1"/>
          <w:sz w:val="26"/>
          <w:szCs w:val="26"/>
          <w:rPrChange w:id="2624" w:author="lợi đoàn" w:date="2024-11-30T02:26:00Z">
            <w:rPr>
              <w:ins w:id="2625" w:author="lợi đoàn" w:date="2024-11-30T02:24:00Z"/>
              <w:rFonts w:asciiTheme="minorHAnsi" w:eastAsiaTheme="minorEastAsia" w:hAnsiTheme="minorHAnsi" w:cstheme="minorBidi"/>
              <w:b w:val="0"/>
              <w:sz w:val="22"/>
              <w:szCs w:val="22"/>
            </w:rPr>
          </w:rPrChange>
        </w:rPr>
      </w:pPr>
      <w:ins w:id="2626" w:author="lợi đoàn" w:date="2024-11-30T02:24:00Z">
        <w:r w:rsidRPr="00C76D77">
          <w:rPr>
            <w:rStyle w:val="Hyperlink"/>
            <w:color w:val="000000" w:themeColor="text1"/>
            <w:sz w:val="26"/>
            <w:szCs w:val="26"/>
            <w:u w:val="none"/>
            <w:rPrChange w:id="2627" w:author="lợi đoàn" w:date="2024-11-30T02:26:00Z">
              <w:rPr>
                <w:rStyle w:val="Hyperlink"/>
              </w:rPr>
            </w:rPrChange>
          </w:rPr>
          <w:fldChar w:fldCharType="begin"/>
        </w:r>
        <w:r w:rsidRPr="00C76D77">
          <w:rPr>
            <w:rStyle w:val="Hyperlink"/>
            <w:color w:val="000000" w:themeColor="text1"/>
            <w:sz w:val="26"/>
            <w:szCs w:val="26"/>
            <w:u w:val="none"/>
            <w:rPrChange w:id="2628" w:author="lợi đoàn" w:date="2024-11-30T02:26:00Z">
              <w:rPr>
                <w:rStyle w:val="Hyperlink"/>
              </w:rPr>
            </w:rPrChange>
          </w:rPr>
          <w:instrText xml:space="preserve"> </w:instrText>
        </w:r>
        <w:r w:rsidRPr="00C76D77">
          <w:rPr>
            <w:color w:val="000000" w:themeColor="text1"/>
            <w:sz w:val="26"/>
            <w:szCs w:val="26"/>
            <w:rPrChange w:id="2629" w:author="lợi đoàn" w:date="2024-11-30T02:26:00Z">
              <w:rPr/>
            </w:rPrChange>
          </w:rPr>
          <w:instrText>HYPERLINK \l "_Toc183825576"</w:instrText>
        </w:r>
        <w:r w:rsidRPr="00C76D77">
          <w:rPr>
            <w:rStyle w:val="Hyperlink"/>
            <w:color w:val="000000" w:themeColor="text1"/>
            <w:sz w:val="26"/>
            <w:szCs w:val="26"/>
            <w:u w:val="none"/>
            <w:rPrChange w:id="2630" w:author="lợi đoàn" w:date="2024-11-30T02:26:00Z">
              <w:rPr>
                <w:rStyle w:val="Hyperlink"/>
              </w:rPr>
            </w:rPrChange>
          </w:rPr>
          <w:instrText xml:space="preserve"> </w:instrText>
        </w:r>
        <w:r w:rsidRPr="00C76D77">
          <w:rPr>
            <w:rStyle w:val="Hyperlink"/>
            <w:color w:val="000000" w:themeColor="text1"/>
            <w:sz w:val="26"/>
            <w:szCs w:val="26"/>
            <w:u w:val="none"/>
            <w:rPrChange w:id="2631" w:author="lợi đoàn" w:date="2024-11-30T02:26:00Z">
              <w:rPr>
                <w:rStyle w:val="Hyperlink"/>
              </w:rPr>
            </w:rPrChange>
          </w:rPr>
          <w:fldChar w:fldCharType="separate"/>
        </w:r>
        <w:r w:rsidRPr="00C76D77">
          <w:rPr>
            <w:rStyle w:val="Hyperlink"/>
            <w:color w:val="000000" w:themeColor="text1"/>
            <w:sz w:val="26"/>
            <w:szCs w:val="26"/>
            <w:u w:val="none"/>
            <w:rPrChange w:id="2632" w:author="lợi đoàn" w:date="2024-11-30T02:26:00Z">
              <w:rPr>
                <w:rStyle w:val="Hyperlink"/>
                <w:i/>
                <w:iCs/>
              </w:rPr>
            </w:rPrChange>
          </w:rPr>
          <w:t>Hình 3.38. Giao diện trang lịch khám tiếp theo</w:t>
        </w:r>
        <w:r w:rsidRPr="00C76D77">
          <w:rPr>
            <w:webHidden/>
            <w:color w:val="000000" w:themeColor="text1"/>
            <w:sz w:val="26"/>
            <w:szCs w:val="26"/>
            <w:rPrChange w:id="2633" w:author="lợi đoàn" w:date="2024-11-30T02:26:00Z">
              <w:rPr>
                <w:webHidden/>
              </w:rPr>
            </w:rPrChange>
          </w:rPr>
          <w:tab/>
        </w:r>
        <w:r w:rsidRPr="00C76D77">
          <w:rPr>
            <w:webHidden/>
            <w:color w:val="000000" w:themeColor="text1"/>
            <w:sz w:val="26"/>
            <w:szCs w:val="26"/>
            <w:rPrChange w:id="2634" w:author="lợi đoàn" w:date="2024-11-30T02:26:00Z">
              <w:rPr>
                <w:webHidden/>
              </w:rPr>
            </w:rPrChange>
          </w:rPr>
          <w:fldChar w:fldCharType="begin"/>
        </w:r>
        <w:r w:rsidRPr="00C76D77">
          <w:rPr>
            <w:webHidden/>
            <w:color w:val="000000" w:themeColor="text1"/>
            <w:sz w:val="26"/>
            <w:szCs w:val="26"/>
            <w:rPrChange w:id="2635" w:author="lợi đoàn" w:date="2024-11-30T02:26:00Z">
              <w:rPr>
                <w:webHidden/>
              </w:rPr>
            </w:rPrChange>
          </w:rPr>
          <w:instrText xml:space="preserve"> PAGEREF _Toc183825576 \h </w:instrText>
        </w:r>
      </w:ins>
      <w:r w:rsidRPr="00C76D77">
        <w:rPr>
          <w:webHidden/>
          <w:color w:val="000000" w:themeColor="text1"/>
          <w:sz w:val="26"/>
          <w:szCs w:val="26"/>
          <w:rPrChange w:id="2636" w:author="lợi đoàn" w:date="2024-11-30T02:26:00Z">
            <w:rPr>
              <w:webHidden/>
              <w:color w:val="000000" w:themeColor="text1"/>
              <w:sz w:val="26"/>
              <w:szCs w:val="26"/>
            </w:rPr>
          </w:rPrChange>
        </w:rPr>
      </w:r>
      <w:ins w:id="2637" w:author="lợi đoàn" w:date="2024-11-30T02:24:00Z">
        <w:r w:rsidRPr="00C76D77">
          <w:rPr>
            <w:webHidden/>
            <w:color w:val="000000" w:themeColor="text1"/>
            <w:sz w:val="26"/>
            <w:szCs w:val="26"/>
            <w:rPrChange w:id="2638" w:author="lợi đoàn" w:date="2024-11-30T02:26:00Z">
              <w:rPr>
                <w:webHidden/>
              </w:rPr>
            </w:rPrChange>
          </w:rPr>
          <w:fldChar w:fldCharType="separate"/>
        </w:r>
      </w:ins>
      <w:ins w:id="2639" w:author="lợi đoàn" w:date="2024-11-30T09:11:00Z">
        <w:r w:rsidR="007B4A50">
          <w:rPr>
            <w:webHidden/>
            <w:color w:val="000000" w:themeColor="text1"/>
            <w:sz w:val="26"/>
            <w:szCs w:val="26"/>
          </w:rPr>
          <w:t>58</w:t>
        </w:r>
      </w:ins>
      <w:ins w:id="2640" w:author="lợi đoàn" w:date="2024-11-30T02:24:00Z">
        <w:r w:rsidRPr="00C76D77">
          <w:rPr>
            <w:webHidden/>
            <w:color w:val="000000" w:themeColor="text1"/>
            <w:sz w:val="26"/>
            <w:szCs w:val="26"/>
            <w:rPrChange w:id="2641" w:author="lợi đoàn" w:date="2024-11-30T02:26:00Z">
              <w:rPr>
                <w:webHidden/>
              </w:rPr>
            </w:rPrChange>
          </w:rPr>
          <w:fldChar w:fldCharType="end"/>
        </w:r>
        <w:r w:rsidRPr="00C76D77">
          <w:rPr>
            <w:rStyle w:val="Hyperlink"/>
            <w:color w:val="000000" w:themeColor="text1"/>
            <w:sz w:val="26"/>
            <w:szCs w:val="26"/>
            <w:u w:val="none"/>
            <w:rPrChange w:id="2642" w:author="lợi đoàn" w:date="2024-11-30T02:26:00Z">
              <w:rPr>
                <w:rStyle w:val="Hyperlink"/>
              </w:rPr>
            </w:rPrChange>
          </w:rPr>
          <w:fldChar w:fldCharType="end"/>
        </w:r>
      </w:ins>
    </w:p>
    <w:p w14:paraId="6044F5C6" w14:textId="5FAB9BB6" w:rsidR="009A0A5F" w:rsidRPr="00C76D77" w:rsidRDefault="009A0A5F" w:rsidP="009A0A5F">
      <w:pPr>
        <w:pStyle w:val="TOC1"/>
        <w:rPr>
          <w:ins w:id="2643" w:author="lợi đoàn" w:date="2024-11-30T02:24:00Z"/>
          <w:rFonts w:eastAsiaTheme="minorEastAsia"/>
          <w:b w:val="0"/>
          <w:color w:val="000000" w:themeColor="text1"/>
          <w:sz w:val="26"/>
          <w:szCs w:val="26"/>
          <w:rPrChange w:id="2644" w:author="lợi đoàn" w:date="2024-11-30T02:26:00Z">
            <w:rPr>
              <w:ins w:id="2645" w:author="lợi đoàn" w:date="2024-11-30T02:24:00Z"/>
              <w:rFonts w:asciiTheme="minorHAnsi" w:eastAsiaTheme="minorEastAsia" w:hAnsiTheme="minorHAnsi" w:cstheme="minorBidi"/>
              <w:b w:val="0"/>
              <w:sz w:val="22"/>
              <w:szCs w:val="22"/>
            </w:rPr>
          </w:rPrChange>
        </w:rPr>
      </w:pPr>
      <w:ins w:id="2646" w:author="lợi đoàn" w:date="2024-11-30T02:24:00Z">
        <w:r w:rsidRPr="00C76D77">
          <w:rPr>
            <w:rStyle w:val="Hyperlink"/>
            <w:color w:val="000000" w:themeColor="text1"/>
            <w:sz w:val="26"/>
            <w:szCs w:val="26"/>
            <w:u w:val="none"/>
            <w:rPrChange w:id="2647" w:author="lợi đoàn" w:date="2024-11-30T02:26:00Z">
              <w:rPr>
                <w:rStyle w:val="Hyperlink"/>
              </w:rPr>
            </w:rPrChange>
          </w:rPr>
          <w:fldChar w:fldCharType="begin"/>
        </w:r>
        <w:r w:rsidRPr="00C76D77">
          <w:rPr>
            <w:rStyle w:val="Hyperlink"/>
            <w:color w:val="000000" w:themeColor="text1"/>
            <w:sz w:val="26"/>
            <w:szCs w:val="26"/>
            <w:u w:val="none"/>
            <w:rPrChange w:id="2648" w:author="lợi đoàn" w:date="2024-11-30T02:26:00Z">
              <w:rPr>
                <w:rStyle w:val="Hyperlink"/>
              </w:rPr>
            </w:rPrChange>
          </w:rPr>
          <w:instrText xml:space="preserve"> </w:instrText>
        </w:r>
        <w:r w:rsidRPr="00C76D77">
          <w:rPr>
            <w:color w:val="000000" w:themeColor="text1"/>
            <w:sz w:val="26"/>
            <w:szCs w:val="26"/>
            <w:rPrChange w:id="2649" w:author="lợi đoàn" w:date="2024-11-30T02:26:00Z">
              <w:rPr/>
            </w:rPrChange>
          </w:rPr>
          <w:instrText>HYPERLINK \l "_Toc183825577"</w:instrText>
        </w:r>
        <w:r w:rsidRPr="00C76D77">
          <w:rPr>
            <w:rStyle w:val="Hyperlink"/>
            <w:color w:val="000000" w:themeColor="text1"/>
            <w:sz w:val="26"/>
            <w:szCs w:val="26"/>
            <w:u w:val="none"/>
            <w:rPrChange w:id="2650" w:author="lợi đoàn" w:date="2024-11-30T02:26:00Z">
              <w:rPr>
                <w:rStyle w:val="Hyperlink"/>
              </w:rPr>
            </w:rPrChange>
          </w:rPr>
          <w:instrText xml:space="preserve"> </w:instrText>
        </w:r>
        <w:r w:rsidRPr="00C76D77">
          <w:rPr>
            <w:rStyle w:val="Hyperlink"/>
            <w:color w:val="000000" w:themeColor="text1"/>
            <w:sz w:val="26"/>
            <w:szCs w:val="26"/>
            <w:u w:val="none"/>
            <w:rPrChange w:id="2651" w:author="lợi đoàn" w:date="2024-11-30T02:26:00Z">
              <w:rPr>
                <w:rStyle w:val="Hyperlink"/>
              </w:rPr>
            </w:rPrChange>
          </w:rPr>
          <w:fldChar w:fldCharType="separate"/>
        </w:r>
        <w:r w:rsidRPr="00C76D77">
          <w:rPr>
            <w:rStyle w:val="Hyperlink"/>
            <w:color w:val="000000" w:themeColor="text1"/>
            <w:sz w:val="26"/>
            <w:szCs w:val="26"/>
            <w:u w:val="none"/>
            <w:rPrChange w:id="2652" w:author="lợi đoàn" w:date="2024-11-30T02:26:00Z">
              <w:rPr>
                <w:rStyle w:val="Hyperlink"/>
                <w:i/>
                <w:iCs/>
              </w:rPr>
            </w:rPrChange>
          </w:rPr>
          <w:t>Hình 3.39. Giao diện trang thông tin cá nhân</w:t>
        </w:r>
        <w:r w:rsidRPr="00C76D77">
          <w:rPr>
            <w:webHidden/>
            <w:color w:val="000000" w:themeColor="text1"/>
            <w:sz w:val="26"/>
            <w:szCs w:val="26"/>
            <w:rPrChange w:id="2653" w:author="lợi đoàn" w:date="2024-11-30T02:26:00Z">
              <w:rPr>
                <w:webHidden/>
              </w:rPr>
            </w:rPrChange>
          </w:rPr>
          <w:tab/>
        </w:r>
        <w:r w:rsidRPr="00C76D77">
          <w:rPr>
            <w:webHidden/>
            <w:color w:val="000000" w:themeColor="text1"/>
            <w:sz w:val="26"/>
            <w:szCs w:val="26"/>
            <w:rPrChange w:id="2654" w:author="lợi đoàn" w:date="2024-11-30T02:26:00Z">
              <w:rPr>
                <w:webHidden/>
              </w:rPr>
            </w:rPrChange>
          </w:rPr>
          <w:fldChar w:fldCharType="begin"/>
        </w:r>
        <w:r w:rsidRPr="00C76D77">
          <w:rPr>
            <w:webHidden/>
            <w:color w:val="000000" w:themeColor="text1"/>
            <w:sz w:val="26"/>
            <w:szCs w:val="26"/>
            <w:rPrChange w:id="2655" w:author="lợi đoàn" w:date="2024-11-30T02:26:00Z">
              <w:rPr>
                <w:webHidden/>
              </w:rPr>
            </w:rPrChange>
          </w:rPr>
          <w:instrText xml:space="preserve"> PAGEREF _Toc183825577 \h </w:instrText>
        </w:r>
      </w:ins>
      <w:r w:rsidRPr="00C76D77">
        <w:rPr>
          <w:webHidden/>
          <w:color w:val="000000" w:themeColor="text1"/>
          <w:sz w:val="26"/>
          <w:szCs w:val="26"/>
          <w:rPrChange w:id="2656" w:author="lợi đoàn" w:date="2024-11-30T02:26:00Z">
            <w:rPr>
              <w:webHidden/>
              <w:color w:val="000000" w:themeColor="text1"/>
              <w:sz w:val="26"/>
              <w:szCs w:val="26"/>
            </w:rPr>
          </w:rPrChange>
        </w:rPr>
      </w:r>
      <w:ins w:id="2657" w:author="lợi đoàn" w:date="2024-11-30T02:24:00Z">
        <w:r w:rsidRPr="00C76D77">
          <w:rPr>
            <w:webHidden/>
            <w:color w:val="000000" w:themeColor="text1"/>
            <w:sz w:val="26"/>
            <w:szCs w:val="26"/>
            <w:rPrChange w:id="2658" w:author="lợi đoàn" w:date="2024-11-30T02:26:00Z">
              <w:rPr>
                <w:webHidden/>
              </w:rPr>
            </w:rPrChange>
          </w:rPr>
          <w:fldChar w:fldCharType="separate"/>
        </w:r>
      </w:ins>
      <w:ins w:id="2659" w:author="lợi đoàn" w:date="2024-11-30T09:11:00Z">
        <w:r w:rsidR="007B4A50">
          <w:rPr>
            <w:webHidden/>
            <w:color w:val="000000" w:themeColor="text1"/>
            <w:sz w:val="26"/>
            <w:szCs w:val="26"/>
          </w:rPr>
          <w:t>58</w:t>
        </w:r>
      </w:ins>
      <w:ins w:id="2660" w:author="lợi đoàn" w:date="2024-11-30T02:24:00Z">
        <w:r w:rsidRPr="00C76D77">
          <w:rPr>
            <w:webHidden/>
            <w:color w:val="000000" w:themeColor="text1"/>
            <w:sz w:val="26"/>
            <w:szCs w:val="26"/>
            <w:rPrChange w:id="2661" w:author="lợi đoàn" w:date="2024-11-30T02:26:00Z">
              <w:rPr>
                <w:webHidden/>
              </w:rPr>
            </w:rPrChange>
          </w:rPr>
          <w:fldChar w:fldCharType="end"/>
        </w:r>
        <w:r w:rsidRPr="00C76D77">
          <w:rPr>
            <w:rStyle w:val="Hyperlink"/>
            <w:color w:val="000000" w:themeColor="text1"/>
            <w:sz w:val="26"/>
            <w:szCs w:val="26"/>
            <w:u w:val="none"/>
            <w:rPrChange w:id="2662" w:author="lợi đoàn" w:date="2024-11-30T02:26:00Z">
              <w:rPr>
                <w:rStyle w:val="Hyperlink"/>
              </w:rPr>
            </w:rPrChange>
          </w:rPr>
          <w:fldChar w:fldCharType="end"/>
        </w:r>
      </w:ins>
    </w:p>
    <w:p w14:paraId="50959E4C" w14:textId="6250D5C0" w:rsidR="009A0A5F" w:rsidRPr="00C76D77" w:rsidRDefault="009A0A5F" w:rsidP="009A0A5F">
      <w:pPr>
        <w:pStyle w:val="TOC1"/>
        <w:rPr>
          <w:ins w:id="2663" w:author="lợi đoàn" w:date="2024-11-30T02:24:00Z"/>
          <w:rFonts w:eastAsiaTheme="minorEastAsia"/>
          <w:b w:val="0"/>
          <w:color w:val="000000" w:themeColor="text1"/>
          <w:sz w:val="26"/>
          <w:szCs w:val="26"/>
          <w:rPrChange w:id="2664" w:author="lợi đoàn" w:date="2024-11-30T02:26:00Z">
            <w:rPr>
              <w:ins w:id="2665" w:author="lợi đoàn" w:date="2024-11-30T02:24:00Z"/>
              <w:rFonts w:asciiTheme="minorHAnsi" w:eastAsiaTheme="minorEastAsia" w:hAnsiTheme="minorHAnsi" w:cstheme="minorBidi"/>
              <w:b w:val="0"/>
              <w:sz w:val="22"/>
              <w:szCs w:val="22"/>
            </w:rPr>
          </w:rPrChange>
        </w:rPr>
      </w:pPr>
      <w:ins w:id="2666" w:author="lợi đoàn" w:date="2024-11-30T02:24:00Z">
        <w:r w:rsidRPr="00C76D77">
          <w:rPr>
            <w:rStyle w:val="Hyperlink"/>
            <w:color w:val="000000" w:themeColor="text1"/>
            <w:sz w:val="26"/>
            <w:szCs w:val="26"/>
            <w:u w:val="none"/>
            <w:rPrChange w:id="2667" w:author="lợi đoàn" w:date="2024-11-30T02:26:00Z">
              <w:rPr>
                <w:rStyle w:val="Hyperlink"/>
              </w:rPr>
            </w:rPrChange>
          </w:rPr>
          <w:fldChar w:fldCharType="begin"/>
        </w:r>
        <w:r w:rsidRPr="00C76D77">
          <w:rPr>
            <w:rStyle w:val="Hyperlink"/>
            <w:color w:val="000000" w:themeColor="text1"/>
            <w:sz w:val="26"/>
            <w:szCs w:val="26"/>
            <w:u w:val="none"/>
            <w:rPrChange w:id="2668" w:author="lợi đoàn" w:date="2024-11-30T02:26:00Z">
              <w:rPr>
                <w:rStyle w:val="Hyperlink"/>
              </w:rPr>
            </w:rPrChange>
          </w:rPr>
          <w:instrText xml:space="preserve"> </w:instrText>
        </w:r>
        <w:r w:rsidRPr="00C76D77">
          <w:rPr>
            <w:color w:val="000000" w:themeColor="text1"/>
            <w:sz w:val="26"/>
            <w:szCs w:val="26"/>
            <w:rPrChange w:id="2669" w:author="lợi đoàn" w:date="2024-11-30T02:26:00Z">
              <w:rPr/>
            </w:rPrChange>
          </w:rPr>
          <w:instrText>HYPERLINK \l "_Toc183825578"</w:instrText>
        </w:r>
        <w:r w:rsidRPr="00C76D77">
          <w:rPr>
            <w:rStyle w:val="Hyperlink"/>
            <w:color w:val="000000" w:themeColor="text1"/>
            <w:sz w:val="26"/>
            <w:szCs w:val="26"/>
            <w:u w:val="none"/>
            <w:rPrChange w:id="2670" w:author="lợi đoàn" w:date="2024-11-30T02:26:00Z">
              <w:rPr>
                <w:rStyle w:val="Hyperlink"/>
              </w:rPr>
            </w:rPrChange>
          </w:rPr>
          <w:instrText xml:space="preserve"> </w:instrText>
        </w:r>
        <w:r w:rsidRPr="00C76D77">
          <w:rPr>
            <w:rStyle w:val="Hyperlink"/>
            <w:color w:val="000000" w:themeColor="text1"/>
            <w:sz w:val="26"/>
            <w:szCs w:val="26"/>
            <w:u w:val="none"/>
            <w:rPrChange w:id="2671" w:author="lợi đoàn" w:date="2024-11-30T02:26:00Z">
              <w:rPr>
                <w:rStyle w:val="Hyperlink"/>
              </w:rPr>
            </w:rPrChange>
          </w:rPr>
          <w:fldChar w:fldCharType="separate"/>
        </w:r>
        <w:r w:rsidRPr="00C76D77">
          <w:rPr>
            <w:rStyle w:val="Hyperlink"/>
            <w:color w:val="000000" w:themeColor="text1"/>
            <w:sz w:val="26"/>
            <w:szCs w:val="26"/>
            <w:u w:val="none"/>
            <w:rPrChange w:id="2672" w:author="lợi đoàn" w:date="2024-11-30T02:26:00Z">
              <w:rPr>
                <w:rStyle w:val="Hyperlink"/>
                <w:i/>
                <w:iCs/>
              </w:rPr>
            </w:rPrChange>
          </w:rPr>
          <w:t>Hình 3.40. Giao diện trang thông báo thời gian thực</w:t>
        </w:r>
        <w:r w:rsidRPr="00C76D77">
          <w:rPr>
            <w:webHidden/>
            <w:color w:val="000000" w:themeColor="text1"/>
            <w:sz w:val="26"/>
            <w:szCs w:val="26"/>
            <w:rPrChange w:id="2673" w:author="lợi đoàn" w:date="2024-11-30T02:26:00Z">
              <w:rPr>
                <w:webHidden/>
              </w:rPr>
            </w:rPrChange>
          </w:rPr>
          <w:tab/>
        </w:r>
        <w:r w:rsidRPr="00C76D77">
          <w:rPr>
            <w:webHidden/>
            <w:color w:val="000000" w:themeColor="text1"/>
            <w:sz w:val="26"/>
            <w:szCs w:val="26"/>
            <w:rPrChange w:id="2674" w:author="lợi đoàn" w:date="2024-11-30T02:26:00Z">
              <w:rPr>
                <w:webHidden/>
              </w:rPr>
            </w:rPrChange>
          </w:rPr>
          <w:fldChar w:fldCharType="begin"/>
        </w:r>
        <w:r w:rsidRPr="00C76D77">
          <w:rPr>
            <w:webHidden/>
            <w:color w:val="000000" w:themeColor="text1"/>
            <w:sz w:val="26"/>
            <w:szCs w:val="26"/>
            <w:rPrChange w:id="2675" w:author="lợi đoàn" w:date="2024-11-30T02:26:00Z">
              <w:rPr>
                <w:webHidden/>
              </w:rPr>
            </w:rPrChange>
          </w:rPr>
          <w:instrText xml:space="preserve"> PAGEREF _Toc183825578 \h </w:instrText>
        </w:r>
      </w:ins>
      <w:r w:rsidRPr="00C76D77">
        <w:rPr>
          <w:webHidden/>
          <w:color w:val="000000" w:themeColor="text1"/>
          <w:sz w:val="26"/>
          <w:szCs w:val="26"/>
          <w:rPrChange w:id="2676" w:author="lợi đoàn" w:date="2024-11-30T02:26:00Z">
            <w:rPr>
              <w:webHidden/>
              <w:color w:val="000000" w:themeColor="text1"/>
              <w:sz w:val="26"/>
              <w:szCs w:val="26"/>
            </w:rPr>
          </w:rPrChange>
        </w:rPr>
      </w:r>
      <w:ins w:id="2677" w:author="lợi đoàn" w:date="2024-11-30T02:24:00Z">
        <w:r w:rsidRPr="00C76D77">
          <w:rPr>
            <w:webHidden/>
            <w:color w:val="000000" w:themeColor="text1"/>
            <w:sz w:val="26"/>
            <w:szCs w:val="26"/>
            <w:rPrChange w:id="2678" w:author="lợi đoàn" w:date="2024-11-30T02:26:00Z">
              <w:rPr>
                <w:webHidden/>
              </w:rPr>
            </w:rPrChange>
          </w:rPr>
          <w:fldChar w:fldCharType="separate"/>
        </w:r>
      </w:ins>
      <w:ins w:id="2679" w:author="lợi đoàn" w:date="2024-11-30T09:11:00Z">
        <w:r w:rsidR="007B4A50">
          <w:rPr>
            <w:webHidden/>
            <w:color w:val="000000" w:themeColor="text1"/>
            <w:sz w:val="26"/>
            <w:szCs w:val="26"/>
          </w:rPr>
          <w:t>59</w:t>
        </w:r>
      </w:ins>
      <w:ins w:id="2680" w:author="lợi đoàn" w:date="2024-11-30T02:24:00Z">
        <w:r w:rsidRPr="00C76D77">
          <w:rPr>
            <w:webHidden/>
            <w:color w:val="000000" w:themeColor="text1"/>
            <w:sz w:val="26"/>
            <w:szCs w:val="26"/>
            <w:rPrChange w:id="2681" w:author="lợi đoàn" w:date="2024-11-30T02:26:00Z">
              <w:rPr>
                <w:webHidden/>
              </w:rPr>
            </w:rPrChange>
          </w:rPr>
          <w:fldChar w:fldCharType="end"/>
        </w:r>
        <w:r w:rsidRPr="00C76D77">
          <w:rPr>
            <w:rStyle w:val="Hyperlink"/>
            <w:color w:val="000000" w:themeColor="text1"/>
            <w:sz w:val="26"/>
            <w:szCs w:val="26"/>
            <w:u w:val="none"/>
            <w:rPrChange w:id="2682" w:author="lợi đoàn" w:date="2024-11-30T02:26:00Z">
              <w:rPr>
                <w:rStyle w:val="Hyperlink"/>
              </w:rPr>
            </w:rPrChange>
          </w:rPr>
          <w:fldChar w:fldCharType="end"/>
        </w:r>
      </w:ins>
    </w:p>
    <w:p w14:paraId="7B1DD6DF" w14:textId="03A52D20" w:rsidR="00990C98" w:rsidRPr="00D62A08" w:rsidDel="00A930E9" w:rsidRDefault="00990C98" w:rsidP="00990C98">
      <w:pPr>
        <w:spacing w:after="120" w:line="276" w:lineRule="auto"/>
        <w:jc w:val="both"/>
        <w:rPr>
          <w:del w:id="2683" w:author="lợi đoàn" w:date="2024-11-30T02:16:00Z"/>
          <w:rFonts w:ascii="Times New Roman" w:hAnsi="Times New Roman"/>
          <w:sz w:val="26"/>
          <w:szCs w:val="26"/>
        </w:rPr>
      </w:pPr>
      <w:del w:id="2684" w:author="lợi đoàn" w:date="2024-11-30T02:16:00Z">
        <w:r w:rsidRPr="00D62A08" w:rsidDel="00A930E9">
          <w:rPr>
            <w:rFonts w:ascii="Times New Roman" w:hAnsi="Times New Roman"/>
            <w:sz w:val="26"/>
            <w:szCs w:val="26"/>
          </w:rPr>
          <w:delText>BẢNG 1.1 {size 13}..........................................................................................................</w:delText>
        </w:r>
      </w:del>
    </w:p>
    <w:p w14:paraId="42C91296" w14:textId="33A77CC8" w:rsidR="00990C98" w:rsidRPr="00D62A08" w:rsidDel="00A930E9" w:rsidRDefault="00990C98" w:rsidP="00990C98">
      <w:pPr>
        <w:spacing w:after="120" w:line="276" w:lineRule="auto"/>
        <w:jc w:val="both"/>
        <w:rPr>
          <w:del w:id="2685" w:author="lợi đoàn" w:date="2024-11-30T02:16:00Z"/>
          <w:rFonts w:ascii="Times New Roman" w:hAnsi="Times New Roman"/>
          <w:sz w:val="26"/>
          <w:szCs w:val="26"/>
        </w:rPr>
      </w:pPr>
      <w:del w:id="2686" w:author="lợi đoàn" w:date="2024-11-30T02:16:00Z">
        <w:r w:rsidRPr="00D62A08" w:rsidDel="00A930E9">
          <w:rPr>
            <w:rFonts w:ascii="Times New Roman" w:hAnsi="Times New Roman"/>
            <w:sz w:val="26"/>
            <w:szCs w:val="26"/>
          </w:rPr>
          <w:delText>BẢNG 1.2 …….................................................................................................................</w:delText>
        </w:r>
      </w:del>
    </w:p>
    <w:p w14:paraId="36DADBC9" w14:textId="33F17F54" w:rsidR="00990C98" w:rsidRPr="00D62A08" w:rsidDel="00A930E9" w:rsidRDefault="00990C98" w:rsidP="00990C98">
      <w:pPr>
        <w:spacing w:after="120" w:line="276" w:lineRule="auto"/>
        <w:jc w:val="both"/>
        <w:rPr>
          <w:del w:id="2687" w:author="lợi đoàn" w:date="2024-11-30T02:16:00Z"/>
          <w:rFonts w:ascii="Times New Roman" w:hAnsi="Times New Roman"/>
          <w:sz w:val="26"/>
          <w:szCs w:val="26"/>
        </w:rPr>
      </w:pPr>
      <w:del w:id="2688" w:author="lợi đoàn" w:date="2024-11-30T02:16:00Z">
        <w:r w:rsidRPr="00D62A08" w:rsidDel="00A930E9">
          <w:rPr>
            <w:rFonts w:ascii="Times New Roman" w:hAnsi="Times New Roman"/>
            <w:sz w:val="26"/>
            <w:szCs w:val="26"/>
          </w:rPr>
          <w:delText>BẢNG 1.3 …….................................................................................................................</w:delText>
        </w:r>
      </w:del>
    </w:p>
    <w:p w14:paraId="052E78F4" w14:textId="0E943905" w:rsidR="00990C98" w:rsidRPr="00D62A08" w:rsidDel="00A930E9" w:rsidRDefault="00990C98" w:rsidP="00990C98">
      <w:pPr>
        <w:spacing w:after="120" w:line="276" w:lineRule="auto"/>
        <w:jc w:val="both"/>
        <w:rPr>
          <w:del w:id="2689" w:author="lợi đoàn" w:date="2024-11-30T02:16:00Z"/>
          <w:rFonts w:ascii="Times New Roman" w:hAnsi="Times New Roman"/>
          <w:sz w:val="26"/>
          <w:szCs w:val="26"/>
        </w:rPr>
      </w:pPr>
      <w:del w:id="2690" w:author="lợi đoàn" w:date="2024-11-30T02:16:00Z">
        <w:r w:rsidRPr="00D62A08" w:rsidDel="00A930E9">
          <w:rPr>
            <w:rFonts w:ascii="Times New Roman" w:hAnsi="Times New Roman"/>
            <w:sz w:val="26"/>
            <w:szCs w:val="26"/>
          </w:rPr>
          <w:delText>…….……..........................................................................................................................</w:delText>
        </w:r>
      </w:del>
    </w:p>
    <w:p w14:paraId="62E2CE54" w14:textId="0A35E3BE" w:rsidR="00990C98" w:rsidRPr="00D62A08" w:rsidDel="00A930E9" w:rsidRDefault="00990C98" w:rsidP="00990C98">
      <w:pPr>
        <w:spacing w:after="120" w:line="276" w:lineRule="auto"/>
        <w:jc w:val="both"/>
        <w:rPr>
          <w:del w:id="2691" w:author="lợi đoàn" w:date="2024-11-30T02:16:00Z"/>
          <w:rFonts w:ascii="Times New Roman" w:hAnsi="Times New Roman"/>
          <w:sz w:val="26"/>
          <w:szCs w:val="26"/>
        </w:rPr>
      </w:pPr>
      <w:del w:id="2692" w:author="lợi đoàn" w:date="2024-11-30T02:16:00Z">
        <w:r w:rsidRPr="00D62A08" w:rsidDel="00A930E9">
          <w:rPr>
            <w:rFonts w:ascii="Times New Roman" w:hAnsi="Times New Roman"/>
            <w:sz w:val="26"/>
            <w:szCs w:val="26"/>
          </w:rPr>
          <w:delText>HÌNH 1.1 ...........................................................................................................................</w:delText>
        </w:r>
      </w:del>
    </w:p>
    <w:p w14:paraId="3212545E" w14:textId="41941F60" w:rsidR="00990C98" w:rsidRPr="00D62A08" w:rsidDel="00A930E9" w:rsidRDefault="00990C98" w:rsidP="00990C98">
      <w:pPr>
        <w:spacing w:after="120" w:line="276" w:lineRule="auto"/>
        <w:jc w:val="both"/>
        <w:rPr>
          <w:del w:id="2693" w:author="lợi đoàn" w:date="2024-11-30T02:16:00Z"/>
          <w:rFonts w:ascii="Times New Roman" w:hAnsi="Times New Roman"/>
          <w:sz w:val="26"/>
          <w:szCs w:val="26"/>
        </w:rPr>
      </w:pPr>
      <w:del w:id="2694" w:author="lợi đoàn" w:date="2024-11-30T02:16:00Z">
        <w:r w:rsidRPr="00D62A08" w:rsidDel="00A930E9">
          <w:rPr>
            <w:rFonts w:ascii="Times New Roman" w:hAnsi="Times New Roman"/>
            <w:sz w:val="26"/>
            <w:szCs w:val="26"/>
          </w:rPr>
          <w:delText>HÌNH 1.2 ...........................................................................................................................</w:delText>
        </w:r>
      </w:del>
    </w:p>
    <w:p w14:paraId="043B6A8D" w14:textId="420B1618" w:rsidR="00990C98" w:rsidRPr="00D62A08" w:rsidDel="00A930E9" w:rsidRDefault="00990C98" w:rsidP="00990C98">
      <w:pPr>
        <w:spacing w:after="120" w:line="276" w:lineRule="auto"/>
        <w:jc w:val="both"/>
        <w:rPr>
          <w:del w:id="2695" w:author="lợi đoàn" w:date="2024-11-30T02:16:00Z"/>
          <w:rFonts w:ascii="Times New Roman" w:hAnsi="Times New Roman"/>
          <w:sz w:val="26"/>
          <w:szCs w:val="26"/>
        </w:rPr>
      </w:pPr>
      <w:del w:id="2696" w:author="lợi đoàn" w:date="2024-11-30T02:16:00Z">
        <w:r w:rsidRPr="00D62A08" w:rsidDel="00A930E9">
          <w:rPr>
            <w:rFonts w:ascii="Times New Roman" w:hAnsi="Times New Roman"/>
            <w:sz w:val="26"/>
            <w:szCs w:val="26"/>
          </w:rPr>
          <w:delText>HÌNH 1.3 ...........................................................................................................................</w:delText>
        </w:r>
      </w:del>
    </w:p>
    <w:p w14:paraId="767352E0" w14:textId="3E5B695D" w:rsidR="00990C98" w:rsidRPr="00D62A08" w:rsidRDefault="00990C98" w:rsidP="00990C98">
      <w:pPr>
        <w:spacing w:after="120" w:line="276" w:lineRule="auto"/>
        <w:jc w:val="both"/>
        <w:rPr>
          <w:rFonts w:ascii="Times New Roman" w:hAnsi="Times New Roman"/>
          <w:sz w:val="26"/>
          <w:szCs w:val="26"/>
        </w:rPr>
      </w:pPr>
      <w:del w:id="2697" w:author="lợi đoàn" w:date="2024-11-30T02:16:00Z">
        <w:r w:rsidRPr="00D62A08" w:rsidDel="00A930E9">
          <w:rPr>
            <w:rFonts w:ascii="Times New Roman" w:hAnsi="Times New Roman"/>
            <w:sz w:val="26"/>
            <w:szCs w:val="26"/>
          </w:rPr>
          <w:delText>…….……..........................................................................................................................</w:delText>
        </w:r>
      </w:del>
    </w:p>
    <w:p w14:paraId="413F494C" w14:textId="77777777" w:rsidR="00990C98" w:rsidRPr="00D62A08" w:rsidRDefault="00990C98" w:rsidP="00990C98">
      <w:pPr>
        <w:ind w:left="720"/>
        <w:jc w:val="both"/>
        <w:rPr>
          <w:rFonts w:ascii="Times New Roman" w:hAnsi="Times New Roman"/>
          <w:b/>
          <w:sz w:val="26"/>
          <w:szCs w:val="26"/>
        </w:rPr>
      </w:pPr>
    </w:p>
    <w:p w14:paraId="33EBAE12" w14:textId="77777777" w:rsidR="00990C98" w:rsidRPr="00D62A08" w:rsidRDefault="00990C98" w:rsidP="00990C98">
      <w:pPr>
        <w:jc w:val="both"/>
        <w:rPr>
          <w:rFonts w:ascii="Times New Roman" w:hAnsi="Times New Roman"/>
          <w:b/>
          <w:sz w:val="26"/>
          <w:szCs w:val="26"/>
        </w:rPr>
      </w:pPr>
    </w:p>
    <w:p w14:paraId="53750B8F" w14:textId="74C3397A" w:rsidR="00990C98" w:rsidRPr="00D62A08" w:rsidRDefault="00990C98">
      <w:pPr>
        <w:spacing w:after="160" w:line="259" w:lineRule="auto"/>
        <w:rPr>
          <w:rFonts w:ascii="Times New Roman" w:hAnsi="Times New Roman"/>
        </w:rPr>
      </w:pPr>
      <w:r w:rsidRPr="00D62A08">
        <w:rPr>
          <w:rFonts w:ascii="Times New Roman" w:hAnsi="Times New Roman"/>
        </w:rPr>
        <w:br w:type="page"/>
      </w:r>
    </w:p>
    <w:p w14:paraId="6B68FF04" w14:textId="77777777" w:rsidR="00990C98" w:rsidRPr="00D62A08" w:rsidRDefault="00990C98" w:rsidP="00990C98">
      <w:pPr>
        <w:pStyle w:val="Heading1"/>
        <w:jc w:val="center"/>
        <w:rPr>
          <w:rFonts w:ascii="Times New Roman" w:hAnsi="Times New Roman" w:cs="Times New Roman"/>
          <w:b/>
          <w:color w:val="auto"/>
          <w:sz w:val="28"/>
          <w:szCs w:val="28"/>
        </w:rPr>
      </w:pPr>
      <w:bookmarkStart w:id="2698" w:name="_Toc183464616"/>
      <w:bookmarkStart w:id="2699" w:name="_Toc183541761"/>
      <w:bookmarkStart w:id="2700" w:name="_Toc183825424"/>
      <w:r w:rsidRPr="00D62A08">
        <w:rPr>
          <w:rFonts w:ascii="Times New Roman" w:hAnsi="Times New Roman" w:cs="Times New Roman"/>
          <w:b/>
          <w:color w:val="auto"/>
          <w:sz w:val="28"/>
          <w:szCs w:val="28"/>
        </w:rPr>
        <w:lastRenderedPageBreak/>
        <w:t>DANH SÁCH CÁC KÝ HIỆU, CHỮ VIẾT TẮT</w:t>
      </w:r>
      <w:bookmarkEnd w:id="2698"/>
      <w:bookmarkEnd w:id="2699"/>
      <w:bookmarkEnd w:id="2700"/>
    </w:p>
    <w:p w14:paraId="360C3132" w14:textId="77777777" w:rsidR="00990C98" w:rsidRPr="00D62A08" w:rsidRDefault="00990C98" w:rsidP="00990C98">
      <w:pPr>
        <w:jc w:val="center"/>
        <w:rPr>
          <w:rFonts w:ascii="Times New Roman" w:hAnsi="Times New Roman"/>
          <w:sz w:val="26"/>
          <w:szCs w:val="26"/>
        </w:rPr>
      </w:pPr>
    </w:p>
    <w:p w14:paraId="0CC80A08" w14:textId="77777777" w:rsidR="00990C98" w:rsidRPr="00D62A08" w:rsidRDefault="00990C98" w:rsidP="00990C98">
      <w:pPr>
        <w:rPr>
          <w:rFonts w:ascii="Times New Roman" w:hAnsi="Times New Roman"/>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BF2C39" w:rsidRPr="00C753C6" w14:paraId="7D11EE8B" w14:textId="77777777" w:rsidTr="00BF2C39">
        <w:tc>
          <w:tcPr>
            <w:tcW w:w="3020" w:type="dxa"/>
          </w:tcPr>
          <w:p w14:paraId="71359797" w14:textId="77777777" w:rsidR="00990C98" w:rsidRPr="004E0C81" w:rsidRDefault="00990C98" w:rsidP="00404556">
            <w:pPr>
              <w:jc w:val="both"/>
              <w:rPr>
                <w:rFonts w:ascii="Times New Roman" w:hAnsi="Times New Roman"/>
                <w:bCs/>
                <w:sz w:val="26"/>
                <w:szCs w:val="26"/>
              </w:rPr>
            </w:pPr>
            <w:r w:rsidRPr="004E0C81">
              <w:rPr>
                <w:rFonts w:ascii="Times New Roman" w:hAnsi="Times New Roman"/>
                <w:bCs/>
                <w:sz w:val="26"/>
                <w:szCs w:val="26"/>
              </w:rPr>
              <w:t>KÝ HIỆU</w:t>
            </w:r>
          </w:p>
        </w:tc>
        <w:tc>
          <w:tcPr>
            <w:tcW w:w="3021" w:type="dxa"/>
          </w:tcPr>
          <w:p w14:paraId="30056F06" w14:textId="77777777" w:rsidR="00990C98" w:rsidRPr="00C753C6" w:rsidRDefault="00990C98" w:rsidP="00404556">
            <w:pPr>
              <w:jc w:val="both"/>
              <w:rPr>
                <w:rFonts w:ascii="Times New Roman" w:hAnsi="Times New Roman"/>
                <w:bCs/>
                <w:sz w:val="26"/>
                <w:szCs w:val="26"/>
              </w:rPr>
            </w:pPr>
            <w:r w:rsidRPr="00C753C6">
              <w:rPr>
                <w:rFonts w:ascii="Times New Roman" w:hAnsi="Times New Roman"/>
                <w:bCs/>
                <w:sz w:val="26"/>
                <w:szCs w:val="26"/>
              </w:rPr>
              <w:t>TÊN GỌI</w:t>
            </w:r>
          </w:p>
        </w:tc>
        <w:tc>
          <w:tcPr>
            <w:tcW w:w="3021" w:type="dxa"/>
          </w:tcPr>
          <w:p w14:paraId="5B80F3B3" w14:textId="77777777" w:rsidR="00990C98" w:rsidRPr="00C753C6" w:rsidRDefault="00990C98" w:rsidP="00404556">
            <w:pPr>
              <w:jc w:val="both"/>
              <w:rPr>
                <w:rFonts w:ascii="Times New Roman" w:hAnsi="Times New Roman"/>
                <w:bCs/>
                <w:sz w:val="26"/>
                <w:szCs w:val="26"/>
              </w:rPr>
            </w:pPr>
            <w:r w:rsidRPr="00C753C6">
              <w:rPr>
                <w:rFonts w:ascii="Times New Roman" w:hAnsi="Times New Roman"/>
                <w:bCs/>
                <w:sz w:val="26"/>
                <w:szCs w:val="26"/>
              </w:rPr>
              <w:t>DIỄN GIẢI</w:t>
            </w:r>
          </w:p>
        </w:tc>
      </w:tr>
      <w:tr w:rsidR="00BF2C39" w:rsidRPr="00C753C6" w:rsidDel="006E573E" w14:paraId="478567C8" w14:textId="424DEABD" w:rsidTr="00BF2C39">
        <w:trPr>
          <w:del w:id="2701" w:author="lợi đoàn" w:date="2024-11-29T15:17:00Z"/>
        </w:trPr>
        <w:tc>
          <w:tcPr>
            <w:tcW w:w="3020" w:type="dxa"/>
          </w:tcPr>
          <w:p w14:paraId="33F94681" w14:textId="2AF9A496" w:rsidR="00990C98" w:rsidRPr="00C753C6" w:rsidDel="006E573E" w:rsidRDefault="00D04A80" w:rsidP="00404556">
            <w:pPr>
              <w:jc w:val="both"/>
              <w:rPr>
                <w:del w:id="2702" w:author="lợi đoàn" w:date="2024-11-29T15:17:00Z"/>
                <w:rFonts w:ascii="Times New Roman" w:hAnsi="Times New Roman"/>
                <w:bCs/>
                <w:sz w:val="26"/>
                <w:szCs w:val="26"/>
              </w:rPr>
            </w:pPr>
            <w:del w:id="2703" w:author="lợi đoàn" w:date="2024-11-29T15:17:00Z">
              <w:r w:rsidRPr="004E0C81" w:rsidDel="00325AA7">
                <w:rPr>
                  <w:rFonts w:ascii="Times New Roman" w:hAnsi="Times New Roman"/>
                  <w:bCs/>
                  <w:sz w:val="26"/>
                  <w:szCs w:val="26"/>
                </w:rPr>
                <w:delText>AI</w:delText>
              </w:r>
            </w:del>
          </w:p>
        </w:tc>
        <w:tc>
          <w:tcPr>
            <w:tcW w:w="3021" w:type="dxa"/>
          </w:tcPr>
          <w:p w14:paraId="7D128E03" w14:textId="462BCCD5" w:rsidR="00990C98" w:rsidRPr="00C753C6" w:rsidDel="006E573E" w:rsidRDefault="00990C98" w:rsidP="00404556">
            <w:pPr>
              <w:jc w:val="both"/>
              <w:rPr>
                <w:del w:id="2704" w:author="lợi đoàn" w:date="2024-11-29T15:17:00Z"/>
                <w:rFonts w:ascii="Times New Roman" w:hAnsi="Times New Roman"/>
                <w:bCs/>
                <w:sz w:val="26"/>
                <w:szCs w:val="26"/>
              </w:rPr>
            </w:pPr>
          </w:p>
        </w:tc>
        <w:tc>
          <w:tcPr>
            <w:tcW w:w="3021" w:type="dxa"/>
          </w:tcPr>
          <w:p w14:paraId="4BDF1069" w14:textId="195DE604" w:rsidR="00990C98" w:rsidRPr="00C753C6" w:rsidDel="006E573E" w:rsidRDefault="00990C98" w:rsidP="00404556">
            <w:pPr>
              <w:jc w:val="both"/>
              <w:rPr>
                <w:del w:id="2705" w:author="lợi đoàn" w:date="2024-11-29T15:17:00Z"/>
                <w:rFonts w:ascii="Times New Roman" w:hAnsi="Times New Roman"/>
                <w:bCs/>
                <w:sz w:val="26"/>
                <w:szCs w:val="26"/>
              </w:rPr>
            </w:pPr>
          </w:p>
        </w:tc>
      </w:tr>
      <w:tr w:rsidR="00BF2C39" w:rsidRPr="00C753C6" w14:paraId="2CD9264A" w14:textId="77777777" w:rsidTr="00BF2C39">
        <w:tc>
          <w:tcPr>
            <w:tcW w:w="3020" w:type="dxa"/>
          </w:tcPr>
          <w:p w14:paraId="63EB431D" w14:textId="764D36F2" w:rsidR="00990C98" w:rsidRPr="004E0C81" w:rsidRDefault="009D0F3A" w:rsidP="00404556">
            <w:pPr>
              <w:jc w:val="both"/>
              <w:rPr>
                <w:rFonts w:ascii="Times New Roman" w:hAnsi="Times New Roman"/>
                <w:bCs/>
                <w:sz w:val="26"/>
                <w:szCs w:val="26"/>
              </w:rPr>
            </w:pPr>
            <w:r w:rsidRPr="004E0C81">
              <w:rPr>
                <w:rFonts w:ascii="Times New Roman" w:hAnsi="Times New Roman"/>
                <w:bCs/>
                <w:sz w:val="26"/>
                <w:szCs w:val="26"/>
              </w:rPr>
              <w:t>API</w:t>
            </w:r>
          </w:p>
        </w:tc>
        <w:tc>
          <w:tcPr>
            <w:tcW w:w="3021" w:type="dxa"/>
          </w:tcPr>
          <w:p w14:paraId="537A991C" w14:textId="42CD3002" w:rsidR="00990C98" w:rsidRPr="004E0C81" w:rsidRDefault="00FF7455" w:rsidP="00404556">
            <w:pPr>
              <w:jc w:val="both"/>
              <w:rPr>
                <w:rFonts w:ascii="Times New Roman" w:hAnsi="Times New Roman"/>
                <w:bCs/>
                <w:sz w:val="26"/>
                <w:szCs w:val="26"/>
              </w:rPr>
            </w:pPr>
            <w:ins w:id="2706" w:author="lợi đoàn" w:date="2024-11-30T02:28:00Z">
              <w:r w:rsidRPr="00C753C6">
                <w:rPr>
                  <w:rFonts w:ascii="Times New Roman" w:hAnsi="Times New Roman"/>
                  <w:sz w:val="26"/>
                  <w:szCs w:val="26"/>
                  <w:rPrChange w:id="2707" w:author="lợi đoàn" w:date="2024-11-30T02:31:00Z">
                    <w:rPr/>
                  </w:rPrChange>
                </w:rPr>
                <w:t>Application Programming Interface</w:t>
              </w:r>
            </w:ins>
          </w:p>
        </w:tc>
        <w:tc>
          <w:tcPr>
            <w:tcW w:w="3021" w:type="dxa"/>
          </w:tcPr>
          <w:p w14:paraId="21509E64" w14:textId="7CA4A5B9" w:rsidR="00990C98" w:rsidRPr="004E0C81" w:rsidRDefault="00C753C6" w:rsidP="00404556">
            <w:pPr>
              <w:jc w:val="both"/>
              <w:rPr>
                <w:rFonts w:ascii="Times New Roman" w:hAnsi="Times New Roman"/>
                <w:bCs/>
                <w:sz w:val="26"/>
                <w:szCs w:val="26"/>
              </w:rPr>
            </w:pPr>
            <w:ins w:id="2708" w:author="lợi đoàn" w:date="2024-11-30T02:30:00Z">
              <w:r w:rsidRPr="00C753C6">
                <w:rPr>
                  <w:rFonts w:ascii="Times New Roman" w:hAnsi="Times New Roman"/>
                  <w:sz w:val="26"/>
                  <w:szCs w:val="26"/>
                  <w:rPrChange w:id="2709" w:author="lợi đoàn" w:date="2024-11-30T02:31:00Z">
                    <w:rPr/>
                  </w:rPrChange>
                </w:rPr>
                <w:t>Giao di</w:t>
              </w:r>
              <w:r w:rsidRPr="00C753C6">
                <w:rPr>
                  <w:rFonts w:ascii="Times New Roman" w:hAnsi="Times New Roman"/>
                  <w:sz w:val="26"/>
                  <w:szCs w:val="26"/>
                  <w:rPrChange w:id="2710" w:author="lợi đoàn" w:date="2024-11-30T02:31:00Z">
                    <w:rPr>
                      <w:rFonts w:ascii="Cambria" w:hAnsi="Cambria" w:cs="Cambria"/>
                    </w:rPr>
                  </w:rPrChange>
                </w:rPr>
                <w:t>ệ</w:t>
              </w:r>
              <w:r w:rsidRPr="00C753C6">
                <w:rPr>
                  <w:rFonts w:ascii="Times New Roman" w:hAnsi="Times New Roman"/>
                  <w:sz w:val="26"/>
                  <w:szCs w:val="26"/>
                  <w:rPrChange w:id="2711" w:author="lợi đoàn" w:date="2024-11-30T02:31:00Z">
                    <w:rPr/>
                  </w:rPrChange>
                </w:rPr>
                <w:t>n l</w:t>
              </w:r>
              <w:r w:rsidRPr="00C753C6">
                <w:rPr>
                  <w:rFonts w:ascii="Times New Roman" w:hAnsi="Times New Roman"/>
                  <w:sz w:val="26"/>
                  <w:szCs w:val="26"/>
                  <w:rPrChange w:id="2712" w:author="lợi đoàn" w:date="2024-11-30T02:31:00Z">
                    <w:rPr>
                      <w:rFonts w:ascii="Cambria" w:hAnsi="Cambria" w:cs="Cambria"/>
                    </w:rPr>
                  </w:rPrChange>
                </w:rPr>
                <w:t>ậ</w:t>
              </w:r>
              <w:r w:rsidRPr="00C753C6">
                <w:rPr>
                  <w:rFonts w:ascii="Times New Roman" w:hAnsi="Times New Roman"/>
                  <w:sz w:val="26"/>
                  <w:szCs w:val="26"/>
                  <w:rPrChange w:id="2713" w:author="lợi đoàn" w:date="2024-11-30T02:31:00Z">
                    <w:rPr/>
                  </w:rPrChange>
                </w:rPr>
                <w:t>p tr</w:t>
              </w:r>
              <w:r w:rsidRPr="00C753C6">
                <w:rPr>
                  <w:rFonts w:ascii="Times New Roman" w:hAnsi="Times New Roman"/>
                  <w:sz w:val="26"/>
                  <w:szCs w:val="26"/>
                  <w:rPrChange w:id="2714" w:author="lợi đoàn" w:date="2024-11-30T02:31:00Z">
                    <w:rPr>
                      <w:rFonts w:cs="VNI-Times"/>
                    </w:rPr>
                  </w:rPrChange>
                </w:rPr>
                <w:t>ì</w:t>
              </w:r>
              <w:r w:rsidRPr="00C753C6">
                <w:rPr>
                  <w:rFonts w:ascii="Times New Roman" w:hAnsi="Times New Roman"/>
                  <w:sz w:val="26"/>
                  <w:szCs w:val="26"/>
                  <w:rPrChange w:id="2715" w:author="lợi đoàn" w:date="2024-11-30T02:31:00Z">
                    <w:rPr/>
                  </w:rPrChange>
                </w:rPr>
                <w:t xml:space="preserve">nh </w:t>
              </w:r>
              <w:r w:rsidRPr="00C753C6">
                <w:rPr>
                  <w:rFonts w:ascii="Times New Roman" w:hAnsi="Times New Roman"/>
                  <w:sz w:val="26"/>
                  <w:szCs w:val="26"/>
                  <w:rPrChange w:id="2716" w:author="lợi đoàn" w:date="2024-11-30T02:31:00Z">
                    <w:rPr>
                      <w:rFonts w:ascii="Cambria" w:hAnsi="Cambria" w:cs="Cambria"/>
                    </w:rPr>
                  </w:rPrChange>
                </w:rPr>
                <w:t>ứ</w:t>
              </w:r>
              <w:r w:rsidRPr="00C753C6">
                <w:rPr>
                  <w:rFonts w:ascii="Times New Roman" w:hAnsi="Times New Roman"/>
                  <w:sz w:val="26"/>
                  <w:szCs w:val="26"/>
                  <w:rPrChange w:id="2717" w:author="lợi đoàn" w:date="2024-11-30T02:31:00Z">
                    <w:rPr/>
                  </w:rPrChange>
                </w:rPr>
                <w:t>ng d</w:t>
              </w:r>
              <w:r w:rsidRPr="00C753C6">
                <w:rPr>
                  <w:rFonts w:ascii="Times New Roman" w:hAnsi="Times New Roman"/>
                  <w:sz w:val="26"/>
                  <w:szCs w:val="26"/>
                  <w:rPrChange w:id="2718" w:author="lợi đoàn" w:date="2024-11-30T02:31:00Z">
                    <w:rPr>
                      <w:rFonts w:ascii="Cambria" w:hAnsi="Cambria" w:cs="Cambria"/>
                    </w:rPr>
                  </w:rPrChange>
                </w:rPr>
                <w:t>ụ</w:t>
              </w:r>
              <w:r w:rsidRPr="00C753C6">
                <w:rPr>
                  <w:rFonts w:ascii="Times New Roman" w:hAnsi="Times New Roman"/>
                  <w:sz w:val="26"/>
                  <w:szCs w:val="26"/>
                  <w:rPrChange w:id="2719" w:author="lợi đoàn" w:date="2024-11-30T02:31:00Z">
                    <w:rPr/>
                  </w:rPrChange>
                </w:rPr>
                <w:t>ng, cho ph</w:t>
              </w:r>
              <w:r w:rsidRPr="00C753C6">
                <w:rPr>
                  <w:rFonts w:ascii="Times New Roman" w:hAnsi="Times New Roman"/>
                  <w:sz w:val="26"/>
                  <w:szCs w:val="26"/>
                  <w:rPrChange w:id="2720" w:author="lợi đoàn" w:date="2024-11-30T02:31:00Z">
                    <w:rPr>
                      <w:rFonts w:cs="VNI-Times"/>
                    </w:rPr>
                  </w:rPrChange>
                </w:rPr>
                <w:t>é</w:t>
              </w:r>
              <w:r w:rsidRPr="00C753C6">
                <w:rPr>
                  <w:rFonts w:ascii="Times New Roman" w:hAnsi="Times New Roman"/>
                  <w:sz w:val="26"/>
                  <w:szCs w:val="26"/>
                  <w:rPrChange w:id="2721" w:author="lợi đoàn" w:date="2024-11-30T02:31:00Z">
                    <w:rPr/>
                  </w:rPrChange>
                </w:rPr>
                <w:t>p c</w:t>
              </w:r>
              <w:r w:rsidRPr="00C753C6">
                <w:rPr>
                  <w:rFonts w:ascii="Times New Roman" w:hAnsi="Times New Roman"/>
                  <w:sz w:val="26"/>
                  <w:szCs w:val="26"/>
                  <w:rPrChange w:id="2722" w:author="lợi đoàn" w:date="2024-11-30T02:31:00Z">
                    <w:rPr>
                      <w:rFonts w:cs="VNI-Times"/>
                    </w:rPr>
                  </w:rPrChange>
                </w:rPr>
                <w:t>á</w:t>
              </w:r>
              <w:r w:rsidRPr="00C753C6">
                <w:rPr>
                  <w:rFonts w:ascii="Times New Roman" w:hAnsi="Times New Roman"/>
                  <w:sz w:val="26"/>
                  <w:szCs w:val="26"/>
                  <w:rPrChange w:id="2723" w:author="lợi đoàn" w:date="2024-11-30T02:31:00Z">
                    <w:rPr/>
                  </w:rPrChange>
                </w:rPr>
                <w:t>c ph</w:t>
              </w:r>
              <w:r w:rsidRPr="00C753C6">
                <w:rPr>
                  <w:rFonts w:ascii="Times New Roman" w:hAnsi="Times New Roman"/>
                  <w:sz w:val="26"/>
                  <w:szCs w:val="26"/>
                  <w:rPrChange w:id="2724" w:author="lợi đoàn" w:date="2024-11-30T02:31:00Z">
                    <w:rPr>
                      <w:rFonts w:ascii="Cambria" w:hAnsi="Cambria" w:cs="Cambria"/>
                    </w:rPr>
                  </w:rPrChange>
                </w:rPr>
                <w:t>ầ</w:t>
              </w:r>
              <w:r w:rsidRPr="00C753C6">
                <w:rPr>
                  <w:rFonts w:ascii="Times New Roman" w:hAnsi="Times New Roman"/>
                  <w:sz w:val="26"/>
                  <w:szCs w:val="26"/>
                  <w:rPrChange w:id="2725" w:author="lợi đoàn" w:date="2024-11-30T02:31:00Z">
                    <w:rPr/>
                  </w:rPrChange>
                </w:rPr>
                <w:t>n m</w:t>
              </w:r>
              <w:r w:rsidRPr="00C753C6">
                <w:rPr>
                  <w:rFonts w:ascii="Times New Roman" w:hAnsi="Times New Roman"/>
                  <w:sz w:val="26"/>
                  <w:szCs w:val="26"/>
                  <w:rPrChange w:id="2726" w:author="lợi đoàn" w:date="2024-11-30T02:31:00Z">
                    <w:rPr>
                      <w:rFonts w:ascii="Cambria" w:hAnsi="Cambria" w:cs="Cambria"/>
                    </w:rPr>
                  </w:rPrChange>
                </w:rPr>
                <w:t>ề</w:t>
              </w:r>
              <w:r w:rsidRPr="00C753C6">
                <w:rPr>
                  <w:rFonts w:ascii="Times New Roman" w:hAnsi="Times New Roman"/>
                  <w:sz w:val="26"/>
                  <w:szCs w:val="26"/>
                  <w:rPrChange w:id="2727" w:author="lợi đoàn" w:date="2024-11-30T02:31:00Z">
                    <w:rPr/>
                  </w:rPrChange>
                </w:rPr>
                <w:t>m kh</w:t>
              </w:r>
              <w:r w:rsidRPr="00C753C6">
                <w:rPr>
                  <w:rFonts w:ascii="Times New Roman" w:hAnsi="Times New Roman"/>
                  <w:sz w:val="26"/>
                  <w:szCs w:val="26"/>
                  <w:rPrChange w:id="2728" w:author="lợi đoàn" w:date="2024-11-30T02:31:00Z">
                    <w:rPr>
                      <w:rFonts w:cs="VNI-Times"/>
                    </w:rPr>
                  </w:rPrChange>
                </w:rPr>
                <w:t>á</w:t>
              </w:r>
              <w:r w:rsidRPr="00C753C6">
                <w:rPr>
                  <w:rFonts w:ascii="Times New Roman" w:hAnsi="Times New Roman"/>
                  <w:sz w:val="26"/>
                  <w:szCs w:val="26"/>
                  <w:rPrChange w:id="2729" w:author="lợi đoàn" w:date="2024-11-30T02:31:00Z">
                    <w:rPr/>
                  </w:rPrChange>
                </w:rPr>
                <w:t>c nhau giao ti</w:t>
              </w:r>
              <w:r w:rsidRPr="00C753C6">
                <w:rPr>
                  <w:rFonts w:ascii="Times New Roman" w:hAnsi="Times New Roman"/>
                  <w:sz w:val="26"/>
                  <w:szCs w:val="26"/>
                  <w:rPrChange w:id="2730" w:author="lợi đoàn" w:date="2024-11-30T02:31:00Z">
                    <w:rPr>
                      <w:rFonts w:ascii="Cambria" w:hAnsi="Cambria" w:cs="Cambria"/>
                    </w:rPr>
                  </w:rPrChange>
                </w:rPr>
                <w:t>ế</w:t>
              </w:r>
              <w:r w:rsidRPr="00C753C6">
                <w:rPr>
                  <w:rFonts w:ascii="Times New Roman" w:hAnsi="Times New Roman"/>
                  <w:sz w:val="26"/>
                  <w:szCs w:val="26"/>
                  <w:rPrChange w:id="2731" w:author="lợi đoàn" w:date="2024-11-30T02:31:00Z">
                    <w:rPr/>
                  </w:rPrChange>
                </w:rPr>
                <w:t>p v</w:t>
              </w:r>
              <w:r w:rsidRPr="00C753C6">
                <w:rPr>
                  <w:rFonts w:ascii="Times New Roman" w:hAnsi="Times New Roman"/>
                  <w:sz w:val="26"/>
                  <w:szCs w:val="26"/>
                  <w:rPrChange w:id="2732" w:author="lợi đoàn" w:date="2024-11-30T02:31:00Z">
                    <w:rPr>
                      <w:rFonts w:cs="VNI-Times"/>
                    </w:rPr>
                  </w:rPrChange>
                </w:rPr>
                <w:t>à</w:t>
              </w:r>
              <w:r w:rsidRPr="00C753C6">
                <w:rPr>
                  <w:rFonts w:ascii="Times New Roman" w:hAnsi="Times New Roman"/>
                  <w:sz w:val="26"/>
                  <w:szCs w:val="26"/>
                  <w:rPrChange w:id="2733" w:author="lợi đoàn" w:date="2024-11-30T02:31:00Z">
                    <w:rPr/>
                  </w:rPrChange>
                </w:rPr>
                <w:t xml:space="preserve"> trao </w:t>
              </w:r>
              <w:r w:rsidRPr="00C753C6">
                <w:rPr>
                  <w:rFonts w:ascii="Times New Roman" w:hAnsi="Times New Roman"/>
                  <w:sz w:val="26"/>
                  <w:szCs w:val="26"/>
                  <w:rPrChange w:id="2734" w:author="lợi đoàn" w:date="2024-11-30T02:31:00Z">
                    <w:rPr>
                      <w:rFonts w:cs="VNI-Times"/>
                    </w:rPr>
                  </w:rPrChange>
                </w:rPr>
                <w:t>đ</w:t>
              </w:r>
              <w:r w:rsidRPr="00C753C6">
                <w:rPr>
                  <w:rFonts w:ascii="Times New Roman" w:hAnsi="Times New Roman"/>
                  <w:sz w:val="26"/>
                  <w:szCs w:val="26"/>
                  <w:rPrChange w:id="2735" w:author="lợi đoàn" w:date="2024-11-30T02:31:00Z">
                    <w:rPr>
                      <w:rFonts w:ascii="Cambria" w:hAnsi="Cambria" w:cs="Cambria"/>
                    </w:rPr>
                  </w:rPrChange>
                </w:rPr>
                <w:t>ổ</w:t>
              </w:r>
              <w:r w:rsidRPr="00C753C6">
                <w:rPr>
                  <w:rFonts w:ascii="Times New Roman" w:hAnsi="Times New Roman"/>
                  <w:sz w:val="26"/>
                  <w:szCs w:val="26"/>
                  <w:rPrChange w:id="2736" w:author="lợi đoàn" w:date="2024-11-30T02:31:00Z">
                    <w:rPr/>
                  </w:rPrChange>
                </w:rPr>
                <w:t>i d</w:t>
              </w:r>
              <w:r w:rsidRPr="00C753C6">
                <w:rPr>
                  <w:rFonts w:ascii="Times New Roman" w:hAnsi="Times New Roman"/>
                  <w:sz w:val="26"/>
                  <w:szCs w:val="26"/>
                  <w:rPrChange w:id="2737" w:author="lợi đoàn" w:date="2024-11-30T02:31:00Z">
                    <w:rPr>
                      <w:rFonts w:ascii="Cambria" w:hAnsi="Cambria" w:cs="Cambria"/>
                    </w:rPr>
                  </w:rPrChange>
                </w:rPr>
                <w:t>ữ</w:t>
              </w:r>
              <w:r w:rsidRPr="00C753C6">
                <w:rPr>
                  <w:rFonts w:ascii="Times New Roman" w:hAnsi="Times New Roman"/>
                  <w:sz w:val="26"/>
                  <w:szCs w:val="26"/>
                  <w:rPrChange w:id="2738" w:author="lợi đoàn" w:date="2024-11-30T02:31:00Z">
                    <w:rPr/>
                  </w:rPrChange>
                </w:rPr>
                <w:t xml:space="preserve"> li</w:t>
              </w:r>
              <w:r w:rsidRPr="00C753C6">
                <w:rPr>
                  <w:rFonts w:ascii="Times New Roman" w:hAnsi="Times New Roman"/>
                  <w:sz w:val="26"/>
                  <w:szCs w:val="26"/>
                  <w:rPrChange w:id="2739" w:author="lợi đoàn" w:date="2024-11-30T02:31:00Z">
                    <w:rPr>
                      <w:rFonts w:ascii="Cambria" w:hAnsi="Cambria" w:cs="Cambria"/>
                    </w:rPr>
                  </w:rPrChange>
                </w:rPr>
                <w:t>ệ</w:t>
              </w:r>
              <w:r w:rsidRPr="00C753C6">
                <w:rPr>
                  <w:rFonts w:ascii="Times New Roman" w:hAnsi="Times New Roman"/>
                  <w:sz w:val="26"/>
                  <w:szCs w:val="26"/>
                  <w:rPrChange w:id="2740" w:author="lợi đoàn" w:date="2024-11-30T02:31:00Z">
                    <w:rPr/>
                  </w:rPrChange>
                </w:rPr>
                <w:t>u v</w:t>
              </w:r>
              <w:r w:rsidRPr="00C753C6">
                <w:rPr>
                  <w:rFonts w:ascii="Times New Roman" w:hAnsi="Times New Roman"/>
                  <w:sz w:val="26"/>
                  <w:szCs w:val="26"/>
                  <w:rPrChange w:id="2741" w:author="lợi đoàn" w:date="2024-11-30T02:31:00Z">
                    <w:rPr>
                      <w:rFonts w:ascii="Cambria" w:hAnsi="Cambria" w:cs="Cambria"/>
                    </w:rPr>
                  </w:rPrChange>
                </w:rPr>
                <w:t>ớ</w:t>
              </w:r>
              <w:r w:rsidRPr="00C753C6">
                <w:rPr>
                  <w:rFonts w:ascii="Times New Roman" w:hAnsi="Times New Roman"/>
                  <w:sz w:val="26"/>
                  <w:szCs w:val="26"/>
                  <w:rPrChange w:id="2742" w:author="lợi đoàn" w:date="2024-11-30T02:31:00Z">
                    <w:rPr/>
                  </w:rPrChange>
                </w:rPr>
                <w:t>i nhau.</w:t>
              </w:r>
            </w:ins>
          </w:p>
        </w:tc>
      </w:tr>
      <w:tr w:rsidR="00BF2C39" w:rsidRPr="00C753C6" w14:paraId="384E130F" w14:textId="77777777" w:rsidTr="00BF2C39">
        <w:tc>
          <w:tcPr>
            <w:tcW w:w="3020" w:type="dxa"/>
          </w:tcPr>
          <w:p w14:paraId="219EB50F" w14:textId="5BBB5118" w:rsidR="00990C98" w:rsidRPr="004E0C81" w:rsidRDefault="009D0F3A" w:rsidP="00404556">
            <w:pPr>
              <w:jc w:val="both"/>
              <w:rPr>
                <w:rFonts w:ascii="Times New Roman" w:hAnsi="Times New Roman"/>
                <w:bCs/>
                <w:sz w:val="26"/>
                <w:szCs w:val="26"/>
              </w:rPr>
            </w:pPr>
            <w:r w:rsidRPr="004E0C81">
              <w:rPr>
                <w:rFonts w:ascii="Times New Roman" w:hAnsi="Times New Roman"/>
                <w:bCs/>
                <w:sz w:val="26"/>
                <w:szCs w:val="26"/>
              </w:rPr>
              <w:t>HTTP</w:t>
            </w:r>
          </w:p>
        </w:tc>
        <w:tc>
          <w:tcPr>
            <w:tcW w:w="3021" w:type="dxa"/>
          </w:tcPr>
          <w:p w14:paraId="6094C18F" w14:textId="44B02CA3" w:rsidR="00990C98" w:rsidRPr="004E0C81" w:rsidRDefault="00F67D34" w:rsidP="00404556">
            <w:pPr>
              <w:jc w:val="both"/>
              <w:rPr>
                <w:rFonts w:ascii="Times New Roman" w:hAnsi="Times New Roman"/>
                <w:bCs/>
                <w:sz w:val="26"/>
                <w:szCs w:val="26"/>
              </w:rPr>
            </w:pPr>
            <w:ins w:id="2743" w:author="lợi đoàn" w:date="2024-11-30T02:28:00Z">
              <w:r w:rsidRPr="00C753C6">
                <w:rPr>
                  <w:rFonts w:ascii="Times New Roman" w:hAnsi="Times New Roman"/>
                  <w:sz w:val="26"/>
                  <w:szCs w:val="26"/>
                  <w:rPrChange w:id="2744" w:author="lợi đoàn" w:date="2024-11-30T02:31:00Z">
                    <w:rPr/>
                  </w:rPrChange>
                </w:rPr>
                <w:t>Hypertext Transfer Protocol</w:t>
              </w:r>
            </w:ins>
          </w:p>
        </w:tc>
        <w:tc>
          <w:tcPr>
            <w:tcW w:w="3021" w:type="dxa"/>
          </w:tcPr>
          <w:p w14:paraId="45D2853B" w14:textId="69EBE74A" w:rsidR="00990C98" w:rsidRPr="004E0C81" w:rsidRDefault="00C753C6" w:rsidP="00404556">
            <w:pPr>
              <w:jc w:val="both"/>
              <w:rPr>
                <w:rFonts w:ascii="Times New Roman" w:hAnsi="Times New Roman"/>
                <w:bCs/>
                <w:sz w:val="26"/>
                <w:szCs w:val="26"/>
              </w:rPr>
            </w:pPr>
            <w:ins w:id="2745" w:author="lợi đoàn" w:date="2024-11-30T02:30:00Z">
              <w:r w:rsidRPr="00C753C6">
                <w:rPr>
                  <w:rFonts w:ascii="Times New Roman" w:hAnsi="Times New Roman"/>
                  <w:sz w:val="26"/>
                  <w:szCs w:val="26"/>
                  <w:rPrChange w:id="2746" w:author="lợi đoàn" w:date="2024-11-30T02:31:00Z">
                    <w:rPr/>
                  </w:rPrChange>
                </w:rPr>
                <w:t>Giao th</w:t>
              </w:r>
              <w:r w:rsidRPr="00C753C6">
                <w:rPr>
                  <w:rFonts w:ascii="Times New Roman" w:hAnsi="Times New Roman"/>
                  <w:sz w:val="26"/>
                  <w:szCs w:val="26"/>
                  <w:rPrChange w:id="2747" w:author="lợi đoàn" w:date="2024-11-30T02:31:00Z">
                    <w:rPr>
                      <w:rFonts w:ascii="Cambria" w:hAnsi="Cambria" w:cs="Cambria"/>
                    </w:rPr>
                  </w:rPrChange>
                </w:rPr>
                <w:t>ứ</w:t>
              </w:r>
              <w:r w:rsidRPr="00C753C6">
                <w:rPr>
                  <w:rFonts w:ascii="Times New Roman" w:hAnsi="Times New Roman"/>
                  <w:sz w:val="26"/>
                  <w:szCs w:val="26"/>
                  <w:rPrChange w:id="2748" w:author="lợi đoàn" w:date="2024-11-30T02:31:00Z">
                    <w:rPr/>
                  </w:rPrChange>
                </w:rPr>
                <w:t>c truy</w:t>
              </w:r>
              <w:r w:rsidRPr="00C753C6">
                <w:rPr>
                  <w:rFonts w:ascii="Times New Roman" w:hAnsi="Times New Roman"/>
                  <w:sz w:val="26"/>
                  <w:szCs w:val="26"/>
                  <w:rPrChange w:id="2749" w:author="lợi đoàn" w:date="2024-11-30T02:31:00Z">
                    <w:rPr>
                      <w:rFonts w:ascii="Cambria" w:hAnsi="Cambria" w:cs="Cambria"/>
                    </w:rPr>
                  </w:rPrChange>
                </w:rPr>
                <w:t>ề</w:t>
              </w:r>
              <w:r w:rsidRPr="00C753C6">
                <w:rPr>
                  <w:rFonts w:ascii="Times New Roman" w:hAnsi="Times New Roman"/>
                  <w:sz w:val="26"/>
                  <w:szCs w:val="26"/>
                  <w:rPrChange w:id="2750" w:author="lợi đoàn" w:date="2024-11-30T02:31:00Z">
                    <w:rPr/>
                  </w:rPrChange>
                </w:rPr>
                <w:t>n t</w:t>
              </w:r>
              <w:r w:rsidRPr="00C753C6">
                <w:rPr>
                  <w:rFonts w:ascii="Times New Roman" w:hAnsi="Times New Roman"/>
                  <w:sz w:val="26"/>
                  <w:szCs w:val="26"/>
                  <w:rPrChange w:id="2751" w:author="lợi đoàn" w:date="2024-11-30T02:31:00Z">
                    <w:rPr>
                      <w:rFonts w:ascii="Cambria" w:hAnsi="Cambria" w:cs="Cambria"/>
                    </w:rPr>
                  </w:rPrChange>
                </w:rPr>
                <w:t>ả</w:t>
              </w:r>
              <w:r w:rsidRPr="00C753C6">
                <w:rPr>
                  <w:rFonts w:ascii="Times New Roman" w:hAnsi="Times New Roman"/>
                  <w:sz w:val="26"/>
                  <w:szCs w:val="26"/>
                  <w:rPrChange w:id="2752" w:author="lợi đoàn" w:date="2024-11-30T02:31:00Z">
                    <w:rPr/>
                  </w:rPrChange>
                </w:rPr>
                <w:t>i si</w:t>
              </w:r>
              <w:r w:rsidRPr="00C753C6">
                <w:rPr>
                  <w:rFonts w:ascii="Times New Roman" w:hAnsi="Times New Roman"/>
                  <w:sz w:val="26"/>
                  <w:szCs w:val="26"/>
                  <w:rPrChange w:id="2753" w:author="lợi đoàn" w:date="2024-11-30T02:31:00Z">
                    <w:rPr>
                      <w:rFonts w:cs="VNI-Times"/>
                    </w:rPr>
                  </w:rPrChange>
                </w:rPr>
                <w:t>ê</w:t>
              </w:r>
              <w:r w:rsidRPr="00C753C6">
                <w:rPr>
                  <w:rFonts w:ascii="Times New Roman" w:hAnsi="Times New Roman"/>
                  <w:sz w:val="26"/>
                  <w:szCs w:val="26"/>
                  <w:rPrChange w:id="2754" w:author="lợi đoàn" w:date="2024-11-30T02:31:00Z">
                    <w:rPr/>
                  </w:rPrChange>
                </w:rPr>
                <w:t>u v</w:t>
              </w:r>
              <w:r w:rsidRPr="00C753C6">
                <w:rPr>
                  <w:rFonts w:ascii="Times New Roman" w:hAnsi="Times New Roman"/>
                  <w:sz w:val="26"/>
                  <w:szCs w:val="26"/>
                  <w:rPrChange w:id="2755" w:author="lợi đoàn" w:date="2024-11-30T02:31:00Z">
                    <w:rPr>
                      <w:rFonts w:ascii="Cambria" w:hAnsi="Cambria" w:cs="Cambria"/>
                    </w:rPr>
                  </w:rPrChange>
                </w:rPr>
                <w:t>ă</w:t>
              </w:r>
              <w:r w:rsidRPr="00C753C6">
                <w:rPr>
                  <w:rFonts w:ascii="Times New Roman" w:hAnsi="Times New Roman"/>
                  <w:sz w:val="26"/>
                  <w:szCs w:val="26"/>
                  <w:rPrChange w:id="2756" w:author="lợi đoàn" w:date="2024-11-30T02:31:00Z">
                    <w:rPr/>
                  </w:rPrChange>
                </w:rPr>
                <w:t>n b</w:t>
              </w:r>
              <w:r w:rsidRPr="00C753C6">
                <w:rPr>
                  <w:rFonts w:ascii="Times New Roman" w:hAnsi="Times New Roman"/>
                  <w:sz w:val="26"/>
                  <w:szCs w:val="26"/>
                  <w:rPrChange w:id="2757" w:author="lợi đoàn" w:date="2024-11-30T02:31:00Z">
                    <w:rPr>
                      <w:rFonts w:ascii="Cambria" w:hAnsi="Cambria" w:cs="Cambria"/>
                    </w:rPr>
                  </w:rPrChange>
                </w:rPr>
                <w:t>ả</w:t>
              </w:r>
              <w:r w:rsidRPr="00C753C6">
                <w:rPr>
                  <w:rFonts w:ascii="Times New Roman" w:hAnsi="Times New Roman"/>
                  <w:sz w:val="26"/>
                  <w:szCs w:val="26"/>
                  <w:rPrChange w:id="2758" w:author="lợi đoàn" w:date="2024-11-30T02:31:00Z">
                    <w:rPr/>
                  </w:rPrChange>
                </w:rPr>
                <w:t xml:space="preserve">n, </w:t>
              </w:r>
              <w:r w:rsidRPr="00C753C6">
                <w:rPr>
                  <w:rFonts w:ascii="Times New Roman" w:hAnsi="Times New Roman"/>
                  <w:sz w:val="26"/>
                  <w:szCs w:val="26"/>
                  <w:rPrChange w:id="2759" w:author="lợi đoàn" w:date="2024-11-30T02:31:00Z">
                    <w:rPr>
                      <w:rFonts w:cs="VNI-Times"/>
                    </w:rPr>
                  </w:rPrChange>
                </w:rPr>
                <w:t>đ</w:t>
              </w:r>
              <w:r w:rsidRPr="00C753C6">
                <w:rPr>
                  <w:rFonts w:ascii="Times New Roman" w:hAnsi="Times New Roman"/>
                  <w:sz w:val="26"/>
                  <w:szCs w:val="26"/>
                  <w:rPrChange w:id="2760" w:author="lợi đoàn" w:date="2024-11-30T02:31:00Z">
                    <w:rPr>
                      <w:rFonts w:ascii="Cambria" w:hAnsi="Cambria" w:cs="Cambria"/>
                    </w:rPr>
                  </w:rPrChange>
                </w:rPr>
                <w:t>ượ</w:t>
              </w:r>
              <w:r w:rsidRPr="00C753C6">
                <w:rPr>
                  <w:rFonts w:ascii="Times New Roman" w:hAnsi="Times New Roman"/>
                  <w:sz w:val="26"/>
                  <w:szCs w:val="26"/>
                  <w:rPrChange w:id="2761" w:author="lợi đoàn" w:date="2024-11-30T02:31:00Z">
                    <w:rPr/>
                  </w:rPrChange>
                </w:rPr>
                <w:t>c s</w:t>
              </w:r>
              <w:r w:rsidRPr="00C753C6">
                <w:rPr>
                  <w:rFonts w:ascii="Times New Roman" w:hAnsi="Times New Roman"/>
                  <w:sz w:val="26"/>
                  <w:szCs w:val="26"/>
                  <w:rPrChange w:id="2762" w:author="lợi đoàn" w:date="2024-11-30T02:31:00Z">
                    <w:rPr>
                      <w:rFonts w:ascii="Cambria" w:hAnsi="Cambria" w:cs="Cambria"/>
                    </w:rPr>
                  </w:rPrChange>
                </w:rPr>
                <w:t>ử</w:t>
              </w:r>
              <w:r w:rsidRPr="00C753C6">
                <w:rPr>
                  <w:rFonts w:ascii="Times New Roman" w:hAnsi="Times New Roman"/>
                  <w:sz w:val="26"/>
                  <w:szCs w:val="26"/>
                  <w:rPrChange w:id="2763" w:author="lợi đoàn" w:date="2024-11-30T02:31:00Z">
                    <w:rPr/>
                  </w:rPrChange>
                </w:rPr>
                <w:t xml:space="preserve"> d</w:t>
              </w:r>
              <w:r w:rsidRPr="00C753C6">
                <w:rPr>
                  <w:rFonts w:ascii="Times New Roman" w:hAnsi="Times New Roman"/>
                  <w:sz w:val="26"/>
                  <w:szCs w:val="26"/>
                  <w:rPrChange w:id="2764" w:author="lợi đoàn" w:date="2024-11-30T02:31:00Z">
                    <w:rPr>
                      <w:rFonts w:ascii="Cambria" w:hAnsi="Cambria" w:cs="Cambria"/>
                    </w:rPr>
                  </w:rPrChange>
                </w:rPr>
                <w:t>ụ</w:t>
              </w:r>
              <w:r w:rsidRPr="00C753C6">
                <w:rPr>
                  <w:rFonts w:ascii="Times New Roman" w:hAnsi="Times New Roman"/>
                  <w:sz w:val="26"/>
                  <w:szCs w:val="26"/>
                  <w:rPrChange w:id="2765" w:author="lợi đoàn" w:date="2024-11-30T02:31:00Z">
                    <w:rPr/>
                  </w:rPrChange>
                </w:rPr>
                <w:t xml:space="preserve">ng </w:t>
              </w:r>
              <w:r w:rsidRPr="00C753C6">
                <w:rPr>
                  <w:rFonts w:ascii="Times New Roman" w:hAnsi="Times New Roman"/>
                  <w:sz w:val="26"/>
                  <w:szCs w:val="26"/>
                  <w:rPrChange w:id="2766" w:author="lợi đoàn" w:date="2024-11-30T02:31:00Z">
                    <w:rPr>
                      <w:rFonts w:cs="VNI-Times"/>
                    </w:rPr>
                  </w:rPrChange>
                </w:rPr>
                <w:t>đ</w:t>
              </w:r>
              <w:r w:rsidRPr="00C753C6">
                <w:rPr>
                  <w:rFonts w:ascii="Times New Roman" w:hAnsi="Times New Roman"/>
                  <w:sz w:val="26"/>
                  <w:szCs w:val="26"/>
                  <w:rPrChange w:id="2767" w:author="lợi đoàn" w:date="2024-11-30T02:31:00Z">
                    <w:rPr>
                      <w:rFonts w:ascii="Cambria" w:hAnsi="Cambria" w:cs="Cambria"/>
                    </w:rPr>
                  </w:rPrChange>
                </w:rPr>
                <w:t>ể</w:t>
              </w:r>
              <w:r w:rsidRPr="00C753C6">
                <w:rPr>
                  <w:rFonts w:ascii="Times New Roman" w:hAnsi="Times New Roman"/>
                  <w:sz w:val="26"/>
                  <w:szCs w:val="26"/>
                  <w:rPrChange w:id="2768" w:author="lợi đoàn" w:date="2024-11-30T02:31:00Z">
                    <w:rPr/>
                  </w:rPrChange>
                </w:rPr>
                <w:t xml:space="preserve"> trao </w:t>
              </w:r>
              <w:r w:rsidRPr="00C753C6">
                <w:rPr>
                  <w:rFonts w:ascii="Times New Roman" w:hAnsi="Times New Roman"/>
                  <w:sz w:val="26"/>
                  <w:szCs w:val="26"/>
                  <w:rPrChange w:id="2769" w:author="lợi đoàn" w:date="2024-11-30T02:31:00Z">
                    <w:rPr>
                      <w:rFonts w:cs="VNI-Times"/>
                    </w:rPr>
                  </w:rPrChange>
                </w:rPr>
                <w:t>đ</w:t>
              </w:r>
              <w:r w:rsidRPr="00C753C6">
                <w:rPr>
                  <w:rFonts w:ascii="Times New Roman" w:hAnsi="Times New Roman"/>
                  <w:sz w:val="26"/>
                  <w:szCs w:val="26"/>
                  <w:rPrChange w:id="2770" w:author="lợi đoàn" w:date="2024-11-30T02:31:00Z">
                    <w:rPr>
                      <w:rFonts w:ascii="Cambria" w:hAnsi="Cambria" w:cs="Cambria"/>
                    </w:rPr>
                  </w:rPrChange>
                </w:rPr>
                <w:t>ổ</w:t>
              </w:r>
              <w:r w:rsidRPr="00C753C6">
                <w:rPr>
                  <w:rFonts w:ascii="Times New Roman" w:hAnsi="Times New Roman"/>
                  <w:sz w:val="26"/>
                  <w:szCs w:val="26"/>
                  <w:rPrChange w:id="2771" w:author="lợi đoàn" w:date="2024-11-30T02:31:00Z">
                    <w:rPr/>
                  </w:rPrChange>
                </w:rPr>
                <w:t>i d</w:t>
              </w:r>
              <w:r w:rsidRPr="00C753C6">
                <w:rPr>
                  <w:rFonts w:ascii="Times New Roman" w:hAnsi="Times New Roman"/>
                  <w:sz w:val="26"/>
                  <w:szCs w:val="26"/>
                  <w:rPrChange w:id="2772" w:author="lợi đoàn" w:date="2024-11-30T02:31:00Z">
                    <w:rPr>
                      <w:rFonts w:ascii="Cambria" w:hAnsi="Cambria" w:cs="Cambria"/>
                    </w:rPr>
                  </w:rPrChange>
                </w:rPr>
                <w:t>ữ</w:t>
              </w:r>
              <w:r w:rsidRPr="00C753C6">
                <w:rPr>
                  <w:rFonts w:ascii="Times New Roman" w:hAnsi="Times New Roman"/>
                  <w:sz w:val="26"/>
                  <w:szCs w:val="26"/>
                  <w:rPrChange w:id="2773" w:author="lợi đoàn" w:date="2024-11-30T02:31:00Z">
                    <w:rPr/>
                  </w:rPrChange>
                </w:rPr>
                <w:t xml:space="preserve"> li</w:t>
              </w:r>
              <w:r w:rsidRPr="00C753C6">
                <w:rPr>
                  <w:rFonts w:ascii="Times New Roman" w:hAnsi="Times New Roman"/>
                  <w:sz w:val="26"/>
                  <w:szCs w:val="26"/>
                  <w:rPrChange w:id="2774" w:author="lợi đoàn" w:date="2024-11-30T02:31:00Z">
                    <w:rPr>
                      <w:rFonts w:ascii="Cambria" w:hAnsi="Cambria" w:cs="Cambria"/>
                    </w:rPr>
                  </w:rPrChange>
                </w:rPr>
                <w:t>ệ</w:t>
              </w:r>
              <w:r w:rsidRPr="00C753C6">
                <w:rPr>
                  <w:rFonts w:ascii="Times New Roman" w:hAnsi="Times New Roman"/>
                  <w:sz w:val="26"/>
                  <w:szCs w:val="26"/>
                  <w:rPrChange w:id="2775" w:author="lợi đoàn" w:date="2024-11-30T02:31:00Z">
                    <w:rPr/>
                  </w:rPrChange>
                </w:rPr>
                <w:t>u gi</w:t>
              </w:r>
              <w:r w:rsidRPr="00C753C6">
                <w:rPr>
                  <w:rFonts w:ascii="Times New Roman" w:hAnsi="Times New Roman"/>
                  <w:sz w:val="26"/>
                  <w:szCs w:val="26"/>
                  <w:rPrChange w:id="2776" w:author="lợi đoàn" w:date="2024-11-30T02:31:00Z">
                    <w:rPr>
                      <w:rFonts w:ascii="Cambria" w:hAnsi="Cambria" w:cs="Cambria"/>
                    </w:rPr>
                  </w:rPrChange>
                </w:rPr>
                <w:t>ữ</w:t>
              </w:r>
              <w:r w:rsidRPr="00C753C6">
                <w:rPr>
                  <w:rFonts w:ascii="Times New Roman" w:hAnsi="Times New Roman"/>
                  <w:sz w:val="26"/>
                  <w:szCs w:val="26"/>
                  <w:rPrChange w:id="2777" w:author="lợi đoàn" w:date="2024-11-30T02:31:00Z">
                    <w:rPr/>
                  </w:rPrChange>
                </w:rPr>
                <w:t>a tr</w:t>
              </w:r>
              <w:r w:rsidRPr="00C753C6">
                <w:rPr>
                  <w:rFonts w:ascii="Times New Roman" w:hAnsi="Times New Roman"/>
                  <w:sz w:val="26"/>
                  <w:szCs w:val="26"/>
                  <w:rPrChange w:id="2778" w:author="lợi đoàn" w:date="2024-11-30T02:31:00Z">
                    <w:rPr>
                      <w:rFonts w:cs="VNI-Times"/>
                    </w:rPr>
                  </w:rPrChange>
                </w:rPr>
                <w:t>ì</w:t>
              </w:r>
              <w:r w:rsidRPr="00C753C6">
                <w:rPr>
                  <w:rFonts w:ascii="Times New Roman" w:hAnsi="Times New Roman"/>
                  <w:sz w:val="26"/>
                  <w:szCs w:val="26"/>
                  <w:rPrChange w:id="2779" w:author="lợi đoàn" w:date="2024-11-30T02:31:00Z">
                    <w:rPr/>
                  </w:rPrChange>
                </w:rPr>
                <w:t>nh duy</w:t>
              </w:r>
              <w:r w:rsidRPr="00C753C6">
                <w:rPr>
                  <w:rFonts w:ascii="Times New Roman" w:hAnsi="Times New Roman"/>
                  <w:sz w:val="26"/>
                  <w:szCs w:val="26"/>
                  <w:rPrChange w:id="2780" w:author="lợi đoàn" w:date="2024-11-30T02:31:00Z">
                    <w:rPr>
                      <w:rFonts w:ascii="Cambria" w:hAnsi="Cambria" w:cs="Cambria"/>
                    </w:rPr>
                  </w:rPrChange>
                </w:rPr>
                <w:t>ệ</w:t>
              </w:r>
              <w:r w:rsidRPr="00C753C6">
                <w:rPr>
                  <w:rFonts w:ascii="Times New Roman" w:hAnsi="Times New Roman"/>
                  <w:sz w:val="26"/>
                  <w:szCs w:val="26"/>
                  <w:rPrChange w:id="2781" w:author="lợi đoàn" w:date="2024-11-30T02:31:00Z">
                    <w:rPr/>
                  </w:rPrChange>
                </w:rPr>
                <w:t>t v</w:t>
              </w:r>
              <w:r w:rsidRPr="00C753C6">
                <w:rPr>
                  <w:rFonts w:ascii="Times New Roman" w:hAnsi="Times New Roman"/>
                  <w:sz w:val="26"/>
                  <w:szCs w:val="26"/>
                  <w:rPrChange w:id="2782" w:author="lợi đoàn" w:date="2024-11-30T02:31:00Z">
                    <w:rPr>
                      <w:rFonts w:cs="VNI-Times"/>
                    </w:rPr>
                  </w:rPrChange>
                </w:rPr>
                <w:t>à</w:t>
              </w:r>
              <w:r w:rsidRPr="00C753C6">
                <w:rPr>
                  <w:rFonts w:ascii="Times New Roman" w:hAnsi="Times New Roman"/>
                  <w:sz w:val="26"/>
                  <w:szCs w:val="26"/>
                  <w:rPrChange w:id="2783" w:author="lợi đoàn" w:date="2024-11-30T02:31:00Z">
                    <w:rPr/>
                  </w:rPrChange>
                </w:rPr>
                <w:t xml:space="preserve"> m</w:t>
              </w:r>
              <w:r w:rsidRPr="00C753C6">
                <w:rPr>
                  <w:rFonts w:ascii="Times New Roman" w:hAnsi="Times New Roman"/>
                  <w:sz w:val="26"/>
                  <w:szCs w:val="26"/>
                  <w:rPrChange w:id="2784" w:author="lợi đoàn" w:date="2024-11-30T02:31:00Z">
                    <w:rPr>
                      <w:rFonts w:cs="VNI-Times"/>
                    </w:rPr>
                  </w:rPrChange>
                </w:rPr>
                <w:t>á</w:t>
              </w:r>
              <w:r w:rsidRPr="00C753C6">
                <w:rPr>
                  <w:rFonts w:ascii="Times New Roman" w:hAnsi="Times New Roman"/>
                  <w:sz w:val="26"/>
                  <w:szCs w:val="26"/>
                  <w:rPrChange w:id="2785" w:author="lợi đoàn" w:date="2024-11-30T02:31:00Z">
                    <w:rPr/>
                  </w:rPrChange>
                </w:rPr>
                <w:t>y ch</w:t>
              </w:r>
              <w:r w:rsidRPr="00C753C6">
                <w:rPr>
                  <w:rFonts w:ascii="Times New Roman" w:hAnsi="Times New Roman"/>
                  <w:sz w:val="26"/>
                  <w:szCs w:val="26"/>
                  <w:rPrChange w:id="2786" w:author="lợi đoàn" w:date="2024-11-30T02:31:00Z">
                    <w:rPr>
                      <w:rFonts w:ascii="Cambria" w:hAnsi="Cambria" w:cs="Cambria"/>
                    </w:rPr>
                  </w:rPrChange>
                </w:rPr>
                <w:t>ủ</w:t>
              </w:r>
              <w:r w:rsidRPr="00C753C6">
                <w:rPr>
                  <w:rFonts w:ascii="Times New Roman" w:hAnsi="Times New Roman"/>
                  <w:sz w:val="26"/>
                  <w:szCs w:val="26"/>
                  <w:rPrChange w:id="2787" w:author="lợi đoàn" w:date="2024-11-30T02:31:00Z">
                    <w:rPr/>
                  </w:rPrChange>
                </w:rPr>
                <w:t xml:space="preserve"> web.</w:t>
              </w:r>
            </w:ins>
          </w:p>
        </w:tc>
      </w:tr>
      <w:tr w:rsidR="00BF2C39" w:rsidRPr="00C753C6" w14:paraId="436AC680" w14:textId="77777777" w:rsidTr="00BF2C39">
        <w:tc>
          <w:tcPr>
            <w:tcW w:w="3020" w:type="dxa"/>
          </w:tcPr>
          <w:p w14:paraId="263DEC22" w14:textId="2DAFF037" w:rsidR="00990C98" w:rsidRPr="004E0C81" w:rsidRDefault="009D0F3A" w:rsidP="00404556">
            <w:pPr>
              <w:jc w:val="both"/>
              <w:rPr>
                <w:rFonts w:ascii="Times New Roman" w:hAnsi="Times New Roman"/>
                <w:bCs/>
                <w:sz w:val="26"/>
                <w:szCs w:val="26"/>
              </w:rPr>
            </w:pPr>
            <w:r w:rsidRPr="004E0C81">
              <w:rPr>
                <w:rFonts w:ascii="Times New Roman" w:hAnsi="Times New Roman"/>
                <w:bCs/>
                <w:sz w:val="26"/>
                <w:szCs w:val="26"/>
              </w:rPr>
              <w:t>UI</w:t>
            </w:r>
          </w:p>
        </w:tc>
        <w:tc>
          <w:tcPr>
            <w:tcW w:w="3021" w:type="dxa"/>
          </w:tcPr>
          <w:p w14:paraId="3098AB58" w14:textId="418352DE" w:rsidR="00990C98" w:rsidRPr="004E0C81" w:rsidRDefault="00F67D34" w:rsidP="00404556">
            <w:pPr>
              <w:jc w:val="both"/>
              <w:rPr>
                <w:rFonts w:ascii="Times New Roman" w:hAnsi="Times New Roman"/>
                <w:bCs/>
                <w:sz w:val="26"/>
                <w:szCs w:val="26"/>
              </w:rPr>
            </w:pPr>
            <w:ins w:id="2788" w:author="lợi đoàn" w:date="2024-11-30T02:28:00Z">
              <w:r w:rsidRPr="00C753C6">
                <w:rPr>
                  <w:rFonts w:ascii="Times New Roman" w:hAnsi="Times New Roman"/>
                  <w:sz w:val="26"/>
                  <w:szCs w:val="26"/>
                  <w:rPrChange w:id="2789" w:author="lợi đoàn" w:date="2024-11-30T02:31:00Z">
                    <w:rPr/>
                  </w:rPrChange>
                </w:rPr>
                <w:t>User Interface</w:t>
              </w:r>
            </w:ins>
          </w:p>
        </w:tc>
        <w:tc>
          <w:tcPr>
            <w:tcW w:w="3021" w:type="dxa"/>
          </w:tcPr>
          <w:p w14:paraId="6BF22462" w14:textId="290BF26B" w:rsidR="00990C98" w:rsidRPr="004E0C81" w:rsidRDefault="000C24E9" w:rsidP="00404556">
            <w:pPr>
              <w:jc w:val="both"/>
              <w:rPr>
                <w:rFonts w:ascii="Times New Roman" w:hAnsi="Times New Roman"/>
                <w:bCs/>
                <w:sz w:val="26"/>
                <w:szCs w:val="26"/>
              </w:rPr>
            </w:pPr>
            <w:ins w:id="2790" w:author="lợi đoàn" w:date="2024-11-30T02:30:00Z">
              <w:r w:rsidRPr="00C753C6">
                <w:rPr>
                  <w:rFonts w:ascii="Times New Roman" w:hAnsi="Times New Roman"/>
                  <w:sz w:val="26"/>
                  <w:szCs w:val="26"/>
                  <w:rPrChange w:id="2791" w:author="lợi đoàn" w:date="2024-11-30T02:31:00Z">
                    <w:rPr/>
                  </w:rPrChange>
                </w:rPr>
                <w:t>Giao di</w:t>
              </w:r>
              <w:r w:rsidRPr="00C753C6">
                <w:rPr>
                  <w:rFonts w:ascii="Times New Roman" w:hAnsi="Times New Roman"/>
                  <w:sz w:val="26"/>
                  <w:szCs w:val="26"/>
                  <w:rPrChange w:id="2792" w:author="lợi đoàn" w:date="2024-11-30T02:31:00Z">
                    <w:rPr>
                      <w:rFonts w:ascii="Cambria" w:hAnsi="Cambria" w:cs="Cambria"/>
                    </w:rPr>
                  </w:rPrChange>
                </w:rPr>
                <w:t>ệ</w:t>
              </w:r>
              <w:r w:rsidRPr="00C753C6">
                <w:rPr>
                  <w:rFonts w:ascii="Times New Roman" w:hAnsi="Times New Roman"/>
                  <w:sz w:val="26"/>
                  <w:szCs w:val="26"/>
                  <w:rPrChange w:id="2793" w:author="lợi đoàn" w:date="2024-11-30T02:31:00Z">
                    <w:rPr/>
                  </w:rPrChange>
                </w:rPr>
                <w:t>n ng</w:t>
              </w:r>
              <w:r w:rsidRPr="00C753C6">
                <w:rPr>
                  <w:rFonts w:ascii="Times New Roman" w:hAnsi="Times New Roman"/>
                  <w:sz w:val="26"/>
                  <w:szCs w:val="26"/>
                  <w:rPrChange w:id="2794" w:author="lợi đoàn" w:date="2024-11-30T02:31:00Z">
                    <w:rPr>
                      <w:rFonts w:ascii="Cambria" w:hAnsi="Cambria" w:cs="Cambria"/>
                    </w:rPr>
                  </w:rPrChange>
                </w:rPr>
                <w:t>ườ</w:t>
              </w:r>
              <w:r w:rsidRPr="00C753C6">
                <w:rPr>
                  <w:rFonts w:ascii="Times New Roman" w:hAnsi="Times New Roman"/>
                  <w:sz w:val="26"/>
                  <w:szCs w:val="26"/>
                  <w:rPrChange w:id="2795" w:author="lợi đoàn" w:date="2024-11-30T02:31:00Z">
                    <w:rPr/>
                  </w:rPrChange>
                </w:rPr>
                <w:t>i d</w:t>
              </w:r>
              <w:r w:rsidRPr="00C753C6">
                <w:rPr>
                  <w:rFonts w:ascii="Times New Roman" w:hAnsi="Times New Roman"/>
                  <w:sz w:val="26"/>
                  <w:szCs w:val="26"/>
                  <w:rPrChange w:id="2796" w:author="lợi đoàn" w:date="2024-11-30T02:31:00Z">
                    <w:rPr>
                      <w:rFonts w:cs="VNI-Times"/>
                    </w:rPr>
                  </w:rPrChange>
                </w:rPr>
                <w:t>ù</w:t>
              </w:r>
              <w:r w:rsidRPr="00C753C6">
                <w:rPr>
                  <w:rFonts w:ascii="Times New Roman" w:hAnsi="Times New Roman"/>
                  <w:sz w:val="26"/>
                  <w:szCs w:val="26"/>
                  <w:rPrChange w:id="2797" w:author="lợi đoàn" w:date="2024-11-30T02:31:00Z">
                    <w:rPr/>
                  </w:rPrChange>
                </w:rPr>
                <w:t>ng, ph</w:t>
              </w:r>
              <w:r w:rsidRPr="00C753C6">
                <w:rPr>
                  <w:rFonts w:ascii="Times New Roman" w:hAnsi="Times New Roman"/>
                  <w:sz w:val="26"/>
                  <w:szCs w:val="26"/>
                  <w:rPrChange w:id="2798" w:author="lợi đoàn" w:date="2024-11-30T02:31:00Z">
                    <w:rPr>
                      <w:rFonts w:ascii="Cambria" w:hAnsi="Cambria" w:cs="Cambria"/>
                    </w:rPr>
                  </w:rPrChange>
                </w:rPr>
                <w:t>ầ</w:t>
              </w:r>
              <w:r w:rsidRPr="00C753C6">
                <w:rPr>
                  <w:rFonts w:ascii="Times New Roman" w:hAnsi="Times New Roman"/>
                  <w:sz w:val="26"/>
                  <w:szCs w:val="26"/>
                  <w:rPrChange w:id="2799" w:author="lợi đoàn" w:date="2024-11-30T02:31:00Z">
                    <w:rPr/>
                  </w:rPrChange>
                </w:rPr>
                <w:t>n hi</w:t>
              </w:r>
              <w:r w:rsidRPr="00C753C6">
                <w:rPr>
                  <w:rFonts w:ascii="Times New Roman" w:hAnsi="Times New Roman"/>
                  <w:sz w:val="26"/>
                  <w:szCs w:val="26"/>
                  <w:rPrChange w:id="2800" w:author="lợi đoàn" w:date="2024-11-30T02:31:00Z">
                    <w:rPr>
                      <w:rFonts w:ascii="Cambria" w:hAnsi="Cambria" w:cs="Cambria"/>
                    </w:rPr>
                  </w:rPrChange>
                </w:rPr>
                <w:t>ể</w:t>
              </w:r>
              <w:r w:rsidRPr="00C753C6">
                <w:rPr>
                  <w:rFonts w:ascii="Times New Roman" w:hAnsi="Times New Roman"/>
                  <w:sz w:val="26"/>
                  <w:szCs w:val="26"/>
                  <w:rPrChange w:id="2801" w:author="lợi đoàn" w:date="2024-11-30T02:31:00Z">
                    <w:rPr/>
                  </w:rPrChange>
                </w:rPr>
                <w:t>n th</w:t>
              </w:r>
              <w:r w:rsidRPr="00C753C6">
                <w:rPr>
                  <w:rFonts w:ascii="Times New Roman" w:hAnsi="Times New Roman"/>
                  <w:sz w:val="26"/>
                  <w:szCs w:val="26"/>
                  <w:rPrChange w:id="2802" w:author="lợi đoàn" w:date="2024-11-30T02:31:00Z">
                    <w:rPr>
                      <w:rFonts w:ascii="Cambria" w:hAnsi="Cambria" w:cs="Cambria"/>
                    </w:rPr>
                  </w:rPrChange>
                </w:rPr>
                <w:t>ị</w:t>
              </w:r>
              <w:r w:rsidRPr="00C753C6">
                <w:rPr>
                  <w:rFonts w:ascii="Times New Roman" w:hAnsi="Times New Roman"/>
                  <w:sz w:val="26"/>
                  <w:szCs w:val="26"/>
                  <w:rPrChange w:id="2803" w:author="lợi đoàn" w:date="2024-11-30T02:31:00Z">
                    <w:rPr/>
                  </w:rPrChange>
                </w:rPr>
                <w:t xml:space="preserve"> m</w:t>
              </w:r>
              <w:r w:rsidRPr="00C753C6">
                <w:rPr>
                  <w:rFonts w:ascii="Times New Roman" w:hAnsi="Times New Roman"/>
                  <w:sz w:val="26"/>
                  <w:szCs w:val="26"/>
                  <w:rPrChange w:id="2804" w:author="lợi đoàn" w:date="2024-11-30T02:31:00Z">
                    <w:rPr>
                      <w:rFonts w:cs="VNI-Times"/>
                    </w:rPr>
                  </w:rPrChange>
                </w:rPr>
                <w:t>à</w:t>
              </w:r>
              <w:r w:rsidRPr="00C753C6">
                <w:rPr>
                  <w:rFonts w:ascii="Times New Roman" w:hAnsi="Times New Roman"/>
                  <w:sz w:val="26"/>
                  <w:szCs w:val="26"/>
                  <w:rPrChange w:id="2805" w:author="lợi đoàn" w:date="2024-11-30T02:31:00Z">
                    <w:rPr/>
                  </w:rPrChange>
                </w:rPr>
                <w:t xml:space="preserve"> ng</w:t>
              </w:r>
              <w:r w:rsidRPr="00C753C6">
                <w:rPr>
                  <w:rFonts w:ascii="Times New Roman" w:hAnsi="Times New Roman"/>
                  <w:sz w:val="26"/>
                  <w:szCs w:val="26"/>
                  <w:rPrChange w:id="2806" w:author="lợi đoàn" w:date="2024-11-30T02:31:00Z">
                    <w:rPr>
                      <w:rFonts w:ascii="Cambria" w:hAnsi="Cambria" w:cs="Cambria"/>
                    </w:rPr>
                  </w:rPrChange>
                </w:rPr>
                <w:t>ườ</w:t>
              </w:r>
              <w:r w:rsidRPr="00C753C6">
                <w:rPr>
                  <w:rFonts w:ascii="Times New Roman" w:hAnsi="Times New Roman"/>
                  <w:sz w:val="26"/>
                  <w:szCs w:val="26"/>
                  <w:rPrChange w:id="2807" w:author="lợi đoàn" w:date="2024-11-30T02:31:00Z">
                    <w:rPr/>
                  </w:rPrChange>
                </w:rPr>
                <w:t>i d</w:t>
              </w:r>
              <w:r w:rsidRPr="00C753C6">
                <w:rPr>
                  <w:rFonts w:ascii="Times New Roman" w:hAnsi="Times New Roman"/>
                  <w:sz w:val="26"/>
                  <w:szCs w:val="26"/>
                  <w:rPrChange w:id="2808" w:author="lợi đoàn" w:date="2024-11-30T02:31:00Z">
                    <w:rPr>
                      <w:rFonts w:cs="VNI-Times"/>
                    </w:rPr>
                  </w:rPrChange>
                </w:rPr>
                <w:t>ù</w:t>
              </w:r>
              <w:r w:rsidRPr="00C753C6">
                <w:rPr>
                  <w:rFonts w:ascii="Times New Roman" w:hAnsi="Times New Roman"/>
                  <w:sz w:val="26"/>
                  <w:szCs w:val="26"/>
                  <w:rPrChange w:id="2809" w:author="lợi đoàn" w:date="2024-11-30T02:31:00Z">
                    <w:rPr/>
                  </w:rPrChange>
                </w:rPr>
                <w:t>ng t</w:t>
              </w:r>
              <w:r w:rsidRPr="00C753C6">
                <w:rPr>
                  <w:rFonts w:ascii="Times New Roman" w:hAnsi="Times New Roman"/>
                  <w:sz w:val="26"/>
                  <w:szCs w:val="26"/>
                  <w:rPrChange w:id="2810" w:author="lợi đoàn" w:date="2024-11-30T02:31:00Z">
                    <w:rPr>
                      <w:rFonts w:ascii="Cambria" w:hAnsi="Cambria" w:cs="Cambria"/>
                    </w:rPr>
                  </w:rPrChange>
                </w:rPr>
                <w:t>ươ</w:t>
              </w:r>
              <w:r w:rsidRPr="00C753C6">
                <w:rPr>
                  <w:rFonts w:ascii="Times New Roman" w:hAnsi="Times New Roman"/>
                  <w:sz w:val="26"/>
                  <w:szCs w:val="26"/>
                  <w:rPrChange w:id="2811" w:author="lợi đoàn" w:date="2024-11-30T02:31:00Z">
                    <w:rPr/>
                  </w:rPrChange>
                </w:rPr>
                <w:t>ng t</w:t>
              </w:r>
              <w:r w:rsidRPr="00C753C6">
                <w:rPr>
                  <w:rFonts w:ascii="Times New Roman" w:hAnsi="Times New Roman"/>
                  <w:sz w:val="26"/>
                  <w:szCs w:val="26"/>
                  <w:rPrChange w:id="2812" w:author="lợi đoàn" w:date="2024-11-30T02:31:00Z">
                    <w:rPr>
                      <w:rFonts w:cs="VNI-Times"/>
                    </w:rPr>
                  </w:rPrChange>
                </w:rPr>
                <w:t>á</w:t>
              </w:r>
              <w:r w:rsidRPr="00C753C6">
                <w:rPr>
                  <w:rFonts w:ascii="Times New Roman" w:hAnsi="Times New Roman"/>
                  <w:sz w:val="26"/>
                  <w:szCs w:val="26"/>
                  <w:rPrChange w:id="2813" w:author="lợi đoàn" w:date="2024-11-30T02:31:00Z">
                    <w:rPr/>
                  </w:rPrChange>
                </w:rPr>
                <w:t>c tr</w:t>
              </w:r>
              <w:r w:rsidRPr="00C753C6">
                <w:rPr>
                  <w:rFonts w:ascii="Times New Roman" w:hAnsi="Times New Roman"/>
                  <w:sz w:val="26"/>
                  <w:szCs w:val="26"/>
                  <w:rPrChange w:id="2814" w:author="lợi đoàn" w:date="2024-11-30T02:31:00Z">
                    <w:rPr>
                      <w:rFonts w:ascii="Cambria" w:hAnsi="Cambria" w:cs="Cambria"/>
                    </w:rPr>
                  </w:rPrChange>
                </w:rPr>
                <w:t>ự</w:t>
              </w:r>
              <w:r w:rsidRPr="00C753C6">
                <w:rPr>
                  <w:rFonts w:ascii="Times New Roman" w:hAnsi="Times New Roman"/>
                  <w:sz w:val="26"/>
                  <w:szCs w:val="26"/>
                  <w:rPrChange w:id="2815" w:author="lợi đoàn" w:date="2024-11-30T02:31:00Z">
                    <w:rPr/>
                  </w:rPrChange>
                </w:rPr>
                <w:t>c ti</w:t>
              </w:r>
              <w:r w:rsidRPr="00C753C6">
                <w:rPr>
                  <w:rFonts w:ascii="Times New Roman" w:hAnsi="Times New Roman"/>
                  <w:sz w:val="26"/>
                  <w:szCs w:val="26"/>
                  <w:rPrChange w:id="2816" w:author="lợi đoàn" w:date="2024-11-30T02:31:00Z">
                    <w:rPr>
                      <w:rFonts w:ascii="Cambria" w:hAnsi="Cambria" w:cs="Cambria"/>
                    </w:rPr>
                  </w:rPrChange>
                </w:rPr>
                <w:t>ế</w:t>
              </w:r>
              <w:r w:rsidRPr="00C753C6">
                <w:rPr>
                  <w:rFonts w:ascii="Times New Roman" w:hAnsi="Times New Roman"/>
                  <w:sz w:val="26"/>
                  <w:szCs w:val="26"/>
                  <w:rPrChange w:id="2817" w:author="lợi đoàn" w:date="2024-11-30T02:31:00Z">
                    <w:rPr/>
                  </w:rPrChange>
                </w:rPr>
                <w:t>p trong m</w:t>
              </w:r>
              <w:r w:rsidRPr="00C753C6">
                <w:rPr>
                  <w:rFonts w:ascii="Times New Roman" w:hAnsi="Times New Roman"/>
                  <w:sz w:val="26"/>
                  <w:szCs w:val="26"/>
                  <w:rPrChange w:id="2818" w:author="lợi đoàn" w:date="2024-11-30T02:31:00Z">
                    <w:rPr>
                      <w:rFonts w:ascii="Cambria" w:hAnsi="Cambria" w:cs="Cambria"/>
                    </w:rPr>
                  </w:rPrChange>
                </w:rPr>
                <w:t>ộ</w:t>
              </w:r>
              <w:r w:rsidRPr="00C753C6">
                <w:rPr>
                  <w:rFonts w:ascii="Times New Roman" w:hAnsi="Times New Roman"/>
                  <w:sz w:val="26"/>
                  <w:szCs w:val="26"/>
                  <w:rPrChange w:id="2819" w:author="lợi đoàn" w:date="2024-11-30T02:31:00Z">
                    <w:rPr/>
                  </w:rPrChange>
                </w:rPr>
                <w:t>t ph</w:t>
              </w:r>
              <w:r w:rsidRPr="00C753C6">
                <w:rPr>
                  <w:rFonts w:ascii="Times New Roman" w:hAnsi="Times New Roman"/>
                  <w:sz w:val="26"/>
                  <w:szCs w:val="26"/>
                  <w:rPrChange w:id="2820" w:author="lợi đoàn" w:date="2024-11-30T02:31:00Z">
                    <w:rPr>
                      <w:rFonts w:ascii="Cambria" w:hAnsi="Cambria" w:cs="Cambria"/>
                    </w:rPr>
                  </w:rPrChange>
                </w:rPr>
                <w:t>ầ</w:t>
              </w:r>
              <w:r w:rsidRPr="00C753C6">
                <w:rPr>
                  <w:rFonts w:ascii="Times New Roman" w:hAnsi="Times New Roman"/>
                  <w:sz w:val="26"/>
                  <w:szCs w:val="26"/>
                  <w:rPrChange w:id="2821" w:author="lợi đoàn" w:date="2024-11-30T02:31:00Z">
                    <w:rPr/>
                  </w:rPrChange>
                </w:rPr>
                <w:t>n m</w:t>
              </w:r>
              <w:r w:rsidRPr="00C753C6">
                <w:rPr>
                  <w:rFonts w:ascii="Times New Roman" w:hAnsi="Times New Roman"/>
                  <w:sz w:val="26"/>
                  <w:szCs w:val="26"/>
                  <w:rPrChange w:id="2822" w:author="lợi đoàn" w:date="2024-11-30T02:31:00Z">
                    <w:rPr>
                      <w:rFonts w:ascii="Cambria" w:hAnsi="Cambria" w:cs="Cambria"/>
                    </w:rPr>
                  </w:rPrChange>
                </w:rPr>
                <w:t>ề</w:t>
              </w:r>
              <w:r w:rsidRPr="00C753C6">
                <w:rPr>
                  <w:rFonts w:ascii="Times New Roman" w:hAnsi="Times New Roman"/>
                  <w:sz w:val="26"/>
                  <w:szCs w:val="26"/>
                  <w:rPrChange w:id="2823" w:author="lợi đoàn" w:date="2024-11-30T02:31:00Z">
                    <w:rPr/>
                  </w:rPrChange>
                </w:rPr>
                <w:t>m ho</w:t>
              </w:r>
              <w:r w:rsidRPr="00C753C6">
                <w:rPr>
                  <w:rFonts w:ascii="Times New Roman" w:hAnsi="Times New Roman"/>
                  <w:sz w:val="26"/>
                  <w:szCs w:val="26"/>
                  <w:rPrChange w:id="2824" w:author="lợi đoàn" w:date="2024-11-30T02:31:00Z">
                    <w:rPr>
                      <w:rFonts w:ascii="Cambria" w:hAnsi="Cambria" w:cs="Cambria"/>
                    </w:rPr>
                  </w:rPrChange>
                </w:rPr>
                <w:t>ặ</w:t>
              </w:r>
              <w:r w:rsidRPr="00C753C6">
                <w:rPr>
                  <w:rFonts w:ascii="Times New Roman" w:hAnsi="Times New Roman"/>
                  <w:sz w:val="26"/>
                  <w:szCs w:val="26"/>
                  <w:rPrChange w:id="2825" w:author="lợi đoàn" w:date="2024-11-30T02:31:00Z">
                    <w:rPr/>
                  </w:rPrChange>
                </w:rPr>
                <w:t xml:space="preserve">c </w:t>
              </w:r>
              <w:r w:rsidRPr="00C753C6">
                <w:rPr>
                  <w:rFonts w:ascii="Times New Roman" w:hAnsi="Times New Roman"/>
                  <w:sz w:val="26"/>
                  <w:szCs w:val="26"/>
                  <w:rPrChange w:id="2826" w:author="lợi đoàn" w:date="2024-11-30T02:31:00Z">
                    <w:rPr>
                      <w:rFonts w:ascii="Cambria" w:hAnsi="Cambria" w:cs="Cambria"/>
                    </w:rPr>
                  </w:rPrChange>
                </w:rPr>
                <w:t>ứ</w:t>
              </w:r>
              <w:r w:rsidRPr="00C753C6">
                <w:rPr>
                  <w:rFonts w:ascii="Times New Roman" w:hAnsi="Times New Roman"/>
                  <w:sz w:val="26"/>
                  <w:szCs w:val="26"/>
                  <w:rPrChange w:id="2827" w:author="lợi đoàn" w:date="2024-11-30T02:31:00Z">
                    <w:rPr/>
                  </w:rPrChange>
                </w:rPr>
                <w:t>ng d</w:t>
              </w:r>
              <w:r w:rsidRPr="00C753C6">
                <w:rPr>
                  <w:rFonts w:ascii="Times New Roman" w:hAnsi="Times New Roman"/>
                  <w:sz w:val="26"/>
                  <w:szCs w:val="26"/>
                  <w:rPrChange w:id="2828" w:author="lợi đoàn" w:date="2024-11-30T02:31:00Z">
                    <w:rPr>
                      <w:rFonts w:ascii="Cambria" w:hAnsi="Cambria" w:cs="Cambria"/>
                    </w:rPr>
                  </w:rPrChange>
                </w:rPr>
                <w:t>ụ</w:t>
              </w:r>
              <w:r w:rsidRPr="00C753C6">
                <w:rPr>
                  <w:rFonts w:ascii="Times New Roman" w:hAnsi="Times New Roman"/>
                  <w:sz w:val="26"/>
                  <w:szCs w:val="26"/>
                  <w:rPrChange w:id="2829" w:author="lợi đoàn" w:date="2024-11-30T02:31:00Z">
                    <w:rPr/>
                  </w:rPrChange>
                </w:rPr>
                <w:t>ng.</w:t>
              </w:r>
            </w:ins>
          </w:p>
        </w:tc>
      </w:tr>
      <w:tr w:rsidR="00BF2C39" w:rsidRPr="00C753C6" w14:paraId="41F6651B" w14:textId="77777777" w:rsidTr="00BF2C39">
        <w:tc>
          <w:tcPr>
            <w:tcW w:w="3020" w:type="dxa"/>
          </w:tcPr>
          <w:p w14:paraId="724E02ED" w14:textId="0A3413DF" w:rsidR="00990C98" w:rsidRPr="004E0C81" w:rsidRDefault="00D04A80" w:rsidP="00404556">
            <w:pPr>
              <w:jc w:val="both"/>
              <w:rPr>
                <w:rFonts w:ascii="Times New Roman" w:hAnsi="Times New Roman"/>
                <w:bCs/>
                <w:sz w:val="26"/>
                <w:szCs w:val="26"/>
              </w:rPr>
            </w:pPr>
            <w:r w:rsidRPr="00C753C6">
              <w:rPr>
                <w:rFonts w:ascii="Times New Roman" w:hAnsi="Times New Roman"/>
                <w:bCs/>
                <w:sz w:val="26"/>
                <w:szCs w:val="26"/>
                <w:shd w:val="clear" w:color="auto" w:fill="FFFFFF"/>
                <w:rPrChange w:id="2830" w:author="lợi đoàn" w:date="2024-11-30T02:31:00Z">
                  <w:rPr>
                    <w:rFonts w:ascii="Times New Roman" w:hAnsi="Times New Roman"/>
                    <w:bCs/>
                    <w:shd w:val="clear" w:color="auto" w:fill="FFFFFF"/>
                  </w:rPr>
                </w:rPrChange>
              </w:rPr>
              <w:t>OPA</w:t>
            </w:r>
          </w:p>
        </w:tc>
        <w:tc>
          <w:tcPr>
            <w:tcW w:w="3021" w:type="dxa"/>
          </w:tcPr>
          <w:p w14:paraId="35D3238D" w14:textId="666BB68C" w:rsidR="00990C98" w:rsidRPr="004E0C81" w:rsidRDefault="00F67D34" w:rsidP="00404556">
            <w:pPr>
              <w:jc w:val="both"/>
              <w:rPr>
                <w:rFonts w:ascii="Times New Roman" w:hAnsi="Times New Roman"/>
                <w:bCs/>
                <w:sz w:val="26"/>
                <w:szCs w:val="26"/>
              </w:rPr>
            </w:pPr>
            <w:ins w:id="2831" w:author="lợi đoàn" w:date="2024-11-30T02:28:00Z">
              <w:r w:rsidRPr="00C753C6">
                <w:rPr>
                  <w:rFonts w:ascii="Times New Roman" w:hAnsi="Times New Roman"/>
                  <w:sz w:val="26"/>
                  <w:szCs w:val="26"/>
                  <w:rPrChange w:id="2832" w:author="lợi đoàn" w:date="2024-11-30T02:31:00Z">
                    <w:rPr/>
                  </w:rPrChange>
                </w:rPr>
                <w:t>Open Policy Agent</w:t>
              </w:r>
            </w:ins>
          </w:p>
        </w:tc>
        <w:tc>
          <w:tcPr>
            <w:tcW w:w="3021" w:type="dxa"/>
          </w:tcPr>
          <w:p w14:paraId="0007AFF8" w14:textId="39E6A0CE" w:rsidR="00990C98" w:rsidRPr="004E0C81" w:rsidRDefault="000C24E9" w:rsidP="00404556">
            <w:pPr>
              <w:jc w:val="both"/>
              <w:rPr>
                <w:rFonts w:ascii="Times New Roman" w:hAnsi="Times New Roman"/>
                <w:bCs/>
                <w:sz w:val="26"/>
                <w:szCs w:val="26"/>
              </w:rPr>
            </w:pPr>
            <w:ins w:id="2833" w:author="lợi đoàn" w:date="2024-11-30T02:30:00Z">
              <w:r w:rsidRPr="00C753C6">
                <w:rPr>
                  <w:rFonts w:ascii="Times New Roman" w:hAnsi="Times New Roman"/>
                  <w:sz w:val="26"/>
                  <w:szCs w:val="26"/>
                  <w:rPrChange w:id="2834" w:author="lợi đoàn" w:date="2024-11-30T02:31:00Z">
                    <w:rPr/>
                  </w:rPrChange>
                </w:rPr>
                <w:t>M</w:t>
              </w:r>
              <w:r w:rsidRPr="00C753C6">
                <w:rPr>
                  <w:rFonts w:ascii="Times New Roman" w:hAnsi="Times New Roman"/>
                  <w:sz w:val="26"/>
                  <w:szCs w:val="26"/>
                  <w:rPrChange w:id="2835" w:author="lợi đoàn" w:date="2024-11-30T02:31:00Z">
                    <w:rPr>
                      <w:rFonts w:ascii="Cambria" w:hAnsi="Cambria" w:cs="Cambria"/>
                    </w:rPr>
                  </w:rPrChange>
                </w:rPr>
                <w:t>ộ</w:t>
              </w:r>
              <w:r w:rsidRPr="00C753C6">
                <w:rPr>
                  <w:rFonts w:ascii="Times New Roman" w:hAnsi="Times New Roman"/>
                  <w:sz w:val="26"/>
                  <w:szCs w:val="26"/>
                  <w:rPrChange w:id="2836" w:author="lợi đoàn" w:date="2024-11-30T02:31:00Z">
                    <w:rPr/>
                  </w:rPrChange>
                </w:rPr>
                <w:t>t c</w:t>
              </w:r>
              <w:r w:rsidRPr="00C753C6">
                <w:rPr>
                  <w:rFonts w:ascii="Times New Roman" w:hAnsi="Times New Roman"/>
                  <w:sz w:val="26"/>
                  <w:szCs w:val="26"/>
                  <w:rPrChange w:id="2837" w:author="lợi đoàn" w:date="2024-11-30T02:31:00Z">
                    <w:rPr>
                      <w:rFonts w:cs="VNI-Times"/>
                    </w:rPr>
                  </w:rPrChange>
                </w:rPr>
                <w:t>ô</w:t>
              </w:r>
              <w:r w:rsidRPr="00C753C6">
                <w:rPr>
                  <w:rFonts w:ascii="Times New Roman" w:hAnsi="Times New Roman"/>
                  <w:sz w:val="26"/>
                  <w:szCs w:val="26"/>
                  <w:rPrChange w:id="2838" w:author="lợi đoàn" w:date="2024-11-30T02:31:00Z">
                    <w:rPr/>
                  </w:rPrChange>
                </w:rPr>
                <w:t>ng c</w:t>
              </w:r>
              <w:r w:rsidRPr="00C753C6">
                <w:rPr>
                  <w:rFonts w:ascii="Times New Roman" w:hAnsi="Times New Roman"/>
                  <w:sz w:val="26"/>
                  <w:szCs w:val="26"/>
                  <w:rPrChange w:id="2839" w:author="lợi đoàn" w:date="2024-11-30T02:31:00Z">
                    <w:rPr>
                      <w:rFonts w:ascii="Cambria" w:hAnsi="Cambria" w:cs="Cambria"/>
                    </w:rPr>
                  </w:rPrChange>
                </w:rPr>
                <w:t>ụ</w:t>
              </w:r>
              <w:r w:rsidRPr="00C753C6">
                <w:rPr>
                  <w:rFonts w:ascii="Times New Roman" w:hAnsi="Times New Roman"/>
                  <w:sz w:val="26"/>
                  <w:szCs w:val="26"/>
                  <w:rPrChange w:id="2840" w:author="lợi đoàn" w:date="2024-11-30T02:31:00Z">
                    <w:rPr/>
                  </w:rPrChange>
                </w:rPr>
                <w:t xml:space="preserve"> m</w:t>
              </w:r>
              <w:r w:rsidRPr="00C753C6">
                <w:rPr>
                  <w:rFonts w:ascii="Times New Roman" w:hAnsi="Times New Roman"/>
                  <w:sz w:val="26"/>
                  <w:szCs w:val="26"/>
                  <w:rPrChange w:id="2841" w:author="lợi đoàn" w:date="2024-11-30T02:31:00Z">
                    <w:rPr>
                      <w:rFonts w:cs="VNI-Times"/>
                    </w:rPr>
                  </w:rPrChange>
                </w:rPr>
                <w:t>ã</w:t>
              </w:r>
              <w:r w:rsidRPr="00C753C6">
                <w:rPr>
                  <w:rFonts w:ascii="Times New Roman" w:hAnsi="Times New Roman"/>
                  <w:sz w:val="26"/>
                  <w:szCs w:val="26"/>
                  <w:rPrChange w:id="2842" w:author="lợi đoàn" w:date="2024-11-30T02:31:00Z">
                    <w:rPr/>
                  </w:rPrChange>
                </w:rPr>
                <w:t xml:space="preserve"> ngu</w:t>
              </w:r>
              <w:r w:rsidRPr="00C753C6">
                <w:rPr>
                  <w:rFonts w:ascii="Times New Roman" w:hAnsi="Times New Roman"/>
                  <w:sz w:val="26"/>
                  <w:szCs w:val="26"/>
                  <w:rPrChange w:id="2843" w:author="lợi đoàn" w:date="2024-11-30T02:31:00Z">
                    <w:rPr>
                      <w:rFonts w:ascii="Cambria" w:hAnsi="Cambria" w:cs="Cambria"/>
                    </w:rPr>
                  </w:rPrChange>
                </w:rPr>
                <w:t>ồ</w:t>
              </w:r>
              <w:r w:rsidRPr="00C753C6">
                <w:rPr>
                  <w:rFonts w:ascii="Times New Roman" w:hAnsi="Times New Roman"/>
                  <w:sz w:val="26"/>
                  <w:szCs w:val="26"/>
                  <w:rPrChange w:id="2844" w:author="lợi đoàn" w:date="2024-11-30T02:31:00Z">
                    <w:rPr/>
                  </w:rPrChange>
                </w:rPr>
                <w:t>n m</w:t>
              </w:r>
              <w:r w:rsidRPr="00C753C6">
                <w:rPr>
                  <w:rFonts w:ascii="Times New Roman" w:hAnsi="Times New Roman"/>
                  <w:sz w:val="26"/>
                  <w:szCs w:val="26"/>
                  <w:rPrChange w:id="2845" w:author="lợi đoàn" w:date="2024-11-30T02:31:00Z">
                    <w:rPr>
                      <w:rFonts w:ascii="Cambria" w:hAnsi="Cambria" w:cs="Cambria"/>
                    </w:rPr>
                  </w:rPrChange>
                </w:rPr>
                <w:t>ở</w:t>
              </w:r>
              <w:r w:rsidRPr="00C753C6">
                <w:rPr>
                  <w:rFonts w:ascii="Times New Roman" w:hAnsi="Times New Roman"/>
                  <w:sz w:val="26"/>
                  <w:szCs w:val="26"/>
                  <w:rPrChange w:id="2846" w:author="lợi đoàn" w:date="2024-11-30T02:31:00Z">
                    <w:rPr/>
                  </w:rPrChange>
                </w:rPr>
                <w:t xml:space="preserve"> gi</w:t>
              </w:r>
              <w:r w:rsidRPr="00C753C6">
                <w:rPr>
                  <w:rFonts w:ascii="Times New Roman" w:hAnsi="Times New Roman"/>
                  <w:sz w:val="26"/>
                  <w:szCs w:val="26"/>
                  <w:rPrChange w:id="2847" w:author="lợi đoàn" w:date="2024-11-30T02:31:00Z">
                    <w:rPr>
                      <w:rFonts w:cs="VNI-Times"/>
                    </w:rPr>
                  </w:rPrChange>
                </w:rPr>
                <w:t>ú</w:t>
              </w:r>
              <w:r w:rsidRPr="00C753C6">
                <w:rPr>
                  <w:rFonts w:ascii="Times New Roman" w:hAnsi="Times New Roman"/>
                  <w:sz w:val="26"/>
                  <w:szCs w:val="26"/>
                  <w:rPrChange w:id="2848" w:author="lợi đoàn" w:date="2024-11-30T02:31:00Z">
                    <w:rPr/>
                  </w:rPrChange>
                </w:rPr>
                <w:t>p th</w:t>
              </w:r>
              <w:r w:rsidRPr="00C753C6">
                <w:rPr>
                  <w:rFonts w:ascii="Times New Roman" w:hAnsi="Times New Roman"/>
                  <w:sz w:val="26"/>
                  <w:szCs w:val="26"/>
                  <w:rPrChange w:id="2849" w:author="lợi đoàn" w:date="2024-11-30T02:31:00Z">
                    <w:rPr>
                      <w:rFonts w:ascii="Cambria" w:hAnsi="Cambria" w:cs="Cambria"/>
                    </w:rPr>
                  </w:rPrChange>
                </w:rPr>
                <w:t>ự</w:t>
              </w:r>
              <w:r w:rsidRPr="00C753C6">
                <w:rPr>
                  <w:rFonts w:ascii="Times New Roman" w:hAnsi="Times New Roman"/>
                  <w:sz w:val="26"/>
                  <w:szCs w:val="26"/>
                  <w:rPrChange w:id="2850" w:author="lợi đoàn" w:date="2024-11-30T02:31:00Z">
                    <w:rPr/>
                  </w:rPrChange>
                </w:rPr>
                <w:t>c thi v</w:t>
              </w:r>
              <w:r w:rsidRPr="00C753C6">
                <w:rPr>
                  <w:rFonts w:ascii="Times New Roman" w:hAnsi="Times New Roman"/>
                  <w:sz w:val="26"/>
                  <w:szCs w:val="26"/>
                  <w:rPrChange w:id="2851" w:author="lợi đoàn" w:date="2024-11-30T02:31:00Z">
                    <w:rPr>
                      <w:rFonts w:cs="VNI-Times"/>
                    </w:rPr>
                  </w:rPrChange>
                </w:rPr>
                <w:t>à</w:t>
              </w:r>
              <w:r w:rsidRPr="00C753C6">
                <w:rPr>
                  <w:rFonts w:ascii="Times New Roman" w:hAnsi="Times New Roman"/>
                  <w:sz w:val="26"/>
                  <w:szCs w:val="26"/>
                  <w:rPrChange w:id="2852" w:author="lợi đoàn" w:date="2024-11-30T02:31:00Z">
                    <w:rPr/>
                  </w:rPrChange>
                </w:rPr>
                <w:t xml:space="preserve"> qu</w:t>
              </w:r>
              <w:r w:rsidRPr="00C753C6">
                <w:rPr>
                  <w:rFonts w:ascii="Times New Roman" w:hAnsi="Times New Roman"/>
                  <w:sz w:val="26"/>
                  <w:szCs w:val="26"/>
                  <w:rPrChange w:id="2853" w:author="lợi đoàn" w:date="2024-11-30T02:31:00Z">
                    <w:rPr>
                      <w:rFonts w:ascii="Cambria" w:hAnsi="Cambria" w:cs="Cambria"/>
                    </w:rPr>
                  </w:rPrChange>
                </w:rPr>
                <w:t>ả</w:t>
              </w:r>
              <w:r w:rsidRPr="00C753C6">
                <w:rPr>
                  <w:rFonts w:ascii="Times New Roman" w:hAnsi="Times New Roman"/>
                  <w:sz w:val="26"/>
                  <w:szCs w:val="26"/>
                  <w:rPrChange w:id="2854" w:author="lợi đoàn" w:date="2024-11-30T02:31:00Z">
                    <w:rPr/>
                  </w:rPrChange>
                </w:rPr>
                <w:t>n l</w:t>
              </w:r>
              <w:r w:rsidRPr="00C753C6">
                <w:rPr>
                  <w:rFonts w:ascii="Times New Roman" w:hAnsi="Times New Roman"/>
                  <w:sz w:val="26"/>
                  <w:szCs w:val="26"/>
                  <w:rPrChange w:id="2855" w:author="lợi đoàn" w:date="2024-11-30T02:31:00Z">
                    <w:rPr>
                      <w:rFonts w:cs="VNI-Times"/>
                    </w:rPr>
                  </w:rPrChange>
                </w:rPr>
                <w:t>ý</w:t>
              </w:r>
              <w:r w:rsidRPr="00C753C6">
                <w:rPr>
                  <w:rFonts w:ascii="Times New Roman" w:hAnsi="Times New Roman"/>
                  <w:sz w:val="26"/>
                  <w:szCs w:val="26"/>
                  <w:rPrChange w:id="2856" w:author="lợi đoàn" w:date="2024-11-30T02:31:00Z">
                    <w:rPr/>
                  </w:rPrChange>
                </w:rPr>
                <w:t xml:space="preserve"> ch</w:t>
              </w:r>
              <w:r w:rsidRPr="00C753C6">
                <w:rPr>
                  <w:rFonts w:ascii="Times New Roman" w:hAnsi="Times New Roman"/>
                  <w:sz w:val="26"/>
                  <w:szCs w:val="26"/>
                  <w:rPrChange w:id="2857" w:author="lợi đoàn" w:date="2024-11-30T02:31:00Z">
                    <w:rPr>
                      <w:rFonts w:cs="VNI-Times"/>
                    </w:rPr>
                  </w:rPrChange>
                </w:rPr>
                <w:t>í</w:t>
              </w:r>
              <w:r w:rsidRPr="00C753C6">
                <w:rPr>
                  <w:rFonts w:ascii="Times New Roman" w:hAnsi="Times New Roman"/>
                  <w:sz w:val="26"/>
                  <w:szCs w:val="26"/>
                  <w:rPrChange w:id="2858" w:author="lợi đoàn" w:date="2024-11-30T02:31:00Z">
                    <w:rPr/>
                  </w:rPrChange>
                </w:rPr>
                <w:t>nh s</w:t>
              </w:r>
              <w:r w:rsidRPr="00C753C6">
                <w:rPr>
                  <w:rFonts w:ascii="Times New Roman" w:hAnsi="Times New Roman"/>
                  <w:sz w:val="26"/>
                  <w:szCs w:val="26"/>
                  <w:rPrChange w:id="2859" w:author="lợi đoàn" w:date="2024-11-30T02:31:00Z">
                    <w:rPr>
                      <w:rFonts w:cs="VNI-Times"/>
                    </w:rPr>
                  </w:rPrChange>
                </w:rPr>
                <w:t>á</w:t>
              </w:r>
              <w:r w:rsidRPr="00C753C6">
                <w:rPr>
                  <w:rFonts w:ascii="Times New Roman" w:hAnsi="Times New Roman"/>
                  <w:sz w:val="26"/>
                  <w:szCs w:val="26"/>
                  <w:rPrChange w:id="2860" w:author="lợi đoàn" w:date="2024-11-30T02:31:00Z">
                    <w:rPr/>
                  </w:rPrChange>
                </w:rPr>
                <w:t>ch ki</w:t>
              </w:r>
              <w:r w:rsidRPr="00C753C6">
                <w:rPr>
                  <w:rFonts w:ascii="Times New Roman" w:hAnsi="Times New Roman"/>
                  <w:sz w:val="26"/>
                  <w:szCs w:val="26"/>
                  <w:rPrChange w:id="2861" w:author="lợi đoàn" w:date="2024-11-30T02:31:00Z">
                    <w:rPr>
                      <w:rFonts w:ascii="Cambria" w:hAnsi="Cambria" w:cs="Cambria"/>
                    </w:rPr>
                  </w:rPrChange>
                </w:rPr>
                <w:t>ể</w:t>
              </w:r>
              <w:r w:rsidRPr="00C753C6">
                <w:rPr>
                  <w:rFonts w:ascii="Times New Roman" w:hAnsi="Times New Roman"/>
                  <w:sz w:val="26"/>
                  <w:szCs w:val="26"/>
                  <w:rPrChange w:id="2862" w:author="lợi đoàn" w:date="2024-11-30T02:31:00Z">
                    <w:rPr/>
                  </w:rPrChange>
                </w:rPr>
                <w:t>m so</w:t>
              </w:r>
              <w:r w:rsidRPr="00C753C6">
                <w:rPr>
                  <w:rFonts w:ascii="Times New Roman" w:hAnsi="Times New Roman"/>
                  <w:sz w:val="26"/>
                  <w:szCs w:val="26"/>
                  <w:rPrChange w:id="2863" w:author="lợi đoàn" w:date="2024-11-30T02:31:00Z">
                    <w:rPr>
                      <w:rFonts w:cs="VNI-Times"/>
                    </w:rPr>
                  </w:rPrChange>
                </w:rPr>
                <w:t>á</w:t>
              </w:r>
              <w:r w:rsidRPr="00C753C6">
                <w:rPr>
                  <w:rFonts w:ascii="Times New Roman" w:hAnsi="Times New Roman"/>
                  <w:sz w:val="26"/>
                  <w:szCs w:val="26"/>
                  <w:rPrChange w:id="2864" w:author="lợi đoàn" w:date="2024-11-30T02:31:00Z">
                    <w:rPr/>
                  </w:rPrChange>
                </w:rPr>
                <w:t>t truy c</w:t>
              </w:r>
              <w:r w:rsidRPr="00C753C6">
                <w:rPr>
                  <w:rFonts w:ascii="Times New Roman" w:hAnsi="Times New Roman"/>
                  <w:sz w:val="26"/>
                  <w:szCs w:val="26"/>
                  <w:rPrChange w:id="2865" w:author="lợi đoàn" w:date="2024-11-30T02:31:00Z">
                    <w:rPr>
                      <w:rFonts w:ascii="Cambria" w:hAnsi="Cambria" w:cs="Cambria"/>
                    </w:rPr>
                  </w:rPrChange>
                </w:rPr>
                <w:t>ậ</w:t>
              </w:r>
              <w:r w:rsidRPr="00C753C6">
                <w:rPr>
                  <w:rFonts w:ascii="Times New Roman" w:hAnsi="Times New Roman"/>
                  <w:sz w:val="26"/>
                  <w:szCs w:val="26"/>
                  <w:rPrChange w:id="2866" w:author="lợi đoàn" w:date="2024-11-30T02:31:00Z">
                    <w:rPr/>
                  </w:rPrChange>
                </w:rPr>
                <w:t>p (authorization) đ</w:t>
              </w:r>
              <w:r w:rsidRPr="00C753C6">
                <w:rPr>
                  <w:rFonts w:ascii="Times New Roman" w:hAnsi="Times New Roman"/>
                  <w:sz w:val="26"/>
                  <w:szCs w:val="26"/>
                  <w:rPrChange w:id="2867" w:author="lợi đoàn" w:date="2024-11-30T02:31:00Z">
                    <w:rPr>
                      <w:rFonts w:ascii="Cambria" w:hAnsi="Cambria" w:cs="Cambria"/>
                    </w:rPr>
                  </w:rPrChange>
                </w:rPr>
                <w:t>ộ</w:t>
              </w:r>
              <w:r w:rsidRPr="00C753C6">
                <w:rPr>
                  <w:rFonts w:ascii="Times New Roman" w:hAnsi="Times New Roman"/>
                  <w:sz w:val="26"/>
                  <w:szCs w:val="26"/>
                  <w:rPrChange w:id="2868" w:author="lợi đoàn" w:date="2024-11-30T02:31:00Z">
                    <w:rPr/>
                  </w:rPrChange>
                </w:rPr>
                <w:t>c l</w:t>
              </w:r>
              <w:r w:rsidRPr="00C753C6">
                <w:rPr>
                  <w:rFonts w:ascii="Times New Roman" w:hAnsi="Times New Roman"/>
                  <w:sz w:val="26"/>
                  <w:szCs w:val="26"/>
                  <w:rPrChange w:id="2869" w:author="lợi đoàn" w:date="2024-11-30T02:31:00Z">
                    <w:rPr>
                      <w:rFonts w:ascii="Cambria" w:hAnsi="Cambria" w:cs="Cambria"/>
                    </w:rPr>
                  </w:rPrChange>
                </w:rPr>
                <w:t>ậ</w:t>
              </w:r>
              <w:r w:rsidRPr="00C753C6">
                <w:rPr>
                  <w:rFonts w:ascii="Times New Roman" w:hAnsi="Times New Roman"/>
                  <w:sz w:val="26"/>
                  <w:szCs w:val="26"/>
                  <w:rPrChange w:id="2870" w:author="lợi đoàn" w:date="2024-11-30T02:31:00Z">
                    <w:rPr/>
                  </w:rPrChange>
                </w:rPr>
                <w:t>p v</w:t>
              </w:r>
              <w:r w:rsidRPr="00C753C6">
                <w:rPr>
                  <w:rFonts w:ascii="Times New Roman" w:hAnsi="Times New Roman"/>
                  <w:sz w:val="26"/>
                  <w:szCs w:val="26"/>
                  <w:rPrChange w:id="2871" w:author="lợi đoàn" w:date="2024-11-30T02:31:00Z">
                    <w:rPr>
                      <w:rFonts w:ascii="Cambria" w:hAnsi="Cambria" w:cs="Cambria"/>
                    </w:rPr>
                  </w:rPrChange>
                </w:rPr>
                <w:t>ớ</w:t>
              </w:r>
              <w:r w:rsidRPr="00C753C6">
                <w:rPr>
                  <w:rFonts w:ascii="Times New Roman" w:hAnsi="Times New Roman"/>
                  <w:sz w:val="26"/>
                  <w:szCs w:val="26"/>
                  <w:rPrChange w:id="2872" w:author="lợi đoàn" w:date="2024-11-30T02:31:00Z">
                    <w:rPr/>
                  </w:rPrChange>
                </w:rPr>
                <w:t>i ng</w:t>
              </w:r>
              <w:r w:rsidRPr="00C753C6">
                <w:rPr>
                  <w:rFonts w:ascii="Times New Roman" w:hAnsi="Times New Roman"/>
                  <w:sz w:val="26"/>
                  <w:szCs w:val="26"/>
                  <w:rPrChange w:id="2873" w:author="lợi đoàn" w:date="2024-11-30T02:31:00Z">
                    <w:rPr>
                      <w:rFonts w:cs="VNI-Times"/>
                    </w:rPr>
                  </w:rPrChange>
                </w:rPr>
                <w:t>ô</w:t>
              </w:r>
              <w:r w:rsidRPr="00C753C6">
                <w:rPr>
                  <w:rFonts w:ascii="Times New Roman" w:hAnsi="Times New Roman"/>
                  <w:sz w:val="26"/>
                  <w:szCs w:val="26"/>
                  <w:rPrChange w:id="2874" w:author="lợi đoàn" w:date="2024-11-30T02:31:00Z">
                    <w:rPr/>
                  </w:rPrChange>
                </w:rPr>
                <w:t>n ng</w:t>
              </w:r>
              <w:r w:rsidRPr="00C753C6">
                <w:rPr>
                  <w:rFonts w:ascii="Times New Roman" w:hAnsi="Times New Roman"/>
                  <w:sz w:val="26"/>
                  <w:szCs w:val="26"/>
                  <w:rPrChange w:id="2875" w:author="lợi đoàn" w:date="2024-11-30T02:31:00Z">
                    <w:rPr>
                      <w:rFonts w:ascii="Cambria" w:hAnsi="Cambria" w:cs="Cambria"/>
                    </w:rPr>
                  </w:rPrChange>
                </w:rPr>
                <w:t>ữ</w:t>
              </w:r>
              <w:r w:rsidRPr="00C753C6">
                <w:rPr>
                  <w:rFonts w:ascii="Times New Roman" w:hAnsi="Times New Roman"/>
                  <w:sz w:val="26"/>
                  <w:szCs w:val="26"/>
                  <w:rPrChange w:id="2876" w:author="lợi đoàn" w:date="2024-11-30T02:31:00Z">
                    <w:rPr/>
                  </w:rPrChange>
                </w:rPr>
                <w:t xml:space="preserve"> ho</w:t>
              </w:r>
              <w:r w:rsidRPr="00C753C6">
                <w:rPr>
                  <w:rFonts w:ascii="Times New Roman" w:hAnsi="Times New Roman"/>
                  <w:sz w:val="26"/>
                  <w:szCs w:val="26"/>
                  <w:rPrChange w:id="2877" w:author="lợi đoàn" w:date="2024-11-30T02:31:00Z">
                    <w:rPr>
                      <w:rFonts w:ascii="Cambria" w:hAnsi="Cambria" w:cs="Cambria"/>
                    </w:rPr>
                  </w:rPrChange>
                </w:rPr>
                <w:t>ặ</w:t>
              </w:r>
              <w:r w:rsidRPr="00C753C6">
                <w:rPr>
                  <w:rFonts w:ascii="Times New Roman" w:hAnsi="Times New Roman"/>
                  <w:sz w:val="26"/>
                  <w:szCs w:val="26"/>
                  <w:rPrChange w:id="2878" w:author="lợi đoàn" w:date="2024-11-30T02:31:00Z">
                    <w:rPr/>
                  </w:rPrChange>
                </w:rPr>
                <w:t>c d</w:t>
              </w:r>
              <w:r w:rsidRPr="00C753C6">
                <w:rPr>
                  <w:rFonts w:ascii="Times New Roman" w:hAnsi="Times New Roman"/>
                  <w:sz w:val="26"/>
                  <w:szCs w:val="26"/>
                  <w:rPrChange w:id="2879" w:author="lợi đoàn" w:date="2024-11-30T02:31:00Z">
                    <w:rPr>
                      <w:rFonts w:ascii="Cambria" w:hAnsi="Cambria" w:cs="Cambria"/>
                    </w:rPr>
                  </w:rPrChange>
                </w:rPr>
                <w:t>ị</w:t>
              </w:r>
              <w:r w:rsidRPr="00C753C6">
                <w:rPr>
                  <w:rFonts w:ascii="Times New Roman" w:hAnsi="Times New Roman"/>
                  <w:sz w:val="26"/>
                  <w:szCs w:val="26"/>
                  <w:rPrChange w:id="2880" w:author="lợi đoàn" w:date="2024-11-30T02:31:00Z">
                    <w:rPr/>
                  </w:rPrChange>
                </w:rPr>
                <w:t>ch v</w:t>
              </w:r>
              <w:r w:rsidRPr="00C753C6">
                <w:rPr>
                  <w:rFonts w:ascii="Times New Roman" w:hAnsi="Times New Roman"/>
                  <w:sz w:val="26"/>
                  <w:szCs w:val="26"/>
                  <w:rPrChange w:id="2881" w:author="lợi đoàn" w:date="2024-11-30T02:31:00Z">
                    <w:rPr>
                      <w:rFonts w:ascii="Cambria" w:hAnsi="Cambria" w:cs="Cambria"/>
                    </w:rPr>
                  </w:rPrChange>
                </w:rPr>
                <w:t>ụ</w:t>
              </w:r>
              <w:r w:rsidRPr="00C753C6">
                <w:rPr>
                  <w:rFonts w:ascii="Times New Roman" w:hAnsi="Times New Roman"/>
                  <w:sz w:val="26"/>
                  <w:szCs w:val="26"/>
                  <w:rPrChange w:id="2882" w:author="lợi đoàn" w:date="2024-11-30T02:31:00Z">
                    <w:rPr/>
                  </w:rPrChange>
                </w:rPr>
                <w:t>.</w:t>
              </w:r>
            </w:ins>
          </w:p>
        </w:tc>
      </w:tr>
      <w:tr w:rsidR="00BF2C39" w:rsidRPr="00C753C6" w14:paraId="1CFF848B" w14:textId="77777777" w:rsidTr="00BF2C39">
        <w:tc>
          <w:tcPr>
            <w:tcW w:w="3020" w:type="dxa"/>
          </w:tcPr>
          <w:p w14:paraId="24919680" w14:textId="0E7C24B1" w:rsidR="00990C98" w:rsidRPr="004E0C81" w:rsidRDefault="009D0F3A" w:rsidP="00404556">
            <w:pPr>
              <w:jc w:val="both"/>
              <w:rPr>
                <w:rFonts w:ascii="Times New Roman" w:hAnsi="Times New Roman"/>
                <w:bCs/>
                <w:sz w:val="26"/>
                <w:szCs w:val="26"/>
              </w:rPr>
            </w:pPr>
            <w:r w:rsidRPr="004E0C81">
              <w:rPr>
                <w:rFonts w:ascii="Times New Roman" w:hAnsi="Times New Roman"/>
                <w:bCs/>
                <w:sz w:val="26"/>
                <w:szCs w:val="26"/>
              </w:rPr>
              <w:t xml:space="preserve">CI/CD </w:t>
            </w:r>
          </w:p>
        </w:tc>
        <w:tc>
          <w:tcPr>
            <w:tcW w:w="3021" w:type="dxa"/>
          </w:tcPr>
          <w:p w14:paraId="00477DE0" w14:textId="14C744AF" w:rsidR="00990C98" w:rsidRPr="004E0C81" w:rsidRDefault="00F67D34" w:rsidP="00404556">
            <w:pPr>
              <w:jc w:val="both"/>
              <w:rPr>
                <w:rFonts w:ascii="Times New Roman" w:hAnsi="Times New Roman"/>
                <w:bCs/>
                <w:sz w:val="26"/>
                <w:szCs w:val="26"/>
              </w:rPr>
            </w:pPr>
            <w:ins w:id="2883" w:author="lợi đoàn" w:date="2024-11-30T02:28:00Z">
              <w:r w:rsidRPr="00C753C6">
                <w:rPr>
                  <w:rFonts w:ascii="Times New Roman" w:hAnsi="Times New Roman"/>
                  <w:sz w:val="26"/>
                  <w:szCs w:val="26"/>
                  <w:rPrChange w:id="2884" w:author="lợi đoàn" w:date="2024-11-30T02:31:00Z">
                    <w:rPr/>
                  </w:rPrChange>
                </w:rPr>
                <w:t>Continuous Integration/Continuous Deployment</w:t>
              </w:r>
            </w:ins>
          </w:p>
        </w:tc>
        <w:tc>
          <w:tcPr>
            <w:tcW w:w="3021" w:type="dxa"/>
          </w:tcPr>
          <w:p w14:paraId="51B4B7E4" w14:textId="5B6BB7A1" w:rsidR="00990C98" w:rsidRPr="004E0C81" w:rsidRDefault="000C24E9" w:rsidP="00404556">
            <w:pPr>
              <w:jc w:val="both"/>
              <w:rPr>
                <w:rFonts w:ascii="Times New Roman" w:hAnsi="Times New Roman"/>
                <w:bCs/>
                <w:sz w:val="26"/>
                <w:szCs w:val="26"/>
              </w:rPr>
            </w:pPr>
            <w:ins w:id="2885" w:author="lợi đoàn" w:date="2024-11-30T02:30:00Z">
              <w:r w:rsidRPr="00C753C6">
                <w:rPr>
                  <w:rFonts w:ascii="Times New Roman" w:hAnsi="Times New Roman"/>
                  <w:sz w:val="26"/>
                  <w:szCs w:val="26"/>
                  <w:rPrChange w:id="2886" w:author="lợi đoàn" w:date="2024-11-30T02:31:00Z">
                    <w:rPr/>
                  </w:rPrChange>
                </w:rPr>
                <w:t>Quy trình t</w:t>
              </w:r>
              <w:r w:rsidRPr="00C753C6">
                <w:rPr>
                  <w:rFonts w:ascii="Times New Roman" w:hAnsi="Times New Roman"/>
                  <w:sz w:val="26"/>
                  <w:szCs w:val="26"/>
                  <w:rPrChange w:id="2887" w:author="lợi đoàn" w:date="2024-11-30T02:31:00Z">
                    <w:rPr>
                      <w:rFonts w:ascii="Cambria" w:hAnsi="Cambria" w:cs="Cambria"/>
                    </w:rPr>
                  </w:rPrChange>
                </w:rPr>
                <w:t>ự</w:t>
              </w:r>
              <w:r w:rsidRPr="00C753C6">
                <w:rPr>
                  <w:rFonts w:ascii="Times New Roman" w:hAnsi="Times New Roman"/>
                  <w:sz w:val="26"/>
                  <w:szCs w:val="26"/>
                  <w:rPrChange w:id="2888" w:author="lợi đoàn" w:date="2024-11-30T02:31:00Z">
                    <w:rPr/>
                  </w:rPrChange>
                </w:rPr>
                <w:t xml:space="preserve"> </w:t>
              </w:r>
              <w:r w:rsidRPr="00C753C6">
                <w:rPr>
                  <w:rFonts w:ascii="Times New Roman" w:hAnsi="Times New Roman"/>
                  <w:sz w:val="26"/>
                  <w:szCs w:val="26"/>
                  <w:rPrChange w:id="2889" w:author="lợi đoàn" w:date="2024-11-30T02:31:00Z">
                    <w:rPr>
                      <w:rFonts w:cs="VNI-Times"/>
                    </w:rPr>
                  </w:rPrChange>
                </w:rPr>
                <w:t>đ</w:t>
              </w:r>
              <w:r w:rsidRPr="00C753C6">
                <w:rPr>
                  <w:rFonts w:ascii="Times New Roman" w:hAnsi="Times New Roman"/>
                  <w:sz w:val="26"/>
                  <w:szCs w:val="26"/>
                  <w:rPrChange w:id="2890" w:author="lợi đoàn" w:date="2024-11-30T02:31:00Z">
                    <w:rPr>
                      <w:rFonts w:ascii="Cambria" w:hAnsi="Cambria" w:cs="Cambria"/>
                    </w:rPr>
                  </w:rPrChange>
                </w:rPr>
                <w:t>ộ</w:t>
              </w:r>
              <w:r w:rsidRPr="00C753C6">
                <w:rPr>
                  <w:rFonts w:ascii="Times New Roman" w:hAnsi="Times New Roman"/>
                  <w:sz w:val="26"/>
                  <w:szCs w:val="26"/>
                  <w:rPrChange w:id="2891" w:author="lợi đoàn" w:date="2024-11-30T02:31:00Z">
                    <w:rPr/>
                  </w:rPrChange>
                </w:rPr>
                <w:t>ng h</w:t>
              </w:r>
              <w:r w:rsidRPr="00C753C6">
                <w:rPr>
                  <w:rFonts w:ascii="Times New Roman" w:hAnsi="Times New Roman"/>
                  <w:sz w:val="26"/>
                  <w:szCs w:val="26"/>
                  <w:rPrChange w:id="2892" w:author="lợi đoàn" w:date="2024-11-30T02:31:00Z">
                    <w:rPr>
                      <w:rFonts w:cs="VNI-Times"/>
                    </w:rPr>
                  </w:rPrChange>
                </w:rPr>
                <w:t>ó</w:t>
              </w:r>
              <w:r w:rsidRPr="00C753C6">
                <w:rPr>
                  <w:rFonts w:ascii="Times New Roman" w:hAnsi="Times New Roman"/>
                  <w:sz w:val="26"/>
                  <w:szCs w:val="26"/>
                  <w:rPrChange w:id="2893" w:author="lợi đoàn" w:date="2024-11-30T02:31:00Z">
                    <w:rPr/>
                  </w:rPrChange>
                </w:rPr>
                <w:t>a t</w:t>
              </w:r>
              <w:r w:rsidRPr="00C753C6">
                <w:rPr>
                  <w:rFonts w:ascii="Times New Roman" w:hAnsi="Times New Roman"/>
                  <w:sz w:val="26"/>
                  <w:szCs w:val="26"/>
                  <w:rPrChange w:id="2894" w:author="lợi đoàn" w:date="2024-11-30T02:31:00Z">
                    <w:rPr>
                      <w:rFonts w:cs="VNI-Times"/>
                    </w:rPr>
                  </w:rPrChange>
                </w:rPr>
                <w:t>í</w:t>
              </w:r>
              <w:r w:rsidRPr="00C753C6">
                <w:rPr>
                  <w:rFonts w:ascii="Times New Roman" w:hAnsi="Times New Roman"/>
                  <w:sz w:val="26"/>
                  <w:szCs w:val="26"/>
                  <w:rPrChange w:id="2895" w:author="lợi đoàn" w:date="2024-11-30T02:31:00Z">
                    <w:rPr/>
                  </w:rPrChange>
                </w:rPr>
                <w:t>ch h</w:t>
              </w:r>
              <w:r w:rsidRPr="00C753C6">
                <w:rPr>
                  <w:rFonts w:ascii="Times New Roman" w:hAnsi="Times New Roman"/>
                  <w:sz w:val="26"/>
                  <w:szCs w:val="26"/>
                  <w:rPrChange w:id="2896" w:author="lợi đoàn" w:date="2024-11-30T02:31:00Z">
                    <w:rPr>
                      <w:rFonts w:ascii="Cambria" w:hAnsi="Cambria" w:cs="Cambria"/>
                    </w:rPr>
                  </w:rPrChange>
                </w:rPr>
                <w:t>ợ</w:t>
              </w:r>
              <w:r w:rsidRPr="00C753C6">
                <w:rPr>
                  <w:rFonts w:ascii="Times New Roman" w:hAnsi="Times New Roman"/>
                  <w:sz w:val="26"/>
                  <w:szCs w:val="26"/>
                  <w:rPrChange w:id="2897" w:author="lợi đoàn" w:date="2024-11-30T02:31:00Z">
                    <w:rPr/>
                  </w:rPrChange>
                </w:rPr>
                <w:t>p v</w:t>
              </w:r>
              <w:r w:rsidRPr="00C753C6">
                <w:rPr>
                  <w:rFonts w:ascii="Times New Roman" w:hAnsi="Times New Roman"/>
                  <w:sz w:val="26"/>
                  <w:szCs w:val="26"/>
                  <w:rPrChange w:id="2898" w:author="lợi đoàn" w:date="2024-11-30T02:31:00Z">
                    <w:rPr>
                      <w:rFonts w:cs="VNI-Times"/>
                    </w:rPr>
                  </w:rPrChange>
                </w:rPr>
                <w:t>à</w:t>
              </w:r>
              <w:r w:rsidRPr="00C753C6">
                <w:rPr>
                  <w:rFonts w:ascii="Times New Roman" w:hAnsi="Times New Roman"/>
                  <w:sz w:val="26"/>
                  <w:szCs w:val="26"/>
                  <w:rPrChange w:id="2899" w:author="lợi đoàn" w:date="2024-11-30T02:31:00Z">
                    <w:rPr/>
                  </w:rPrChange>
                </w:rPr>
                <w:t xml:space="preserve"> tri</w:t>
              </w:r>
              <w:r w:rsidRPr="00C753C6">
                <w:rPr>
                  <w:rFonts w:ascii="Times New Roman" w:hAnsi="Times New Roman"/>
                  <w:sz w:val="26"/>
                  <w:szCs w:val="26"/>
                  <w:rPrChange w:id="2900" w:author="lợi đoàn" w:date="2024-11-30T02:31:00Z">
                    <w:rPr>
                      <w:rFonts w:ascii="Cambria" w:hAnsi="Cambria" w:cs="Cambria"/>
                    </w:rPr>
                  </w:rPrChange>
                </w:rPr>
                <w:t>ể</w:t>
              </w:r>
              <w:r w:rsidRPr="00C753C6">
                <w:rPr>
                  <w:rFonts w:ascii="Times New Roman" w:hAnsi="Times New Roman"/>
                  <w:sz w:val="26"/>
                  <w:szCs w:val="26"/>
                  <w:rPrChange w:id="2901" w:author="lợi đoàn" w:date="2024-11-30T02:31:00Z">
                    <w:rPr/>
                  </w:rPrChange>
                </w:rPr>
                <w:t>n khai li</w:t>
              </w:r>
              <w:r w:rsidRPr="00C753C6">
                <w:rPr>
                  <w:rFonts w:ascii="Times New Roman" w:hAnsi="Times New Roman"/>
                  <w:sz w:val="26"/>
                  <w:szCs w:val="26"/>
                  <w:rPrChange w:id="2902" w:author="lợi đoàn" w:date="2024-11-30T02:31:00Z">
                    <w:rPr>
                      <w:rFonts w:cs="VNI-Times"/>
                    </w:rPr>
                  </w:rPrChange>
                </w:rPr>
                <w:t>ê</w:t>
              </w:r>
              <w:r w:rsidRPr="00C753C6">
                <w:rPr>
                  <w:rFonts w:ascii="Times New Roman" w:hAnsi="Times New Roman"/>
                  <w:sz w:val="26"/>
                  <w:szCs w:val="26"/>
                  <w:rPrChange w:id="2903" w:author="lợi đoàn" w:date="2024-11-30T02:31:00Z">
                    <w:rPr/>
                  </w:rPrChange>
                </w:rPr>
                <w:t>n t</w:t>
              </w:r>
              <w:r w:rsidRPr="00C753C6">
                <w:rPr>
                  <w:rFonts w:ascii="Times New Roman" w:hAnsi="Times New Roman"/>
                  <w:sz w:val="26"/>
                  <w:szCs w:val="26"/>
                  <w:rPrChange w:id="2904" w:author="lợi đoàn" w:date="2024-11-30T02:31:00Z">
                    <w:rPr>
                      <w:rFonts w:ascii="Cambria" w:hAnsi="Cambria" w:cs="Cambria"/>
                    </w:rPr>
                  </w:rPrChange>
                </w:rPr>
                <w:t>ụ</w:t>
              </w:r>
              <w:r w:rsidRPr="00C753C6">
                <w:rPr>
                  <w:rFonts w:ascii="Times New Roman" w:hAnsi="Times New Roman"/>
                  <w:sz w:val="26"/>
                  <w:szCs w:val="26"/>
                  <w:rPrChange w:id="2905" w:author="lợi đoàn" w:date="2024-11-30T02:31:00Z">
                    <w:rPr/>
                  </w:rPrChange>
                </w:rPr>
                <w:t>c trong ph</w:t>
              </w:r>
              <w:r w:rsidRPr="00C753C6">
                <w:rPr>
                  <w:rFonts w:ascii="Times New Roman" w:hAnsi="Times New Roman"/>
                  <w:sz w:val="26"/>
                  <w:szCs w:val="26"/>
                  <w:rPrChange w:id="2906" w:author="lợi đoàn" w:date="2024-11-30T02:31:00Z">
                    <w:rPr>
                      <w:rFonts w:cs="VNI-Times"/>
                    </w:rPr>
                  </w:rPrChange>
                </w:rPr>
                <w:t>á</w:t>
              </w:r>
              <w:r w:rsidRPr="00C753C6">
                <w:rPr>
                  <w:rFonts w:ascii="Times New Roman" w:hAnsi="Times New Roman"/>
                  <w:sz w:val="26"/>
                  <w:szCs w:val="26"/>
                  <w:rPrChange w:id="2907" w:author="lợi đoàn" w:date="2024-11-30T02:31:00Z">
                    <w:rPr/>
                  </w:rPrChange>
                </w:rPr>
                <w:t>t tri</w:t>
              </w:r>
              <w:r w:rsidRPr="00C753C6">
                <w:rPr>
                  <w:rFonts w:ascii="Times New Roman" w:hAnsi="Times New Roman"/>
                  <w:sz w:val="26"/>
                  <w:szCs w:val="26"/>
                  <w:rPrChange w:id="2908" w:author="lợi đoàn" w:date="2024-11-30T02:31:00Z">
                    <w:rPr>
                      <w:rFonts w:ascii="Cambria" w:hAnsi="Cambria" w:cs="Cambria"/>
                    </w:rPr>
                  </w:rPrChange>
                </w:rPr>
                <w:t>ể</w:t>
              </w:r>
              <w:r w:rsidRPr="00C753C6">
                <w:rPr>
                  <w:rFonts w:ascii="Times New Roman" w:hAnsi="Times New Roman"/>
                  <w:sz w:val="26"/>
                  <w:szCs w:val="26"/>
                  <w:rPrChange w:id="2909" w:author="lợi đoàn" w:date="2024-11-30T02:31:00Z">
                    <w:rPr/>
                  </w:rPrChange>
                </w:rPr>
                <w:t>n ph</w:t>
              </w:r>
              <w:r w:rsidRPr="00C753C6">
                <w:rPr>
                  <w:rFonts w:ascii="Times New Roman" w:hAnsi="Times New Roman"/>
                  <w:sz w:val="26"/>
                  <w:szCs w:val="26"/>
                  <w:rPrChange w:id="2910" w:author="lợi đoàn" w:date="2024-11-30T02:31:00Z">
                    <w:rPr>
                      <w:rFonts w:ascii="Cambria" w:hAnsi="Cambria" w:cs="Cambria"/>
                    </w:rPr>
                  </w:rPrChange>
                </w:rPr>
                <w:t>ầ</w:t>
              </w:r>
              <w:r w:rsidRPr="00C753C6">
                <w:rPr>
                  <w:rFonts w:ascii="Times New Roman" w:hAnsi="Times New Roman"/>
                  <w:sz w:val="26"/>
                  <w:szCs w:val="26"/>
                  <w:rPrChange w:id="2911" w:author="lợi đoàn" w:date="2024-11-30T02:31:00Z">
                    <w:rPr/>
                  </w:rPrChange>
                </w:rPr>
                <w:t>n m</w:t>
              </w:r>
              <w:r w:rsidRPr="00C753C6">
                <w:rPr>
                  <w:rFonts w:ascii="Times New Roman" w:hAnsi="Times New Roman"/>
                  <w:sz w:val="26"/>
                  <w:szCs w:val="26"/>
                  <w:rPrChange w:id="2912" w:author="lợi đoàn" w:date="2024-11-30T02:31:00Z">
                    <w:rPr>
                      <w:rFonts w:ascii="Cambria" w:hAnsi="Cambria" w:cs="Cambria"/>
                    </w:rPr>
                  </w:rPrChange>
                </w:rPr>
                <w:t>ề</w:t>
              </w:r>
              <w:r w:rsidRPr="00C753C6">
                <w:rPr>
                  <w:rFonts w:ascii="Times New Roman" w:hAnsi="Times New Roman"/>
                  <w:sz w:val="26"/>
                  <w:szCs w:val="26"/>
                  <w:rPrChange w:id="2913" w:author="lợi đoàn" w:date="2024-11-30T02:31:00Z">
                    <w:rPr/>
                  </w:rPrChange>
                </w:rPr>
                <w:t>m.</w:t>
              </w:r>
            </w:ins>
          </w:p>
        </w:tc>
      </w:tr>
      <w:tr w:rsidR="00BF2C39" w:rsidRPr="00C753C6" w14:paraId="143C2C39" w14:textId="77777777" w:rsidTr="00BF2C39">
        <w:tc>
          <w:tcPr>
            <w:tcW w:w="3020" w:type="dxa"/>
          </w:tcPr>
          <w:p w14:paraId="118C7AC7" w14:textId="27C8CDC4" w:rsidR="00990C98" w:rsidRPr="004E0C81" w:rsidRDefault="009D0F3A" w:rsidP="00404556">
            <w:pPr>
              <w:jc w:val="both"/>
              <w:rPr>
                <w:rFonts w:ascii="Times New Roman" w:hAnsi="Times New Roman"/>
                <w:bCs/>
                <w:sz w:val="26"/>
                <w:szCs w:val="26"/>
              </w:rPr>
            </w:pPr>
            <w:r w:rsidRPr="004E0C81">
              <w:rPr>
                <w:rFonts w:ascii="Times New Roman" w:hAnsi="Times New Roman"/>
                <w:bCs/>
                <w:sz w:val="26"/>
                <w:szCs w:val="26"/>
              </w:rPr>
              <w:t>MVC</w:t>
            </w:r>
          </w:p>
        </w:tc>
        <w:tc>
          <w:tcPr>
            <w:tcW w:w="3021" w:type="dxa"/>
          </w:tcPr>
          <w:p w14:paraId="554ED332" w14:textId="3F812F94" w:rsidR="00990C98" w:rsidRPr="004E0C81" w:rsidRDefault="00F67D34" w:rsidP="00404556">
            <w:pPr>
              <w:jc w:val="both"/>
              <w:rPr>
                <w:rFonts w:ascii="Times New Roman" w:hAnsi="Times New Roman"/>
                <w:bCs/>
                <w:sz w:val="26"/>
                <w:szCs w:val="26"/>
              </w:rPr>
            </w:pPr>
            <w:ins w:id="2914" w:author="lợi đoàn" w:date="2024-11-30T02:28:00Z">
              <w:r w:rsidRPr="00C753C6">
                <w:rPr>
                  <w:rFonts w:ascii="Times New Roman" w:hAnsi="Times New Roman"/>
                  <w:sz w:val="26"/>
                  <w:szCs w:val="26"/>
                  <w:rPrChange w:id="2915" w:author="lợi đoàn" w:date="2024-11-30T02:31:00Z">
                    <w:rPr/>
                  </w:rPrChange>
                </w:rPr>
                <w:t>Model-View-Controller</w:t>
              </w:r>
            </w:ins>
          </w:p>
        </w:tc>
        <w:tc>
          <w:tcPr>
            <w:tcW w:w="3021" w:type="dxa"/>
          </w:tcPr>
          <w:p w14:paraId="4C091A20" w14:textId="513493E0" w:rsidR="00990C98" w:rsidRPr="004E0C81" w:rsidRDefault="000C24E9" w:rsidP="00404556">
            <w:pPr>
              <w:jc w:val="both"/>
              <w:rPr>
                <w:rFonts w:ascii="Times New Roman" w:hAnsi="Times New Roman"/>
                <w:bCs/>
                <w:sz w:val="26"/>
                <w:szCs w:val="26"/>
              </w:rPr>
            </w:pPr>
            <w:ins w:id="2916" w:author="lợi đoàn" w:date="2024-11-30T02:30:00Z">
              <w:r w:rsidRPr="00C753C6">
                <w:rPr>
                  <w:rFonts w:ascii="Times New Roman" w:hAnsi="Times New Roman"/>
                  <w:sz w:val="26"/>
                  <w:szCs w:val="26"/>
                  <w:rPrChange w:id="2917" w:author="lợi đoàn" w:date="2024-11-30T02:31:00Z">
                    <w:rPr/>
                  </w:rPrChange>
                </w:rPr>
                <w:t>Ki</w:t>
              </w:r>
              <w:r w:rsidRPr="00C753C6">
                <w:rPr>
                  <w:rFonts w:ascii="Times New Roman" w:hAnsi="Times New Roman"/>
                  <w:sz w:val="26"/>
                  <w:szCs w:val="26"/>
                  <w:rPrChange w:id="2918" w:author="lợi đoàn" w:date="2024-11-30T02:31:00Z">
                    <w:rPr>
                      <w:rFonts w:ascii="Cambria" w:hAnsi="Cambria" w:cs="Cambria"/>
                    </w:rPr>
                  </w:rPrChange>
                </w:rPr>
                <w:t>ế</w:t>
              </w:r>
              <w:r w:rsidRPr="00C753C6">
                <w:rPr>
                  <w:rFonts w:ascii="Times New Roman" w:hAnsi="Times New Roman"/>
                  <w:sz w:val="26"/>
                  <w:szCs w:val="26"/>
                  <w:rPrChange w:id="2919" w:author="lợi đoàn" w:date="2024-11-30T02:31:00Z">
                    <w:rPr/>
                  </w:rPrChange>
                </w:rPr>
                <w:t>n tr</w:t>
              </w:r>
              <w:r w:rsidRPr="00C753C6">
                <w:rPr>
                  <w:rFonts w:ascii="Times New Roman" w:hAnsi="Times New Roman"/>
                  <w:sz w:val="26"/>
                  <w:szCs w:val="26"/>
                  <w:rPrChange w:id="2920" w:author="lợi đoàn" w:date="2024-11-30T02:31:00Z">
                    <w:rPr>
                      <w:rFonts w:cs="VNI-Times"/>
                    </w:rPr>
                  </w:rPrChange>
                </w:rPr>
                <w:t>ú</w:t>
              </w:r>
              <w:r w:rsidRPr="00C753C6">
                <w:rPr>
                  <w:rFonts w:ascii="Times New Roman" w:hAnsi="Times New Roman"/>
                  <w:sz w:val="26"/>
                  <w:szCs w:val="26"/>
                  <w:rPrChange w:id="2921" w:author="lợi đoàn" w:date="2024-11-30T02:31:00Z">
                    <w:rPr/>
                  </w:rPrChange>
                </w:rPr>
                <w:t>c ph</w:t>
              </w:r>
              <w:r w:rsidRPr="00C753C6">
                <w:rPr>
                  <w:rFonts w:ascii="Times New Roman" w:hAnsi="Times New Roman"/>
                  <w:sz w:val="26"/>
                  <w:szCs w:val="26"/>
                  <w:rPrChange w:id="2922" w:author="lợi đoàn" w:date="2024-11-30T02:31:00Z">
                    <w:rPr>
                      <w:rFonts w:ascii="Cambria" w:hAnsi="Cambria" w:cs="Cambria"/>
                    </w:rPr>
                  </w:rPrChange>
                </w:rPr>
                <w:t>ầ</w:t>
              </w:r>
              <w:r w:rsidRPr="00C753C6">
                <w:rPr>
                  <w:rFonts w:ascii="Times New Roman" w:hAnsi="Times New Roman"/>
                  <w:sz w:val="26"/>
                  <w:szCs w:val="26"/>
                  <w:rPrChange w:id="2923" w:author="lợi đoàn" w:date="2024-11-30T02:31:00Z">
                    <w:rPr/>
                  </w:rPrChange>
                </w:rPr>
                <w:t>n m</w:t>
              </w:r>
              <w:r w:rsidRPr="00C753C6">
                <w:rPr>
                  <w:rFonts w:ascii="Times New Roman" w:hAnsi="Times New Roman"/>
                  <w:sz w:val="26"/>
                  <w:szCs w:val="26"/>
                  <w:rPrChange w:id="2924" w:author="lợi đoàn" w:date="2024-11-30T02:31:00Z">
                    <w:rPr>
                      <w:rFonts w:ascii="Cambria" w:hAnsi="Cambria" w:cs="Cambria"/>
                    </w:rPr>
                  </w:rPrChange>
                </w:rPr>
                <w:t>ề</w:t>
              </w:r>
              <w:r w:rsidRPr="00C753C6">
                <w:rPr>
                  <w:rFonts w:ascii="Times New Roman" w:hAnsi="Times New Roman"/>
                  <w:sz w:val="26"/>
                  <w:szCs w:val="26"/>
                  <w:rPrChange w:id="2925" w:author="lợi đoàn" w:date="2024-11-30T02:31:00Z">
                    <w:rPr/>
                  </w:rPrChange>
                </w:rPr>
                <w:t xml:space="preserve">m chia </w:t>
              </w:r>
              <w:r w:rsidRPr="00C753C6">
                <w:rPr>
                  <w:rFonts w:ascii="Times New Roman" w:hAnsi="Times New Roman"/>
                  <w:sz w:val="26"/>
                  <w:szCs w:val="26"/>
                  <w:rPrChange w:id="2926" w:author="lợi đoàn" w:date="2024-11-30T02:31:00Z">
                    <w:rPr>
                      <w:rFonts w:ascii="Cambria" w:hAnsi="Cambria" w:cs="Cambria"/>
                    </w:rPr>
                  </w:rPrChange>
                </w:rPr>
                <w:t>ứ</w:t>
              </w:r>
              <w:r w:rsidRPr="00C753C6">
                <w:rPr>
                  <w:rFonts w:ascii="Times New Roman" w:hAnsi="Times New Roman"/>
                  <w:sz w:val="26"/>
                  <w:szCs w:val="26"/>
                  <w:rPrChange w:id="2927" w:author="lợi đoàn" w:date="2024-11-30T02:31:00Z">
                    <w:rPr/>
                  </w:rPrChange>
                </w:rPr>
                <w:t>ng d</w:t>
              </w:r>
              <w:r w:rsidRPr="00C753C6">
                <w:rPr>
                  <w:rFonts w:ascii="Times New Roman" w:hAnsi="Times New Roman"/>
                  <w:sz w:val="26"/>
                  <w:szCs w:val="26"/>
                  <w:rPrChange w:id="2928" w:author="lợi đoàn" w:date="2024-11-30T02:31:00Z">
                    <w:rPr>
                      <w:rFonts w:ascii="Cambria" w:hAnsi="Cambria" w:cs="Cambria"/>
                    </w:rPr>
                  </w:rPrChange>
                </w:rPr>
                <w:t>ụ</w:t>
              </w:r>
              <w:r w:rsidRPr="00C753C6">
                <w:rPr>
                  <w:rFonts w:ascii="Times New Roman" w:hAnsi="Times New Roman"/>
                  <w:sz w:val="26"/>
                  <w:szCs w:val="26"/>
                  <w:rPrChange w:id="2929" w:author="lợi đoàn" w:date="2024-11-30T02:31:00Z">
                    <w:rPr/>
                  </w:rPrChange>
                </w:rPr>
                <w:t>ng th</w:t>
              </w:r>
              <w:r w:rsidRPr="00C753C6">
                <w:rPr>
                  <w:rFonts w:ascii="Times New Roman" w:hAnsi="Times New Roman"/>
                  <w:sz w:val="26"/>
                  <w:szCs w:val="26"/>
                  <w:rPrChange w:id="2930" w:author="lợi đoàn" w:date="2024-11-30T02:31:00Z">
                    <w:rPr>
                      <w:rFonts w:cs="VNI-Times"/>
                    </w:rPr>
                  </w:rPrChange>
                </w:rPr>
                <w:t>à</w:t>
              </w:r>
              <w:r w:rsidRPr="00C753C6">
                <w:rPr>
                  <w:rFonts w:ascii="Times New Roman" w:hAnsi="Times New Roman"/>
                  <w:sz w:val="26"/>
                  <w:szCs w:val="26"/>
                  <w:rPrChange w:id="2931" w:author="lợi đoàn" w:date="2024-11-30T02:31:00Z">
                    <w:rPr/>
                  </w:rPrChange>
                </w:rPr>
                <w:t>nh ba ph</w:t>
              </w:r>
              <w:r w:rsidRPr="00C753C6">
                <w:rPr>
                  <w:rFonts w:ascii="Times New Roman" w:hAnsi="Times New Roman"/>
                  <w:sz w:val="26"/>
                  <w:szCs w:val="26"/>
                  <w:rPrChange w:id="2932" w:author="lợi đoàn" w:date="2024-11-30T02:31:00Z">
                    <w:rPr>
                      <w:rFonts w:ascii="Cambria" w:hAnsi="Cambria" w:cs="Cambria"/>
                    </w:rPr>
                  </w:rPrChange>
                </w:rPr>
                <w:t>ầ</w:t>
              </w:r>
              <w:r w:rsidRPr="00C753C6">
                <w:rPr>
                  <w:rFonts w:ascii="Times New Roman" w:hAnsi="Times New Roman"/>
                  <w:sz w:val="26"/>
                  <w:szCs w:val="26"/>
                  <w:rPrChange w:id="2933" w:author="lợi đoàn" w:date="2024-11-30T02:31:00Z">
                    <w:rPr/>
                  </w:rPrChange>
                </w:rPr>
                <w:t>n: Model (d</w:t>
              </w:r>
              <w:r w:rsidRPr="00C753C6">
                <w:rPr>
                  <w:rFonts w:ascii="Times New Roman" w:hAnsi="Times New Roman"/>
                  <w:sz w:val="26"/>
                  <w:szCs w:val="26"/>
                  <w:rPrChange w:id="2934" w:author="lợi đoàn" w:date="2024-11-30T02:31:00Z">
                    <w:rPr>
                      <w:rFonts w:ascii="Cambria" w:hAnsi="Cambria" w:cs="Cambria"/>
                    </w:rPr>
                  </w:rPrChange>
                </w:rPr>
                <w:t>ữ</w:t>
              </w:r>
              <w:r w:rsidRPr="00C753C6">
                <w:rPr>
                  <w:rFonts w:ascii="Times New Roman" w:hAnsi="Times New Roman"/>
                  <w:sz w:val="26"/>
                  <w:szCs w:val="26"/>
                  <w:rPrChange w:id="2935" w:author="lợi đoàn" w:date="2024-11-30T02:31:00Z">
                    <w:rPr/>
                  </w:rPrChange>
                </w:rPr>
                <w:t xml:space="preserve"> li</w:t>
              </w:r>
              <w:r w:rsidRPr="00C753C6">
                <w:rPr>
                  <w:rFonts w:ascii="Times New Roman" w:hAnsi="Times New Roman"/>
                  <w:sz w:val="26"/>
                  <w:szCs w:val="26"/>
                  <w:rPrChange w:id="2936" w:author="lợi đoàn" w:date="2024-11-30T02:31:00Z">
                    <w:rPr>
                      <w:rFonts w:ascii="Cambria" w:hAnsi="Cambria" w:cs="Cambria"/>
                    </w:rPr>
                  </w:rPrChange>
                </w:rPr>
                <w:t>ệ</w:t>
              </w:r>
              <w:r w:rsidRPr="00C753C6">
                <w:rPr>
                  <w:rFonts w:ascii="Times New Roman" w:hAnsi="Times New Roman"/>
                  <w:sz w:val="26"/>
                  <w:szCs w:val="26"/>
                  <w:rPrChange w:id="2937" w:author="lợi đoàn" w:date="2024-11-30T02:31:00Z">
                    <w:rPr/>
                  </w:rPrChange>
                </w:rPr>
                <w:t>u), View (giao di</w:t>
              </w:r>
              <w:r w:rsidRPr="00C753C6">
                <w:rPr>
                  <w:rFonts w:ascii="Times New Roman" w:hAnsi="Times New Roman"/>
                  <w:sz w:val="26"/>
                  <w:szCs w:val="26"/>
                  <w:rPrChange w:id="2938" w:author="lợi đoàn" w:date="2024-11-30T02:31:00Z">
                    <w:rPr>
                      <w:rFonts w:ascii="Cambria" w:hAnsi="Cambria" w:cs="Cambria"/>
                    </w:rPr>
                  </w:rPrChange>
                </w:rPr>
                <w:t>ệ</w:t>
              </w:r>
              <w:r w:rsidRPr="00C753C6">
                <w:rPr>
                  <w:rFonts w:ascii="Times New Roman" w:hAnsi="Times New Roman"/>
                  <w:sz w:val="26"/>
                  <w:szCs w:val="26"/>
                  <w:rPrChange w:id="2939" w:author="lợi đoàn" w:date="2024-11-30T02:31:00Z">
                    <w:rPr/>
                  </w:rPrChange>
                </w:rPr>
                <w:t>n), v</w:t>
              </w:r>
              <w:r w:rsidRPr="00C753C6">
                <w:rPr>
                  <w:rFonts w:ascii="Times New Roman" w:hAnsi="Times New Roman"/>
                  <w:sz w:val="26"/>
                  <w:szCs w:val="26"/>
                  <w:rPrChange w:id="2940" w:author="lợi đoàn" w:date="2024-11-30T02:31:00Z">
                    <w:rPr>
                      <w:rFonts w:cs="VNI-Times"/>
                    </w:rPr>
                  </w:rPrChange>
                </w:rPr>
                <w:t>à</w:t>
              </w:r>
              <w:r w:rsidRPr="00C753C6">
                <w:rPr>
                  <w:rFonts w:ascii="Times New Roman" w:hAnsi="Times New Roman"/>
                  <w:sz w:val="26"/>
                  <w:szCs w:val="26"/>
                  <w:rPrChange w:id="2941" w:author="lợi đoàn" w:date="2024-11-30T02:31:00Z">
                    <w:rPr/>
                  </w:rPrChange>
                </w:rPr>
                <w:t xml:space="preserve"> Controller (x</w:t>
              </w:r>
              <w:r w:rsidRPr="00C753C6">
                <w:rPr>
                  <w:rFonts w:ascii="Times New Roman" w:hAnsi="Times New Roman"/>
                  <w:sz w:val="26"/>
                  <w:szCs w:val="26"/>
                  <w:rPrChange w:id="2942" w:author="lợi đoàn" w:date="2024-11-30T02:31:00Z">
                    <w:rPr>
                      <w:rFonts w:ascii="Cambria" w:hAnsi="Cambria" w:cs="Cambria"/>
                    </w:rPr>
                  </w:rPrChange>
                </w:rPr>
                <w:t>ử</w:t>
              </w:r>
              <w:r w:rsidRPr="00C753C6">
                <w:rPr>
                  <w:rFonts w:ascii="Times New Roman" w:hAnsi="Times New Roman"/>
                  <w:sz w:val="26"/>
                  <w:szCs w:val="26"/>
                  <w:rPrChange w:id="2943" w:author="lợi đoàn" w:date="2024-11-30T02:31:00Z">
                    <w:rPr/>
                  </w:rPrChange>
                </w:rPr>
                <w:t xml:space="preserve"> l</w:t>
              </w:r>
              <w:r w:rsidRPr="00C753C6">
                <w:rPr>
                  <w:rFonts w:ascii="Times New Roman" w:hAnsi="Times New Roman"/>
                  <w:sz w:val="26"/>
                  <w:szCs w:val="26"/>
                  <w:rPrChange w:id="2944" w:author="lợi đoàn" w:date="2024-11-30T02:31:00Z">
                    <w:rPr>
                      <w:rFonts w:cs="VNI-Times"/>
                    </w:rPr>
                  </w:rPrChange>
                </w:rPr>
                <w:t>ý</w:t>
              </w:r>
              <w:r w:rsidRPr="00C753C6">
                <w:rPr>
                  <w:rFonts w:ascii="Times New Roman" w:hAnsi="Times New Roman"/>
                  <w:sz w:val="26"/>
                  <w:szCs w:val="26"/>
                  <w:rPrChange w:id="2945" w:author="lợi đoàn" w:date="2024-11-30T02:31:00Z">
                    <w:rPr/>
                  </w:rPrChange>
                </w:rPr>
                <w:t xml:space="preserve"> logic).</w:t>
              </w:r>
            </w:ins>
          </w:p>
        </w:tc>
      </w:tr>
      <w:tr w:rsidR="00BF2C39" w:rsidRPr="00C753C6" w14:paraId="148A7E0A" w14:textId="77777777" w:rsidTr="00BF2C39">
        <w:tc>
          <w:tcPr>
            <w:tcW w:w="3020" w:type="dxa"/>
          </w:tcPr>
          <w:p w14:paraId="24813BBD" w14:textId="21CD50BF" w:rsidR="009D0F3A" w:rsidRPr="004E0C81" w:rsidRDefault="009D0F3A" w:rsidP="00404556">
            <w:pPr>
              <w:jc w:val="both"/>
              <w:rPr>
                <w:rFonts w:ascii="Times New Roman" w:hAnsi="Times New Roman"/>
                <w:bCs/>
                <w:sz w:val="26"/>
                <w:szCs w:val="26"/>
              </w:rPr>
            </w:pPr>
            <w:r w:rsidRPr="004E0C81">
              <w:rPr>
                <w:rFonts w:ascii="Times New Roman" w:hAnsi="Times New Roman"/>
                <w:bCs/>
                <w:sz w:val="26"/>
                <w:szCs w:val="26"/>
              </w:rPr>
              <w:t>JS</w:t>
            </w:r>
          </w:p>
        </w:tc>
        <w:tc>
          <w:tcPr>
            <w:tcW w:w="3021" w:type="dxa"/>
          </w:tcPr>
          <w:p w14:paraId="0CDD888C" w14:textId="3E8E0945" w:rsidR="009D0F3A" w:rsidRPr="004E0C81" w:rsidRDefault="00F67D34" w:rsidP="00404556">
            <w:pPr>
              <w:jc w:val="both"/>
              <w:rPr>
                <w:rFonts w:ascii="Times New Roman" w:hAnsi="Times New Roman"/>
                <w:bCs/>
                <w:sz w:val="26"/>
                <w:szCs w:val="26"/>
              </w:rPr>
            </w:pPr>
            <w:ins w:id="2946" w:author="lợi đoàn" w:date="2024-11-30T02:29:00Z">
              <w:r w:rsidRPr="00C753C6">
                <w:rPr>
                  <w:rFonts w:ascii="Times New Roman" w:hAnsi="Times New Roman"/>
                  <w:sz w:val="26"/>
                  <w:szCs w:val="26"/>
                  <w:rPrChange w:id="2947" w:author="lợi đoàn" w:date="2024-11-30T02:31:00Z">
                    <w:rPr/>
                  </w:rPrChange>
                </w:rPr>
                <w:t>JavaScript</w:t>
              </w:r>
            </w:ins>
          </w:p>
        </w:tc>
        <w:tc>
          <w:tcPr>
            <w:tcW w:w="3021" w:type="dxa"/>
          </w:tcPr>
          <w:p w14:paraId="29CC0FE5" w14:textId="47E742F8" w:rsidR="009D0F3A" w:rsidRPr="004E0C81" w:rsidRDefault="000C24E9" w:rsidP="00404556">
            <w:pPr>
              <w:jc w:val="both"/>
              <w:rPr>
                <w:rFonts w:ascii="Times New Roman" w:hAnsi="Times New Roman"/>
                <w:bCs/>
                <w:sz w:val="26"/>
                <w:szCs w:val="26"/>
              </w:rPr>
            </w:pPr>
            <w:ins w:id="2948" w:author="lợi đoàn" w:date="2024-11-30T02:29:00Z">
              <w:r w:rsidRPr="00C753C6">
                <w:rPr>
                  <w:rFonts w:ascii="Times New Roman" w:hAnsi="Times New Roman"/>
                  <w:sz w:val="26"/>
                  <w:szCs w:val="26"/>
                  <w:rPrChange w:id="2949" w:author="lợi đoàn" w:date="2024-11-30T02:31:00Z">
                    <w:rPr/>
                  </w:rPrChange>
                </w:rPr>
                <w:t>Ngôn ng</w:t>
              </w:r>
              <w:r w:rsidRPr="00C753C6">
                <w:rPr>
                  <w:rFonts w:ascii="Times New Roman" w:hAnsi="Times New Roman"/>
                  <w:sz w:val="26"/>
                  <w:szCs w:val="26"/>
                  <w:rPrChange w:id="2950" w:author="lợi đoàn" w:date="2024-11-30T02:31:00Z">
                    <w:rPr>
                      <w:rFonts w:ascii="Cambria" w:hAnsi="Cambria" w:cs="Cambria"/>
                    </w:rPr>
                  </w:rPrChange>
                </w:rPr>
                <w:t>ữ</w:t>
              </w:r>
              <w:r w:rsidRPr="00C753C6">
                <w:rPr>
                  <w:rFonts w:ascii="Times New Roman" w:hAnsi="Times New Roman"/>
                  <w:sz w:val="26"/>
                  <w:szCs w:val="26"/>
                  <w:rPrChange w:id="2951" w:author="lợi đoàn" w:date="2024-11-30T02:31:00Z">
                    <w:rPr/>
                  </w:rPrChange>
                </w:rPr>
                <w:t xml:space="preserve"> l</w:t>
              </w:r>
              <w:r w:rsidRPr="00C753C6">
                <w:rPr>
                  <w:rFonts w:ascii="Times New Roman" w:hAnsi="Times New Roman"/>
                  <w:sz w:val="26"/>
                  <w:szCs w:val="26"/>
                  <w:rPrChange w:id="2952" w:author="lợi đoàn" w:date="2024-11-30T02:31:00Z">
                    <w:rPr>
                      <w:rFonts w:ascii="Cambria" w:hAnsi="Cambria" w:cs="Cambria"/>
                    </w:rPr>
                  </w:rPrChange>
                </w:rPr>
                <w:t>ậ</w:t>
              </w:r>
              <w:r w:rsidRPr="00C753C6">
                <w:rPr>
                  <w:rFonts w:ascii="Times New Roman" w:hAnsi="Times New Roman"/>
                  <w:sz w:val="26"/>
                  <w:szCs w:val="26"/>
                  <w:rPrChange w:id="2953" w:author="lợi đoàn" w:date="2024-11-30T02:31:00Z">
                    <w:rPr/>
                  </w:rPrChange>
                </w:rPr>
                <w:t>p tr</w:t>
              </w:r>
              <w:r w:rsidRPr="00C753C6">
                <w:rPr>
                  <w:rFonts w:ascii="Times New Roman" w:hAnsi="Times New Roman"/>
                  <w:sz w:val="26"/>
                  <w:szCs w:val="26"/>
                  <w:rPrChange w:id="2954" w:author="lợi đoàn" w:date="2024-11-30T02:31:00Z">
                    <w:rPr>
                      <w:rFonts w:cs="VNI-Times"/>
                    </w:rPr>
                  </w:rPrChange>
                </w:rPr>
                <w:t>ì</w:t>
              </w:r>
              <w:r w:rsidRPr="00C753C6">
                <w:rPr>
                  <w:rFonts w:ascii="Times New Roman" w:hAnsi="Times New Roman"/>
                  <w:sz w:val="26"/>
                  <w:szCs w:val="26"/>
                  <w:rPrChange w:id="2955" w:author="lợi đoàn" w:date="2024-11-30T02:31:00Z">
                    <w:rPr/>
                  </w:rPrChange>
                </w:rPr>
                <w:t>nh ph</w:t>
              </w:r>
              <w:r w:rsidRPr="00C753C6">
                <w:rPr>
                  <w:rFonts w:ascii="Times New Roman" w:hAnsi="Times New Roman"/>
                  <w:sz w:val="26"/>
                  <w:szCs w:val="26"/>
                  <w:rPrChange w:id="2956" w:author="lợi đoàn" w:date="2024-11-30T02:31:00Z">
                    <w:rPr>
                      <w:rFonts w:cs="VNI-Times"/>
                    </w:rPr>
                  </w:rPrChange>
                </w:rPr>
                <w:t>í</w:t>
              </w:r>
              <w:r w:rsidRPr="00C753C6">
                <w:rPr>
                  <w:rFonts w:ascii="Times New Roman" w:hAnsi="Times New Roman"/>
                  <w:sz w:val="26"/>
                  <w:szCs w:val="26"/>
                  <w:rPrChange w:id="2957" w:author="lợi đoàn" w:date="2024-11-30T02:31:00Z">
                    <w:rPr/>
                  </w:rPrChange>
                </w:rPr>
                <w:t>a client-side (v</w:t>
              </w:r>
              <w:r w:rsidRPr="00C753C6">
                <w:rPr>
                  <w:rFonts w:ascii="Times New Roman" w:hAnsi="Times New Roman"/>
                  <w:sz w:val="26"/>
                  <w:szCs w:val="26"/>
                  <w:rPrChange w:id="2958" w:author="lợi đoàn" w:date="2024-11-30T02:31:00Z">
                    <w:rPr>
                      <w:rFonts w:cs="VNI-Times"/>
                    </w:rPr>
                  </w:rPrChange>
                </w:rPr>
                <w:t>à</w:t>
              </w:r>
              <w:r w:rsidRPr="00C753C6">
                <w:rPr>
                  <w:rFonts w:ascii="Times New Roman" w:hAnsi="Times New Roman"/>
                  <w:sz w:val="26"/>
                  <w:szCs w:val="26"/>
                  <w:rPrChange w:id="2959" w:author="lợi đoàn" w:date="2024-11-30T02:31:00Z">
                    <w:rPr/>
                  </w:rPrChange>
                </w:rPr>
                <w:t xml:space="preserve"> server-side) </w:t>
              </w:r>
              <w:r w:rsidRPr="00C753C6">
                <w:rPr>
                  <w:rFonts w:ascii="Times New Roman" w:hAnsi="Times New Roman"/>
                  <w:sz w:val="26"/>
                  <w:szCs w:val="26"/>
                  <w:rPrChange w:id="2960" w:author="lợi đoàn" w:date="2024-11-30T02:31:00Z">
                    <w:rPr/>
                  </w:rPrChange>
                </w:rPr>
                <w:lastRenderedPageBreak/>
                <w:t>d</w:t>
              </w:r>
              <w:r w:rsidRPr="00C753C6">
                <w:rPr>
                  <w:rFonts w:ascii="Times New Roman" w:hAnsi="Times New Roman"/>
                  <w:sz w:val="26"/>
                  <w:szCs w:val="26"/>
                  <w:rPrChange w:id="2961" w:author="lợi đoàn" w:date="2024-11-30T02:31:00Z">
                    <w:rPr>
                      <w:rFonts w:cs="VNI-Times"/>
                    </w:rPr>
                  </w:rPrChange>
                </w:rPr>
                <w:t>ù</w:t>
              </w:r>
              <w:r w:rsidRPr="00C753C6">
                <w:rPr>
                  <w:rFonts w:ascii="Times New Roman" w:hAnsi="Times New Roman"/>
                  <w:sz w:val="26"/>
                  <w:szCs w:val="26"/>
                  <w:rPrChange w:id="2962" w:author="lợi đoàn" w:date="2024-11-30T02:31:00Z">
                    <w:rPr/>
                  </w:rPrChange>
                </w:rPr>
                <w:t xml:space="preserve">ng </w:t>
              </w:r>
              <w:r w:rsidRPr="00C753C6">
                <w:rPr>
                  <w:rFonts w:ascii="Times New Roman" w:hAnsi="Times New Roman"/>
                  <w:sz w:val="26"/>
                  <w:szCs w:val="26"/>
                  <w:rPrChange w:id="2963" w:author="lợi đoàn" w:date="2024-11-30T02:31:00Z">
                    <w:rPr>
                      <w:rFonts w:cs="VNI-Times"/>
                    </w:rPr>
                  </w:rPrChange>
                </w:rPr>
                <w:t>đ</w:t>
              </w:r>
              <w:r w:rsidRPr="00C753C6">
                <w:rPr>
                  <w:rFonts w:ascii="Times New Roman" w:hAnsi="Times New Roman"/>
                  <w:sz w:val="26"/>
                  <w:szCs w:val="26"/>
                  <w:rPrChange w:id="2964" w:author="lợi đoàn" w:date="2024-11-30T02:31:00Z">
                    <w:rPr>
                      <w:rFonts w:ascii="Cambria" w:hAnsi="Cambria" w:cs="Cambria"/>
                    </w:rPr>
                  </w:rPrChange>
                </w:rPr>
                <w:t>ể</w:t>
              </w:r>
              <w:r w:rsidRPr="00C753C6">
                <w:rPr>
                  <w:rFonts w:ascii="Times New Roman" w:hAnsi="Times New Roman"/>
                  <w:sz w:val="26"/>
                  <w:szCs w:val="26"/>
                  <w:rPrChange w:id="2965" w:author="lợi đoàn" w:date="2024-11-30T02:31:00Z">
                    <w:rPr/>
                  </w:rPrChange>
                </w:rPr>
                <w:t xml:space="preserve"> t</w:t>
              </w:r>
              <w:r w:rsidRPr="00C753C6">
                <w:rPr>
                  <w:rFonts w:ascii="Times New Roman" w:hAnsi="Times New Roman"/>
                  <w:sz w:val="26"/>
                  <w:szCs w:val="26"/>
                  <w:rPrChange w:id="2966" w:author="lợi đoàn" w:date="2024-11-30T02:31:00Z">
                    <w:rPr>
                      <w:rFonts w:ascii="Cambria" w:hAnsi="Cambria" w:cs="Cambria"/>
                    </w:rPr>
                  </w:rPrChange>
                </w:rPr>
                <w:t>ạ</w:t>
              </w:r>
              <w:r w:rsidRPr="00C753C6">
                <w:rPr>
                  <w:rFonts w:ascii="Times New Roman" w:hAnsi="Times New Roman"/>
                  <w:sz w:val="26"/>
                  <w:szCs w:val="26"/>
                  <w:rPrChange w:id="2967" w:author="lợi đoàn" w:date="2024-11-30T02:31:00Z">
                    <w:rPr/>
                  </w:rPrChange>
                </w:rPr>
                <w:t>o ra c</w:t>
              </w:r>
              <w:r w:rsidRPr="00C753C6">
                <w:rPr>
                  <w:rFonts w:ascii="Times New Roman" w:hAnsi="Times New Roman"/>
                  <w:sz w:val="26"/>
                  <w:szCs w:val="26"/>
                  <w:rPrChange w:id="2968" w:author="lợi đoàn" w:date="2024-11-30T02:31:00Z">
                    <w:rPr>
                      <w:rFonts w:cs="VNI-Times"/>
                    </w:rPr>
                  </w:rPrChange>
                </w:rPr>
                <w:t>á</w:t>
              </w:r>
              <w:r w:rsidRPr="00C753C6">
                <w:rPr>
                  <w:rFonts w:ascii="Times New Roman" w:hAnsi="Times New Roman"/>
                  <w:sz w:val="26"/>
                  <w:szCs w:val="26"/>
                  <w:rPrChange w:id="2969" w:author="lợi đoàn" w:date="2024-11-30T02:31:00Z">
                    <w:rPr/>
                  </w:rPrChange>
                </w:rPr>
                <w:t>c t</w:t>
              </w:r>
              <w:r w:rsidRPr="00C753C6">
                <w:rPr>
                  <w:rFonts w:ascii="Times New Roman" w:hAnsi="Times New Roman"/>
                  <w:sz w:val="26"/>
                  <w:szCs w:val="26"/>
                  <w:rPrChange w:id="2970" w:author="lợi đoàn" w:date="2024-11-30T02:31:00Z">
                    <w:rPr>
                      <w:rFonts w:cs="VNI-Times"/>
                    </w:rPr>
                  </w:rPrChange>
                </w:rPr>
                <w:t>í</w:t>
              </w:r>
              <w:r w:rsidRPr="00C753C6">
                <w:rPr>
                  <w:rFonts w:ascii="Times New Roman" w:hAnsi="Times New Roman"/>
                  <w:sz w:val="26"/>
                  <w:szCs w:val="26"/>
                  <w:rPrChange w:id="2971" w:author="lợi đoàn" w:date="2024-11-30T02:31:00Z">
                    <w:rPr/>
                  </w:rPrChange>
                </w:rPr>
                <w:t>nh n</w:t>
              </w:r>
              <w:r w:rsidRPr="00C753C6">
                <w:rPr>
                  <w:rFonts w:ascii="Times New Roman" w:hAnsi="Times New Roman"/>
                  <w:sz w:val="26"/>
                  <w:szCs w:val="26"/>
                  <w:rPrChange w:id="2972" w:author="lợi đoàn" w:date="2024-11-30T02:31:00Z">
                    <w:rPr>
                      <w:rFonts w:ascii="Cambria" w:hAnsi="Cambria" w:cs="Cambria"/>
                    </w:rPr>
                  </w:rPrChange>
                </w:rPr>
                <w:t>ă</w:t>
              </w:r>
              <w:r w:rsidRPr="00C753C6">
                <w:rPr>
                  <w:rFonts w:ascii="Times New Roman" w:hAnsi="Times New Roman"/>
                  <w:sz w:val="26"/>
                  <w:szCs w:val="26"/>
                  <w:rPrChange w:id="2973" w:author="lợi đoàn" w:date="2024-11-30T02:31:00Z">
                    <w:rPr/>
                  </w:rPrChange>
                </w:rPr>
                <w:t xml:space="preserve">ng </w:t>
              </w:r>
              <w:r w:rsidRPr="00C753C6">
                <w:rPr>
                  <w:rFonts w:ascii="Times New Roman" w:hAnsi="Times New Roman"/>
                  <w:sz w:val="26"/>
                  <w:szCs w:val="26"/>
                  <w:rPrChange w:id="2974" w:author="lợi đoàn" w:date="2024-11-30T02:31:00Z">
                    <w:rPr>
                      <w:rFonts w:cs="VNI-Times"/>
                    </w:rPr>
                  </w:rPrChange>
                </w:rPr>
                <w:t>đ</w:t>
              </w:r>
              <w:r w:rsidRPr="00C753C6">
                <w:rPr>
                  <w:rFonts w:ascii="Times New Roman" w:hAnsi="Times New Roman"/>
                  <w:sz w:val="26"/>
                  <w:szCs w:val="26"/>
                  <w:rPrChange w:id="2975" w:author="lợi đoàn" w:date="2024-11-30T02:31:00Z">
                    <w:rPr>
                      <w:rFonts w:ascii="Cambria" w:hAnsi="Cambria" w:cs="Cambria"/>
                    </w:rPr>
                  </w:rPrChange>
                </w:rPr>
                <w:t>ộ</w:t>
              </w:r>
              <w:r w:rsidRPr="00C753C6">
                <w:rPr>
                  <w:rFonts w:ascii="Times New Roman" w:hAnsi="Times New Roman"/>
                  <w:sz w:val="26"/>
                  <w:szCs w:val="26"/>
                  <w:rPrChange w:id="2976" w:author="lợi đoàn" w:date="2024-11-30T02:31:00Z">
                    <w:rPr/>
                  </w:rPrChange>
                </w:rPr>
                <w:t>ng cho trang web.</w:t>
              </w:r>
            </w:ins>
          </w:p>
        </w:tc>
      </w:tr>
      <w:tr w:rsidR="00BF2C39" w:rsidRPr="00C753C6" w14:paraId="04A6F740" w14:textId="77777777" w:rsidTr="00BF2C39">
        <w:tc>
          <w:tcPr>
            <w:tcW w:w="3020" w:type="dxa"/>
          </w:tcPr>
          <w:p w14:paraId="5950A5AD" w14:textId="6C3A7E19" w:rsidR="009D0F3A" w:rsidRPr="004E0C81" w:rsidRDefault="009D0F3A" w:rsidP="00404556">
            <w:pPr>
              <w:jc w:val="both"/>
              <w:rPr>
                <w:rFonts w:ascii="Times New Roman" w:hAnsi="Times New Roman"/>
                <w:bCs/>
                <w:sz w:val="26"/>
                <w:szCs w:val="26"/>
              </w:rPr>
            </w:pPr>
            <w:r w:rsidRPr="004E0C81">
              <w:rPr>
                <w:rFonts w:ascii="Times New Roman" w:hAnsi="Times New Roman"/>
                <w:bCs/>
                <w:sz w:val="26"/>
                <w:szCs w:val="26"/>
              </w:rPr>
              <w:lastRenderedPageBreak/>
              <w:t>JSX</w:t>
            </w:r>
          </w:p>
        </w:tc>
        <w:tc>
          <w:tcPr>
            <w:tcW w:w="3021" w:type="dxa"/>
          </w:tcPr>
          <w:p w14:paraId="05F0B166" w14:textId="24C06601" w:rsidR="009D0F3A" w:rsidRPr="004E0C81" w:rsidRDefault="00F67D34" w:rsidP="00404556">
            <w:pPr>
              <w:jc w:val="both"/>
              <w:rPr>
                <w:rFonts w:ascii="Times New Roman" w:hAnsi="Times New Roman"/>
                <w:bCs/>
                <w:sz w:val="26"/>
                <w:szCs w:val="26"/>
              </w:rPr>
            </w:pPr>
            <w:ins w:id="2977" w:author="lợi đoàn" w:date="2024-11-30T02:29:00Z">
              <w:r w:rsidRPr="00C753C6">
                <w:rPr>
                  <w:rFonts w:ascii="Times New Roman" w:hAnsi="Times New Roman"/>
                  <w:sz w:val="26"/>
                  <w:szCs w:val="26"/>
                  <w:rPrChange w:id="2978" w:author="lợi đoàn" w:date="2024-11-30T02:31:00Z">
                    <w:rPr/>
                  </w:rPrChange>
                </w:rPr>
                <w:t>JavaScript XML</w:t>
              </w:r>
            </w:ins>
          </w:p>
        </w:tc>
        <w:tc>
          <w:tcPr>
            <w:tcW w:w="3021" w:type="dxa"/>
          </w:tcPr>
          <w:p w14:paraId="7DD23778" w14:textId="45E560C0" w:rsidR="009D0F3A" w:rsidRPr="004E0C81" w:rsidRDefault="00225891" w:rsidP="00404556">
            <w:pPr>
              <w:jc w:val="both"/>
              <w:rPr>
                <w:rFonts w:ascii="Times New Roman" w:hAnsi="Times New Roman"/>
                <w:bCs/>
                <w:sz w:val="26"/>
                <w:szCs w:val="26"/>
              </w:rPr>
            </w:pPr>
            <w:ins w:id="2979" w:author="lợi đoàn" w:date="2024-11-30T02:29:00Z">
              <w:r w:rsidRPr="00C753C6">
                <w:rPr>
                  <w:rFonts w:ascii="Times New Roman" w:hAnsi="Times New Roman"/>
                  <w:sz w:val="26"/>
                  <w:szCs w:val="26"/>
                  <w:rPrChange w:id="2980" w:author="lợi đoàn" w:date="2024-11-30T02:31:00Z">
                    <w:rPr/>
                  </w:rPrChange>
                </w:rPr>
                <w:t>M</w:t>
              </w:r>
              <w:r w:rsidRPr="00C753C6">
                <w:rPr>
                  <w:rFonts w:ascii="Times New Roman" w:hAnsi="Times New Roman"/>
                  <w:sz w:val="26"/>
                  <w:szCs w:val="26"/>
                  <w:rPrChange w:id="2981" w:author="lợi đoàn" w:date="2024-11-30T02:31:00Z">
                    <w:rPr>
                      <w:rFonts w:ascii="Cambria" w:hAnsi="Cambria" w:cs="Cambria"/>
                    </w:rPr>
                  </w:rPrChange>
                </w:rPr>
                <w:t>ộ</w:t>
              </w:r>
              <w:r w:rsidRPr="00C753C6">
                <w:rPr>
                  <w:rFonts w:ascii="Times New Roman" w:hAnsi="Times New Roman"/>
                  <w:sz w:val="26"/>
                  <w:szCs w:val="26"/>
                  <w:rPrChange w:id="2982" w:author="lợi đoàn" w:date="2024-11-30T02:31:00Z">
                    <w:rPr/>
                  </w:rPrChange>
                </w:rPr>
                <w:t>t c</w:t>
              </w:r>
              <w:r w:rsidRPr="00C753C6">
                <w:rPr>
                  <w:rFonts w:ascii="Times New Roman" w:hAnsi="Times New Roman"/>
                  <w:sz w:val="26"/>
                  <w:szCs w:val="26"/>
                  <w:rPrChange w:id="2983" w:author="lợi đoàn" w:date="2024-11-30T02:31:00Z">
                    <w:rPr>
                      <w:rFonts w:cs="VNI-Times"/>
                    </w:rPr>
                  </w:rPrChange>
                </w:rPr>
                <w:t>ú</w:t>
              </w:r>
              <w:r w:rsidRPr="00C753C6">
                <w:rPr>
                  <w:rFonts w:ascii="Times New Roman" w:hAnsi="Times New Roman"/>
                  <w:sz w:val="26"/>
                  <w:szCs w:val="26"/>
                  <w:rPrChange w:id="2984" w:author="lợi đoàn" w:date="2024-11-30T02:31:00Z">
                    <w:rPr/>
                  </w:rPrChange>
                </w:rPr>
                <w:t xml:space="preserve"> ph</w:t>
              </w:r>
              <w:r w:rsidRPr="00C753C6">
                <w:rPr>
                  <w:rFonts w:ascii="Times New Roman" w:hAnsi="Times New Roman"/>
                  <w:sz w:val="26"/>
                  <w:szCs w:val="26"/>
                  <w:rPrChange w:id="2985" w:author="lợi đoàn" w:date="2024-11-30T02:31:00Z">
                    <w:rPr>
                      <w:rFonts w:cs="VNI-Times"/>
                    </w:rPr>
                  </w:rPrChange>
                </w:rPr>
                <w:t>á</w:t>
              </w:r>
              <w:r w:rsidRPr="00C753C6">
                <w:rPr>
                  <w:rFonts w:ascii="Times New Roman" w:hAnsi="Times New Roman"/>
                  <w:sz w:val="26"/>
                  <w:szCs w:val="26"/>
                  <w:rPrChange w:id="2986" w:author="lợi đoàn" w:date="2024-11-30T02:31:00Z">
                    <w:rPr/>
                  </w:rPrChange>
                </w:rPr>
                <w:t>p m</w:t>
              </w:r>
              <w:r w:rsidRPr="00C753C6">
                <w:rPr>
                  <w:rFonts w:ascii="Times New Roman" w:hAnsi="Times New Roman"/>
                  <w:sz w:val="26"/>
                  <w:szCs w:val="26"/>
                  <w:rPrChange w:id="2987" w:author="lợi đoàn" w:date="2024-11-30T02:31:00Z">
                    <w:rPr>
                      <w:rFonts w:ascii="Cambria" w:hAnsi="Cambria" w:cs="Cambria"/>
                    </w:rPr>
                  </w:rPrChange>
                </w:rPr>
                <w:t>ở</w:t>
              </w:r>
              <w:r w:rsidRPr="00C753C6">
                <w:rPr>
                  <w:rFonts w:ascii="Times New Roman" w:hAnsi="Times New Roman"/>
                  <w:sz w:val="26"/>
                  <w:szCs w:val="26"/>
                  <w:rPrChange w:id="2988" w:author="lợi đoàn" w:date="2024-11-30T02:31:00Z">
                    <w:rPr/>
                  </w:rPrChange>
                </w:rPr>
                <w:t xml:space="preserve"> r</w:t>
              </w:r>
              <w:r w:rsidRPr="00C753C6">
                <w:rPr>
                  <w:rFonts w:ascii="Times New Roman" w:hAnsi="Times New Roman"/>
                  <w:sz w:val="26"/>
                  <w:szCs w:val="26"/>
                  <w:rPrChange w:id="2989" w:author="lợi đoàn" w:date="2024-11-30T02:31:00Z">
                    <w:rPr>
                      <w:rFonts w:ascii="Cambria" w:hAnsi="Cambria" w:cs="Cambria"/>
                    </w:rPr>
                  </w:rPrChange>
                </w:rPr>
                <w:t>ộ</w:t>
              </w:r>
              <w:r w:rsidRPr="00C753C6">
                <w:rPr>
                  <w:rFonts w:ascii="Times New Roman" w:hAnsi="Times New Roman"/>
                  <w:sz w:val="26"/>
                  <w:szCs w:val="26"/>
                  <w:rPrChange w:id="2990" w:author="lợi đoàn" w:date="2024-11-30T02:31:00Z">
                    <w:rPr/>
                  </w:rPrChange>
                </w:rPr>
                <w:t>ng c</w:t>
              </w:r>
              <w:r w:rsidRPr="00C753C6">
                <w:rPr>
                  <w:rFonts w:ascii="Times New Roman" w:hAnsi="Times New Roman"/>
                  <w:sz w:val="26"/>
                  <w:szCs w:val="26"/>
                  <w:rPrChange w:id="2991" w:author="lợi đoàn" w:date="2024-11-30T02:31:00Z">
                    <w:rPr>
                      <w:rFonts w:ascii="Cambria" w:hAnsi="Cambria" w:cs="Cambria"/>
                    </w:rPr>
                  </w:rPrChange>
                </w:rPr>
                <w:t>ủ</w:t>
              </w:r>
              <w:r w:rsidRPr="00C753C6">
                <w:rPr>
                  <w:rFonts w:ascii="Times New Roman" w:hAnsi="Times New Roman"/>
                  <w:sz w:val="26"/>
                  <w:szCs w:val="26"/>
                  <w:rPrChange w:id="2992" w:author="lợi đoàn" w:date="2024-11-30T02:31:00Z">
                    <w:rPr/>
                  </w:rPrChange>
                </w:rPr>
                <w:t>a JavaScript, th</w:t>
              </w:r>
              <w:r w:rsidRPr="00C753C6">
                <w:rPr>
                  <w:rFonts w:ascii="Times New Roman" w:hAnsi="Times New Roman"/>
                  <w:sz w:val="26"/>
                  <w:szCs w:val="26"/>
                  <w:rPrChange w:id="2993" w:author="lợi đoàn" w:date="2024-11-30T02:31:00Z">
                    <w:rPr>
                      <w:rFonts w:ascii="Cambria" w:hAnsi="Cambria" w:cs="Cambria"/>
                    </w:rPr>
                  </w:rPrChange>
                </w:rPr>
                <w:t>ườ</w:t>
              </w:r>
              <w:r w:rsidRPr="00C753C6">
                <w:rPr>
                  <w:rFonts w:ascii="Times New Roman" w:hAnsi="Times New Roman"/>
                  <w:sz w:val="26"/>
                  <w:szCs w:val="26"/>
                  <w:rPrChange w:id="2994" w:author="lợi đoàn" w:date="2024-11-30T02:31:00Z">
                    <w:rPr/>
                  </w:rPrChange>
                </w:rPr>
                <w:t xml:space="preserve">ng </w:t>
              </w:r>
              <w:r w:rsidRPr="00C753C6">
                <w:rPr>
                  <w:rFonts w:ascii="Times New Roman" w:hAnsi="Times New Roman"/>
                  <w:sz w:val="26"/>
                  <w:szCs w:val="26"/>
                  <w:rPrChange w:id="2995" w:author="lợi đoàn" w:date="2024-11-30T02:31:00Z">
                    <w:rPr>
                      <w:rFonts w:cs="VNI-Times"/>
                    </w:rPr>
                  </w:rPrChange>
                </w:rPr>
                <w:t>đ</w:t>
              </w:r>
              <w:r w:rsidRPr="00C753C6">
                <w:rPr>
                  <w:rFonts w:ascii="Times New Roman" w:hAnsi="Times New Roman"/>
                  <w:sz w:val="26"/>
                  <w:szCs w:val="26"/>
                  <w:rPrChange w:id="2996" w:author="lợi đoàn" w:date="2024-11-30T02:31:00Z">
                    <w:rPr>
                      <w:rFonts w:ascii="Cambria" w:hAnsi="Cambria" w:cs="Cambria"/>
                    </w:rPr>
                  </w:rPrChange>
                </w:rPr>
                <w:t>ượ</w:t>
              </w:r>
              <w:r w:rsidRPr="00C753C6">
                <w:rPr>
                  <w:rFonts w:ascii="Times New Roman" w:hAnsi="Times New Roman"/>
                  <w:sz w:val="26"/>
                  <w:szCs w:val="26"/>
                  <w:rPrChange w:id="2997" w:author="lợi đoàn" w:date="2024-11-30T02:31:00Z">
                    <w:rPr/>
                  </w:rPrChange>
                </w:rPr>
                <w:t>c s</w:t>
              </w:r>
              <w:r w:rsidRPr="00C753C6">
                <w:rPr>
                  <w:rFonts w:ascii="Times New Roman" w:hAnsi="Times New Roman"/>
                  <w:sz w:val="26"/>
                  <w:szCs w:val="26"/>
                  <w:rPrChange w:id="2998" w:author="lợi đoàn" w:date="2024-11-30T02:31:00Z">
                    <w:rPr>
                      <w:rFonts w:ascii="Cambria" w:hAnsi="Cambria" w:cs="Cambria"/>
                    </w:rPr>
                  </w:rPrChange>
                </w:rPr>
                <w:t>ử</w:t>
              </w:r>
              <w:r w:rsidRPr="00C753C6">
                <w:rPr>
                  <w:rFonts w:ascii="Times New Roman" w:hAnsi="Times New Roman"/>
                  <w:sz w:val="26"/>
                  <w:szCs w:val="26"/>
                  <w:rPrChange w:id="2999" w:author="lợi đoàn" w:date="2024-11-30T02:31:00Z">
                    <w:rPr/>
                  </w:rPrChange>
                </w:rPr>
                <w:t xml:space="preserve"> d</w:t>
              </w:r>
              <w:r w:rsidRPr="00C753C6">
                <w:rPr>
                  <w:rFonts w:ascii="Times New Roman" w:hAnsi="Times New Roman"/>
                  <w:sz w:val="26"/>
                  <w:szCs w:val="26"/>
                  <w:rPrChange w:id="3000" w:author="lợi đoàn" w:date="2024-11-30T02:31:00Z">
                    <w:rPr>
                      <w:rFonts w:ascii="Cambria" w:hAnsi="Cambria" w:cs="Cambria"/>
                    </w:rPr>
                  </w:rPrChange>
                </w:rPr>
                <w:t>ụ</w:t>
              </w:r>
              <w:r w:rsidRPr="00C753C6">
                <w:rPr>
                  <w:rFonts w:ascii="Times New Roman" w:hAnsi="Times New Roman"/>
                  <w:sz w:val="26"/>
                  <w:szCs w:val="26"/>
                  <w:rPrChange w:id="3001" w:author="lợi đoàn" w:date="2024-11-30T02:31:00Z">
                    <w:rPr/>
                  </w:rPrChange>
                </w:rPr>
                <w:t xml:space="preserve">ng trong React </w:t>
              </w:r>
              <w:r w:rsidRPr="00C753C6">
                <w:rPr>
                  <w:rFonts w:ascii="Times New Roman" w:hAnsi="Times New Roman"/>
                  <w:sz w:val="26"/>
                  <w:szCs w:val="26"/>
                  <w:rPrChange w:id="3002" w:author="lợi đoàn" w:date="2024-11-30T02:31:00Z">
                    <w:rPr>
                      <w:rFonts w:cs="VNI-Times"/>
                    </w:rPr>
                  </w:rPrChange>
                </w:rPr>
                <w:t>đ</w:t>
              </w:r>
              <w:r w:rsidRPr="00C753C6">
                <w:rPr>
                  <w:rFonts w:ascii="Times New Roman" w:hAnsi="Times New Roman"/>
                  <w:sz w:val="26"/>
                  <w:szCs w:val="26"/>
                  <w:rPrChange w:id="3003" w:author="lợi đoàn" w:date="2024-11-30T02:31:00Z">
                    <w:rPr>
                      <w:rFonts w:ascii="Cambria" w:hAnsi="Cambria" w:cs="Cambria"/>
                    </w:rPr>
                  </w:rPrChange>
                </w:rPr>
                <w:t>ể</w:t>
              </w:r>
              <w:r w:rsidRPr="00C753C6">
                <w:rPr>
                  <w:rFonts w:ascii="Times New Roman" w:hAnsi="Times New Roman"/>
                  <w:sz w:val="26"/>
                  <w:szCs w:val="26"/>
                  <w:rPrChange w:id="3004" w:author="lợi đoàn" w:date="2024-11-30T02:31:00Z">
                    <w:rPr/>
                  </w:rPrChange>
                </w:rPr>
                <w:t xml:space="preserve"> m</w:t>
              </w:r>
              <w:r w:rsidRPr="00C753C6">
                <w:rPr>
                  <w:rFonts w:ascii="Times New Roman" w:hAnsi="Times New Roman"/>
                  <w:sz w:val="26"/>
                  <w:szCs w:val="26"/>
                  <w:rPrChange w:id="3005" w:author="lợi đoàn" w:date="2024-11-30T02:31:00Z">
                    <w:rPr>
                      <w:rFonts w:cs="VNI-Times"/>
                    </w:rPr>
                  </w:rPrChange>
                </w:rPr>
                <w:t>ô</w:t>
              </w:r>
              <w:r w:rsidRPr="00C753C6">
                <w:rPr>
                  <w:rFonts w:ascii="Times New Roman" w:hAnsi="Times New Roman"/>
                  <w:sz w:val="26"/>
                  <w:szCs w:val="26"/>
                  <w:rPrChange w:id="3006" w:author="lợi đoàn" w:date="2024-11-30T02:31:00Z">
                    <w:rPr/>
                  </w:rPrChange>
                </w:rPr>
                <w:t xml:space="preserve"> t</w:t>
              </w:r>
              <w:r w:rsidRPr="00C753C6">
                <w:rPr>
                  <w:rFonts w:ascii="Times New Roman" w:hAnsi="Times New Roman"/>
                  <w:sz w:val="26"/>
                  <w:szCs w:val="26"/>
                  <w:rPrChange w:id="3007" w:author="lợi đoàn" w:date="2024-11-30T02:31:00Z">
                    <w:rPr>
                      <w:rFonts w:ascii="Cambria" w:hAnsi="Cambria" w:cs="Cambria"/>
                    </w:rPr>
                  </w:rPrChange>
                </w:rPr>
                <w:t>ả</w:t>
              </w:r>
              <w:r w:rsidRPr="00C753C6">
                <w:rPr>
                  <w:rFonts w:ascii="Times New Roman" w:hAnsi="Times New Roman"/>
                  <w:sz w:val="26"/>
                  <w:szCs w:val="26"/>
                  <w:rPrChange w:id="3008" w:author="lợi đoàn" w:date="2024-11-30T02:31:00Z">
                    <w:rPr/>
                  </w:rPrChange>
                </w:rPr>
                <w:t xml:space="preserve"> c</w:t>
              </w:r>
              <w:r w:rsidRPr="00C753C6">
                <w:rPr>
                  <w:rFonts w:ascii="Times New Roman" w:hAnsi="Times New Roman"/>
                  <w:sz w:val="26"/>
                  <w:szCs w:val="26"/>
                  <w:rPrChange w:id="3009" w:author="lợi đoàn" w:date="2024-11-30T02:31:00Z">
                    <w:rPr>
                      <w:rFonts w:ascii="Cambria" w:hAnsi="Cambria" w:cs="Cambria"/>
                    </w:rPr>
                  </w:rPrChange>
                </w:rPr>
                <w:t>ấ</w:t>
              </w:r>
              <w:r w:rsidRPr="00C753C6">
                <w:rPr>
                  <w:rFonts w:ascii="Times New Roman" w:hAnsi="Times New Roman"/>
                  <w:sz w:val="26"/>
                  <w:szCs w:val="26"/>
                  <w:rPrChange w:id="3010" w:author="lợi đoàn" w:date="2024-11-30T02:31:00Z">
                    <w:rPr/>
                  </w:rPrChange>
                </w:rPr>
                <w:t>u tr</w:t>
              </w:r>
              <w:r w:rsidRPr="00C753C6">
                <w:rPr>
                  <w:rFonts w:ascii="Times New Roman" w:hAnsi="Times New Roman"/>
                  <w:sz w:val="26"/>
                  <w:szCs w:val="26"/>
                  <w:rPrChange w:id="3011" w:author="lợi đoàn" w:date="2024-11-30T02:31:00Z">
                    <w:rPr>
                      <w:rFonts w:cs="VNI-Times"/>
                    </w:rPr>
                  </w:rPrChange>
                </w:rPr>
                <w:t>ú</w:t>
              </w:r>
              <w:r w:rsidRPr="00C753C6">
                <w:rPr>
                  <w:rFonts w:ascii="Times New Roman" w:hAnsi="Times New Roman"/>
                  <w:sz w:val="26"/>
                  <w:szCs w:val="26"/>
                  <w:rPrChange w:id="3012" w:author="lợi đoàn" w:date="2024-11-30T02:31:00Z">
                    <w:rPr/>
                  </w:rPrChange>
                </w:rPr>
                <w:t>c giao di</w:t>
              </w:r>
              <w:r w:rsidRPr="00C753C6">
                <w:rPr>
                  <w:rFonts w:ascii="Times New Roman" w:hAnsi="Times New Roman"/>
                  <w:sz w:val="26"/>
                  <w:szCs w:val="26"/>
                  <w:rPrChange w:id="3013" w:author="lợi đoàn" w:date="2024-11-30T02:31:00Z">
                    <w:rPr>
                      <w:rFonts w:ascii="Cambria" w:hAnsi="Cambria" w:cs="Cambria"/>
                    </w:rPr>
                  </w:rPrChange>
                </w:rPr>
                <w:t>ệ</w:t>
              </w:r>
              <w:r w:rsidRPr="00C753C6">
                <w:rPr>
                  <w:rFonts w:ascii="Times New Roman" w:hAnsi="Times New Roman"/>
                  <w:sz w:val="26"/>
                  <w:szCs w:val="26"/>
                  <w:rPrChange w:id="3014" w:author="lợi đoàn" w:date="2024-11-30T02:31:00Z">
                    <w:rPr/>
                  </w:rPrChange>
                </w:rPr>
                <w:t>n gi</w:t>
              </w:r>
              <w:r w:rsidRPr="00C753C6">
                <w:rPr>
                  <w:rFonts w:ascii="Times New Roman" w:hAnsi="Times New Roman"/>
                  <w:sz w:val="26"/>
                  <w:szCs w:val="26"/>
                  <w:rPrChange w:id="3015" w:author="lợi đoàn" w:date="2024-11-30T02:31:00Z">
                    <w:rPr>
                      <w:rFonts w:ascii="Cambria" w:hAnsi="Cambria" w:cs="Cambria"/>
                    </w:rPr>
                  </w:rPrChange>
                </w:rPr>
                <w:t>ố</w:t>
              </w:r>
              <w:r w:rsidRPr="00C753C6">
                <w:rPr>
                  <w:rFonts w:ascii="Times New Roman" w:hAnsi="Times New Roman"/>
                  <w:sz w:val="26"/>
                  <w:szCs w:val="26"/>
                  <w:rPrChange w:id="3016" w:author="lợi đoàn" w:date="2024-11-30T02:31:00Z">
                    <w:rPr/>
                  </w:rPrChange>
                </w:rPr>
                <w:t>ng nh</w:t>
              </w:r>
              <w:r w:rsidRPr="00C753C6">
                <w:rPr>
                  <w:rFonts w:ascii="Times New Roman" w:hAnsi="Times New Roman"/>
                  <w:sz w:val="26"/>
                  <w:szCs w:val="26"/>
                  <w:rPrChange w:id="3017" w:author="lợi đoàn" w:date="2024-11-30T02:31:00Z">
                    <w:rPr>
                      <w:rFonts w:ascii="Cambria" w:hAnsi="Cambria" w:cs="Cambria"/>
                    </w:rPr>
                  </w:rPrChange>
                </w:rPr>
                <w:t>ư</w:t>
              </w:r>
              <w:r w:rsidRPr="00C753C6">
                <w:rPr>
                  <w:rFonts w:ascii="Times New Roman" w:hAnsi="Times New Roman"/>
                  <w:sz w:val="26"/>
                  <w:szCs w:val="26"/>
                  <w:rPrChange w:id="3018" w:author="lợi đoàn" w:date="2024-11-30T02:31:00Z">
                    <w:rPr/>
                  </w:rPrChange>
                </w:rPr>
                <w:t xml:space="preserve"> XML ho</w:t>
              </w:r>
              <w:r w:rsidRPr="00C753C6">
                <w:rPr>
                  <w:rFonts w:ascii="Times New Roman" w:hAnsi="Times New Roman"/>
                  <w:sz w:val="26"/>
                  <w:szCs w:val="26"/>
                  <w:rPrChange w:id="3019" w:author="lợi đoàn" w:date="2024-11-30T02:31:00Z">
                    <w:rPr>
                      <w:rFonts w:ascii="Cambria" w:hAnsi="Cambria" w:cs="Cambria"/>
                    </w:rPr>
                  </w:rPrChange>
                </w:rPr>
                <w:t>ặ</w:t>
              </w:r>
              <w:r w:rsidRPr="00C753C6">
                <w:rPr>
                  <w:rFonts w:ascii="Times New Roman" w:hAnsi="Times New Roman"/>
                  <w:sz w:val="26"/>
                  <w:szCs w:val="26"/>
                  <w:rPrChange w:id="3020" w:author="lợi đoàn" w:date="2024-11-30T02:31:00Z">
                    <w:rPr/>
                  </w:rPrChange>
                </w:rPr>
                <w:t>c HTML.</w:t>
              </w:r>
            </w:ins>
          </w:p>
        </w:tc>
      </w:tr>
      <w:tr w:rsidR="00BF2C39" w:rsidRPr="00C753C6" w14:paraId="7DC874C5" w14:textId="77777777" w:rsidTr="00BF2C39">
        <w:tc>
          <w:tcPr>
            <w:tcW w:w="3020" w:type="dxa"/>
          </w:tcPr>
          <w:p w14:paraId="4C938A11" w14:textId="02B1DE86" w:rsidR="009D0F3A" w:rsidRPr="004E0C81" w:rsidRDefault="009D0F3A" w:rsidP="00404556">
            <w:pPr>
              <w:jc w:val="both"/>
              <w:rPr>
                <w:rFonts w:ascii="Times New Roman" w:hAnsi="Times New Roman"/>
                <w:bCs/>
                <w:sz w:val="26"/>
                <w:szCs w:val="26"/>
              </w:rPr>
            </w:pPr>
            <w:r w:rsidRPr="004E0C81">
              <w:rPr>
                <w:rFonts w:ascii="Times New Roman" w:hAnsi="Times New Roman"/>
                <w:bCs/>
                <w:sz w:val="26"/>
                <w:szCs w:val="26"/>
              </w:rPr>
              <w:t>HTML</w:t>
            </w:r>
          </w:p>
        </w:tc>
        <w:tc>
          <w:tcPr>
            <w:tcW w:w="3021" w:type="dxa"/>
          </w:tcPr>
          <w:p w14:paraId="53247DE6" w14:textId="1C2C6384" w:rsidR="009D0F3A" w:rsidRPr="004E0C81" w:rsidRDefault="00225891" w:rsidP="00404556">
            <w:pPr>
              <w:jc w:val="both"/>
              <w:rPr>
                <w:rFonts w:ascii="Times New Roman" w:hAnsi="Times New Roman"/>
                <w:bCs/>
                <w:sz w:val="26"/>
                <w:szCs w:val="26"/>
              </w:rPr>
            </w:pPr>
            <w:ins w:id="3021" w:author="lợi đoàn" w:date="2024-11-30T02:29:00Z">
              <w:r w:rsidRPr="00C753C6">
                <w:rPr>
                  <w:rFonts w:ascii="Times New Roman" w:hAnsi="Times New Roman"/>
                  <w:sz w:val="26"/>
                  <w:szCs w:val="26"/>
                  <w:rPrChange w:id="3022" w:author="lợi đoàn" w:date="2024-11-30T02:31:00Z">
                    <w:rPr/>
                  </w:rPrChange>
                </w:rPr>
                <w:t>Hypertext Markup Language</w:t>
              </w:r>
            </w:ins>
          </w:p>
        </w:tc>
        <w:tc>
          <w:tcPr>
            <w:tcW w:w="3021" w:type="dxa"/>
          </w:tcPr>
          <w:p w14:paraId="39FEC496" w14:textId="6FE888AD" w:rsidR="009D0F3A" w:rsidRPr="004E0C81" w:rsidRDefault="00225891" w:rsidP="00404556">
            <w:pPr>
              <w:jc w:val="both"/>
              <w:rPr>
                <w:rFonts w:ascii="Times New Roman" w:hAnsi="Times New Roman"/>
                <w:bCs/>
                <w:sz w:val="26"/>
                <w:szCs w:val="26"/>
              </w:rPr>
            </w:pPr>
            <w:ins w:id="3023" w:author="lợi đoàn" w:date="2024-11-30T02:29:00Z">
              <w:r w:rsidRPr="00C753C6">
                <w:rPr>
                  <w:rFonts w:ascii="Times New Roman" w:hAnsi="Times New Roman"/>
                  <w:sz w:val="26"/>
                  <w:szCs w:val="26"/>
                  <w:rPrChange w:id="3024" w:author="lợi đoàn" w:date="2024-11-30T02:31:00Z">
                    <w:rPr/>
                  </w:rPrChange>
                </w:rPr>
                <w:t>Ngôn ng</w:t>
              </w:r>
              <w:r w:rsidRPr="00C753C6">
                <w:rPr>
                  <w:rFonts w:ascii="Times New Roman" w:hAnsi="Times New Roman"/>
                  <w:sz w:val="26"/>
                  <w:szCs w:val="26"/>
                  <w:rPrChange w:id="3025" w:author="lợi đoàn" w:date="2024-11-30T02:31:00Z">
                    <w:rPr>
                      <w:rFonts w:ascii="Cambria" w:hAnsi="Cambria" w:cs="Cambria"/>
                    </w:rPr>
                  </w:rPrChange>
                </w:rPr>
                <w:t>ữ</w:t>
              </w:r>
              <w:r w:rsidRPr="00C753C6">
                <w:rPr>
                  <w:rFonts w:ascii="Times New Roman" w:hAnsi="Times New Roman"/>
                  <w:sz w:val="26"/>
                  <w:szCs w:val="26"/>
                  <w:rPrChange w:id="3026" w:author="lợi đoàn" w:date="2024-11-30T02:31:00Z">
                    <w:rPr/>
                  </w:rPrChange>
                </w:rPr>
                <w:t xml:space="preserve"> </w:t>
              </w:r>
              <w:r w:rsidRPr="00C753C6">
                <w:rPr>
                  <w:rFonts w:ascii="Times New Roman" w:hAnsi="Times New Roman"/>
                  <w:sz w:val="26"/>
                  <w:szCs w:val="26"/>
                  <w:rPrChange w:id="3027" w:author="lợi đoàn" w:date="2024-11-30T02:31:00Z">
                    <w:rPr>
                      <w:rFonts w:cs="VNI-Times"/>
                    </w:rPr>
                  </w:rPrChange>
                </w:rPr>
                <w:t>đá</w:t>
              </w:r>
              <w:r w:rsidRPr="00C753C6">
                <w:rPr>
                  <w:rFonts w:ascii="Times New Roman" w:hAnsi="Times New Roman"/>
                  <w:sz w:val="26"/>
                  <w:szCs w:val="26"/>
                  <w:rPrChange w:id="3028" w:author="lợi đoàn" w:date="2024-11-30T02:31:00Z">
                    <w:rPr/>
                  </w:rPrChange>
                </w:rPr>
                <w:t>nh d</w:t>
              </w:r>
              <w:r w:rsidRPr="00C753C6">
                <w:rPr>
                  <w:rFonts w:ascii="Times New Roman" w:hAnsi="Times New Roman"/>
                  <w:sz w:val="26"/>
                  <w:szCs w:val="26"/>
                  <w:rPrChange w:id="3029" w:author="lợi đoàn" w:date="2024-11-30T02:31:00Z">
                    <w:rPr>
                      <w:rFonts w:ascii="Cambria" w:hAnsi="Cambria" w:cs="Cambria"/>
                    </w:rPr>
                  </w:rPrChange>
                </w:rPr>
                <w:t>ấ</w:t>
              </w:r>
              <w:r w:rsidRPr="00C753C6">
                <w:rPr>
                  <w:rFonts w:ascii="Times New Roman" w:hAnsi="Times New Roman"/>
                  <w:sz w:val="26"/>
                  <w:szCs w:val="26"/>
                  <w:rPrChange w:id="3030" w:author="lợi đoàn" w:date="2024-11-30T02:31:00Z">
                    <w:rPr/>
                  </w:rPrChange>
                </w:rPr>
                <w:t>u si</w:t>
              </w:r>
              <w:r w:rsidRPr="00C753C6">
                <w:rPr>
                  <w:rFonts w:ascii="Times New Roman" w:hAnsi="Times New Roman"/>
                  <w:sz w:val="26"/>
                  <w:szCs w:val="26"/>
                  <w:rPrChange w:id="3031" w:author="lợi đoàn" w:date="2024-11-30T02:31:00Z">
                    <w:rPr>
                      <w:rFonts w:cs="VNI-Times"/>
                    </w:rPr>
                  </w:rPrChange>
                </w:rPr>
                <w:t>ê</w:t>
              </w:r>
              <w:r w:rsidRPr="00C753C6">
                <w:rPr>
                  <w:rFonts w:ascii="Times New Roman" w:hAnsi="Times New Roman"/>
                  <w:sz w:val="26"/>
                  <w:szCs w:val="26"/>
                  <w:rPrChange w:id="3032" w:author="lợi đoàn" w:date="2024-11-30T02:31:00Z">
                    <w:rPr/>
                  </w:rPrChange>
                </w:rPr>
                <w:t>u v</w:t>
              </w:r>
              <w:r w:rsidRPr="00C753C6">
                <w:rPr>
                  <w:rFonts w:ascii="Times New Roman" w:hAnsi="Times New Roman"/>
                  <w:sz w:val="26"/>
                  <w:szCs w:val="26"/>
                  <w:rPrChange w:id="3033" w:author="lợi đoàn" w:date="2024-11-30T02:31:00Z">
                    <w:rPr>
                      <w:rFonts w:ascii="Cambria" w:hAnsi="Cambria" w:cs="Cambria"/>
                    </w:rPr>
                  </w:rPrChange>
                </w:rPr>
                <w:t>ă</w:t>
              </w:r>
              <w:r w:rsidRPr="00C753C6">
                <w:rPr>
                  <w:rFonts w:ascii="Times New Roman" w:hAnsi="Times New Roman"/>
                  <w:sz w:val="26"/>
                  <w:szCs w:val="26"/>
                  <w:rPrChange w:id="3034" w:author="lợi đoàn" w:date="2024-11-30T02:31:00Z">
                    <w:rPr/>
                  </w:rPrChange>
                </w:rPr>
                <w:t>n b</w:t>
              </w:r>
              <w:r w:rsidRPr="00C753C6">
                <w:rPr>
                  <w:rFonts w:ascii="Times New Roman" w:hAnsi="Times New Roman"/>
                  <w:sz w:val="26"/>
                  <w:szCs w:val="26"/>
                  <w:rPrChange w:id="3035" w:author="lợi đoàn" w:date="2024-11-30T02:31:00Z">
                    <w:rPr>
                      <w:rFonts w:ascii="Cambria" w:hAnsi="Cambria" w:cs="Cambria"/>
                    </w:rPr>
                  </w:rPrChange>
                </w:rPr>
                <w:t>ả</w:t>
              </w:r>
              <w:r w:rsidRPr="00C753C6">
                <w:rPr>
                  <w:rFonts w:ascii="Times New Roman" w:hAnsi="Times New Roman"/>
                  <w:sz w:val="26"/>
                  <w:szCs w:val="26"/>
                  <w:rPrChange w:id="3036" w:author="lợi đoàn" w:date="2024-11-30T02:31:00Z">
                    <w:rPr/>
                  </w:rPrChange>
                </w:rPr>
                <w:t xml:space="preserve">n, </w:t>
              </w:r>
              <w:r w:rsidRPr="00C753C6">
                <w:rPr>
                  <w:rFonts w:ascii="Times New Roman" w:hAnsi="Times New Roman"/>
                  <w:sz w:val="26"/>
                  <w:szCs w:val="26"/>
                  <w:rPrChange w:id="3037" w:author="lợi đoàn" w:date="2024-11-30T02:31:00Z">
                    <w:rPr>
                      <w:rFonts w:cs="VNI-Times"/>
                    </w:rPr>
                  </w:rPrChange>
                </w:rPr>
                <w:t>đ</w:t>
              </w:r>
              <w:r w:rsidRPr="00C753C6">
                <w:rPr>
                  <w:rFonts w:ascii="Times New Roman" w:hAnsi="Times New Roman"/>
                  <w:sz w:val="26"/>
                  <w:szCs w:val="26"/>
                  <w:rPrChange w:id="3038" w:author="lợi đoàn" w:date="2024-11-30T02:31:00Z">
                    <w:rPr>
                      <w:rFonts w:ascii="Cambria" w:hAnsi="Cambria" w:cs="Cambria"/>
                    </w:rPr>
                  </w:rPrChange>
                </w:rPr>
                <w:t>ượ</w:t>
              </w:r>
              <w:r w:rsidRPr="00C753C6">
                <w:rPr>
                  <w:rFonts w:ascii="Times New Roman" w:hAnsi="Times New Roman"/>
                  <w:sz w:val="26"/>
                  <w:szCs w:val="26"/>
                  <w:rPrChange w:id="3039" w:author="lợi đoàn" w:date="2024-11-30T02:31:00Z">
                    <w:rPr/>
                  </w:rPrChange>
                </w:rPr>
                <w:t>c s</w:t>
              </w:r>
              <w:r w:rsidRPr="00C753C6">
                <w:rPr>
                  <w:rFonts w:ascii="Times New Roman" w:hAnsi="Times New Roman"/>
                  <w:sz w:val="26"/>
                  <w:szCs w:val="26"/>
                  <w:rPrChange w:id="3040" w:author="lợi đoàn" w:date="2024-11-30T02:31:00Z">
                    <w:rPr>
                      <w:rFonts w:ascii="Cambria" w:hAnsi="Cambria" w:cs="Cambria"/>
                    </w:rPr>
                  </w:rPrChange>
                </w:rPr>
                <w:t>ử</w:t>
              </w:r>
              <w:r w:rsidRPr="00C753C6">
                <w:rPr>
                  <w:rFonts w:ascii="Times New Roman" w:hAnsi="Times New Roman"/>
                  <w:sz w:val="26"/>
                  <w:szCs w:val="26"/>
                  <w:rPrChange w:id="3041" w:author="lợi đoàn" w:date="2024-11-30T02:31:00Z">
                    <w:rPr/>
                  </w:rPrChange>
                </w:rPr>
                <w:t xml:space="preserve"> d</w:t>
              </w:r>
              <w:r w:rsidRPr="00C753C6">
                <w:rPr>
                  <w:rFonts w:ascii="Times New Roman" w:hAnsi="Times New Roman"/>
                  <w:sz w:val="26"/>
                  <w:szCs w:val="26"/>
                  <w:rPrChange w:id="3042" w:author="lợi đoàn" w:date="2024-11-30T02:31:00Z">
                    <w:rPr>
                      <w:rFonts w:ascii="Cambria" w:hAnsi="Cambria" w:cs="Cambria"/>
                    </w:rPr>
                  </w:rPrChange>
                </w:rPr>
                <w:t>ụ</w:t>
              </w:r>
              <w:r w:rsidRPr="00C753C6">
                <w:rPr>
                  <w:rFonts w:ascii="Times New Roman" w:hAnsi="Times New Roman"/>
                  <w:sz w:val="26"/>
                  <w:szCs w:val="26"/>
                  <w:rPrChange w:id="3043" w:author="lợi đoàn" w:date="2024-11-30T02:31:00Z">
                    <w:rPr/>
                  </w:rPrChange>
                </w:rPr>
                <w:t xml:space="preserve">ng </w:t>
              </w:r>
              <w:r w:rsidRPr="00C753C6">
                <w:rPr>
                  <w:rFonts w:ascii="Times New Roman" w:hAnsi="Times New Roman"/>
                  <w:sz w:val="26"/>
                  <w:szCs w:val="26"/>
                  <w:rPrChange w:id="3044" w:author="lợi đoàn" w:date="2024-11-30T02:31:00Z">
                    <w:rPr>
                      <w:rFonts w:cs="VNI-Times"/>
                    </w:rPr>
                  </w:rPrChange>
                </w:rPr>
                <w:t>đ</w:t>
              </w:r>
              <w:r w:rsidRPr="00C753C6">
                <w:rPr>
                  <w:rFonts w:ascii="Times New Roman" w:hAnsi="Times New Roman"/>
                  <w:sz w:val="26"/>
                  <w:szCs w:val="26"/>
                  <w:rPrChange w:id="3045" w:author="lợi đoàn" w:date="2024-11-30T02:31:00Z">
                    <w:rPr>
                      <w:rFonts w:ascii="Cambria" w:hAnsi="Cambria" w:cs="Cambria"/>
                    </w:rPr>
                  </w:rPrChange>
                </w:rPr>
                <w:t>ể</w:t>
              </w:r>
              <w:r w:rsidRPr="00C753C6">
                <w:rPr>
                  <w:rFonts w:ascii="Times New Roman" w:hAnsi="Times New Roman"/>
                  <w:sz w:val="26"/>
                  <w:szCs w:val="26"/>
                  <w:rPrChange w:id="3046" w:author="lợi đoàn" w:date="2024-11-30T02:31:00Z">
                    <w:rPr/>
                  </w:rPrChange>
                </w:rPr>
                <w:t xml:space="preserve"> x</w:t>
              </w:r>
              <w:r w:rsidRPr="00C753C6">
                <w:rPr>
                  <w:rFonts w:ascii="Times New Roman" w:hAnsi="Times New Roman"/>
                  <w:sz w:val="26"/>
                  <w:szCs w:val="26"/>
                  <w:rPrChange w:id="3047" w:author="lợi đoàn" w:date="2024-11-30T02:31:00Z">
                    <w:rPr>
                      <w:rFonts w:cs="VNI-Times"/>
                    </w:rPr>
                  </w:rPrChange>
                </w:rPr>
                <w:t>â</w:t>
              </w:r>
              <w:r w:rsidRPr="00C753C6">
                <w:rPr>
                  <w:rFonts w:ascii="Times New Roman" w:hAnsi="Times New Roman"/>
                  <w:sz w:val="26"/>
                  <w:szCs w:val="26"/>
                  <w:rPrChange w:id="3048" w:author="lợi đoàn" w:date="2024-11-30T02:31:00Z">
                    <w:rPr/>
                  </w:rPrChange>
                </w:rPr>
                <w:t>y d</w:t>
              </w:r>
              <w:r w:rsidRPr="00C753C6">
                <w:rPr>
                  <w:rFonts w:ascii="Times New Roman" w:hAnsi="Times New Roman"/>
                  <w:sz w:val="26"/>
                  <w:szCs w:val="26"/>
                  <w:rPrChange w:id="3049" w:author="lợi đoàn" w:date="2024-11-30T02:31:00Z">
                    <w:rPr>
                      <w:rFonts w:ascii="Cambria" w:hAnsi="Cambria" w:cs="Cambria"/>
                    </w:rPr>
                  </w:rPrChange>
                </w:rPr>
                <w:t>ự</w:t>
              </w:r>
              <w:r w:rsidRPr="00C753C6">
                <w:rPr>
                  <w:rFonts w:ascii="Times New Roman" w:hAnsi="Times New Roman"/>
                  <w:sz w:val="26"/>
                  <w:szCs w:val="26"/>
                  <w:rPrChange w:id="3050" w:author="lợi đoàn" w:date="2024-11-30T02:31:00Z">
                    <w:rPr/>
                  </w:rPrChange>
                </w:rPr>
                <w:t>ng c</w:t>
              </w:r>
              <w:r w:rsidRPr="00C753C6">
                <w:rPr>
                  <w:rFonts w:ascii="Times New Roman" w:hAnsi="Times New Roman"/>
                  <w:sz w:val="26"/>
                  <w:szCs w:val="26"/>
                  <w:rPrChange w:id="3051" w:author="lợi đoàn" w:date="2024-11-30T02:31:00Z">
                    <w:rPr>
                      <w:rFonts w:ascii="Cambria" w:hAnsi="Cambria" w:cs="Cambria"/>
                    </w:rPr>
                  </w:rPrChange>
                </w:rPr>
                <w:t>ấ</w:t>
              </w:r>
              <w:r w:rsidRPr="00C753C6">
                <w:rPr>
                  <w:rFonts w:ascii="Times New Roman" w:hAnsi="Times New Roman"/>
                  <w:sz w:val="26"/>
                  <w:szCs w:val="26"/>
                  <w:rPrChange w:id="3052" w:author="lợi đoàn" w:date="2024-11-30T02:31:00Z">
                    <w:rPr/>
                  </w:rPrChange>
                </w:rPr>
                <w:t>u tr</w:t>
              </w:r>
              <w:r w:rsidRPr="00C753C6">
                <w:rPr>
                  <w:rFonts w:ascii="Times New Roman" w:hAnsi="Times New Roman"/>
                  <w:sz w:val="26"/>
                  <w:szCs w:val="26"/>
                  <w:rPrChange w:id="3053" w:author="lợi đoàn" w:date="2024-11-30T02:31:00Z">
                    <w:rPr>
                      <w:rFonts w:cs="VNI-Times"/>
                    </w:rPr>
                  </w:rPrChange>
                </w:rPr>
                <w:t>ú</w:t>
              </w:r>
              <w:r w:rsidRPr="00C753C6">
                <w:rPr>
                  <w:rFonts w:ascii="Times New Roman" w:hAnsi="Times New Roman"/>
                  <w:sz w:val="26"/>
                  <w:szCs w:val="26"/>
                  <w:rPrChange w:id="3054" w:author="lợi đoàn" w:date="2024-11-30T02:31:00Z">
                    <w:rPr/>
                  </w:rPrChange>
                </w:rPr>
                <w:t>c c</w:t>
              </w:r>
              <w:r w:rsidRPr="00C753C6">
                <w:rPr>
                  <w:rFonts w:ascii="Times New Roman" w:hAnsi="Times New Roman"/>
                  <w:sz w:val="26"/>
                  <w:szCs w:val="26"/>
                  <w:rPrChange w:id="3055" w:author="lợi đoàn" w:date="2024-11-30T02:31:00Z">
                    <w:rPr>
                      <w:rFonts w:ascii="Cambria" w:hAnsi="Cambria" w:cs="Cambria"/>
                    </w:rPr>
                  </w:rPrChange>
                </w:rPr>
                <w:t>ơ</w:t>
              </w:r>
              <w:r w:rsidRPr="00C753C6">
                <w:rPr>
                  <w:rFonts w:ascii="Times New Roman" w:hAnsi="Times New Roman"/>
                  <w:sz w:val="26"/>
                  <w:szCs w:val="26"/>
                  <w:rPrChange w:id="3056" w:author="lợi đoàn" w:date="2024-11-30T02:31:00Z">
                    <w:rPr/>
                  </w:rPrChange>
                </w:rPr>
                <w:t xml:space="preserve"> b</w:t>
              </w:r>
              <w:r w:rsidRPr="00C753C6">
                <w:rPr>
                  <w:rFonts w:ascii="Times New Roman" w:hAnsi="Times New Roman"/>
                  <w:sz w:val="26"/>
                  <w:szCs w:val="26"/>
                  <w:rPrChange w:id="3057" w:author="lợi đoàn" w:date="2024-11-30T02:31:00Z">
                    <w:rPr>
                      <w:rFonts w:ascii="Cambria" w:hAnsi="Cambria" w:cs="Cambria"/>
                    </w:rPr>
                  </w:rPrChange>
                </w:rPr>
                <w:t>ả</w:t>
              </w:r>
              <w:r w:rsidRPr="00C753C6">
                <w:rPr>
                  <w:rFonts w:ascii="Times New Roman" w:hAnsi="Times New Roman"/>
                  <w:sz w:val="26"/>
                  <w:szCs w:val="26"/>
                  <w:rPrChange w:id="3058" w:author="lợi đoàn" w:date="2024-11-30T02:31:00Z">
                    <w:rPr/>
                  </w:rPrChange>
                </w:rPr>
                <w:t>n c</w:t>
              </w:r>
              <w:r w:rsidRPr="00C753C6">
                <w:rPr>
                  <w:rFonts w:ascii="Times New Roman" w:hAnsi="Times New Roman"/>
                  <w:sz w:val="26"/>
                  <w:szCs w:val="26"/>
                  <w:rPrChange w:id="3059" w:author="lợi đoàn" w:date="2024-11-30T02:31:00Z">
                    <w:rPr>
                      <w:rFonts w:ascii="Cambria" w:hAnsi="Cambria" w:cs="Cambria"/>
                    </w:rPr>
                  </w:rPrChange>
                </w:rPr>
                <w:t>ủ</w:t>
              </w:r>
              <w:r w:rsidRPr="00C753C6">
                <w:rPr>
                  <w:rFonts w:ascii="Times New Roman" w:hAnsi="Times New Roman"/>
                  <w:sz w:val="26"/>
                  <w:szCs w:val="26"/>
                  <w:rPrChange w:id="3060" w:author="lợi đoàn" w:date="2024-11-30T02:31:00Z">
                    <w:rPr/>
                  </w:rPrChange>
                </w:rPr>
                <w:t>a m</w:t>
              </w:r>
              <w:r w:rsidRPr="00C753C6">
                <w:rPr>
                  <w:rFonts w:ascii="Times New Roman" w:hAnsi="Times New Roman"/>
                  <w:sz w:val="26"/>
                  <w:szCs w:val="26"/>
                  <w:rPrChange w:id="3061" w:author="lợi đoàn" w:date="2024-11-30T02:31:00Z">
                    <w:rPr>
                      <w:rFonts w:ascii="Cambria" w:hAnsi="Cambria" w:cs="Cambria"/>
                    </w:rPr>
                  </w:rPrChange>
                </w:rPr>
                <w:t>ộ</w:t>
              </w:r>
              <w:r w:rsidRPr="00C753C6">
                <w:rPr>
                  <w:rFonts w:ascii="Times New Roman" w:hAnsi="Times New Roman"/>
                  <w:sz w:val="26"/>
                  <w:szCs w:val="26"/>
                  <w:rPrChange w:id="3062" w:author="lợi đoàn" w:date="2024-11-30T02:31:00Z">
                    <w:rPr/>
                  </w:rPrChange>
                </w:rPr>
                <w:t>t trang web.</w:t>
              </w:r>
            </w:ins>
          </w:p>
        </w:tc>
      </w:tr>
      <w:tr w:rsidR="00BF2C39" w:rsidRPr="00C753C6" w14:paraId="3B166DEC" w14:textId="77777777" w:rsidTr="00BF2C39">
        <w:tc>
          <w:tcPr>
            <w:tcW w:w="3020" w:type="dxa"/>
          </w:tcPr>
          <w:p w14:paraId="5840183F" w14:textId="6900A4AC" w:rsidR="009D0F3A" w:rsidRPr="004E0C81" w:rsidRDefault="009D0F3A" w:rsidP="00404556">
            <w:pPr>
              <w:jc w:val="both"/>
              <w:rPr>
                <w:rFonts w:ascii="Times New Roman" w:hAnsi="Times New Roman"/>
                <w:bCs/>
                <w:sz w:val="26"/>
                <w:szCs w:val="26"/>
              </w:rPr>
            </w:pPr>
            <w:r w:rsidRPr="004E0C81">
              <w:rPr>
                <w:rFonts w:ascii="Times New Roman" w:hAnsi="Times New Roman"/>
                <w:bCs/>
                <w:sz w:val="26"/>
                <w:szCs w:val="26"/>
              </w:rPr>
              <w:t>DOM</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5891" w:rsidRPr="00C753C6" w14:paraId="25DB4311" w14:textId="77777777" w:rsidTr="00225891">
              <w:trPr>
                <w:tblCellSpacing w:w="15" w:type="dxa"/>
                <w:ins w:id="3063" w:author="lợi đoàn" w:date="2024-11-30T02:29:00Z"/>
              </w:trPr>
              <w:tc>
                <w:tcPr>
                  <w:tcW w:w="0" w:type="auto"/>
                  <w:vAlign w:val="center"/>
                  <w:hideMark/>
                </w:tcPr>
                <w:p w14:paraId="60A49B00" w14:textId="77777777" w:rsidR="00225891" w:rsidRPr="00C753C6" w:rsidRDefault="00225891" w:rsidP="00225891">
                  <w:pPr>
                    <w:spacing w:line="240" w:lineRule="auto"/>
                    <w:rPr>
                      <w:ins w:id="3064" w:author="lợi đoàn" w:date="2024-11-30T02:29:00Z"/>
                      <w:rFonts w:ascii="Times New Roman" w:hAnsi="Times New Roman"/>
                      <w:sz w:val="26"/>
                      <w:szCs w:val="26"/>
                      <w:rPrChange w:id="3065" w:author="lợi đoàn" w:date="2024-11-30T02:31:00Z">
                        <w:rPr>
                          <w:ins w:id="3066" w:author="lợi đoàn" w:date="2024-11-30T02:29:00Z"/>
                          <w:rFonts w:ascii="Times New Roman" w:hAnsi="Times New Roman"/>
                          <w:sz w:val="20"/>
                          <w:szCs w:val="20"/>
                        </w:rPr>
                      </w:rPrChange>
                    </w:rPr>
                  </w:pPr>
                </w:p>
              </w:tc>
            </w:tr>
          </w:tbl>
          <w:p w14:paraId="67A8A483" w14:textId="77777777" w:rsidR="00225891" w:rsidRPr="00C753C6" w:rsidRDefault="00225891" w:rsidP="00225891">
            <w:pPr>
              <w:spacing w:line="240" w:lineRule="auto"/>
              <w:rPr>
                <w:ins w:id="3067" w:author="lợi đoàn" w:date="2024-11-30T02:29:00Z"/>
                <w:rFonts w:ascii="Times New Roman" w:hAnsi="Times New Roman"/>
                <w:vanish/>
                <w:sz w:val="26"/>
                <w:szCs w:val="26"/>
                <w:rPrChange w:id="3068" w:author="lợi đoàn" w:date="2024-11-30T02:31:00Z">
                  <w:rPr>
                    <w:ins w:id="3069" w:author="lợi đoàn" w:date="2024-11-30T02:29:00Z"/>
                    <w:rFonts w:ascii="Times New Roman" w:hAnsi="Times New Roman"/>
                    <w:vanish/>
                  </w:rPr>
                </w:rPrChang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5"/>
            </w:tblGrid>
            <w:tr w:rsidR="00225891" w:rsidRPr="00C753C6" w14:paraId="0AE7A6C5" w14:textId="77777777" w:rsidTr="00225891">
              <w:trPr>
                <w:tblCellSpacing w:w="15" w:type="dxa"/>
                <w:ins w:id="3070" w:author="lợi đoàn" w:date="2024-11-30T02:29:00Z"/>
              </w:trPr>
              <w:tc>
                <w:tcPr>
                  <w:tcW w:w="0" w:type="auto"/>
                  <w:vAlign w:val="center"/>
                  <w:hideMark/>
                </w:tcPr>
                <w:p w14:paraId="4BBC1E6A" w14:textId="77777777" w:rsidR="00225891" w:rsidRPr="00C753C6" w:rsidRDefault="00225891" w:rsidP="00225891">
                  <w:pPr>
                    <w:spacing w:line="240" w:lineRule="auto"/>
                    <w:rPr>
                      <w:ins w:id="3071" w:author="lợi đoàn" w:date="2024-11-30T02:29:00Z"/>
                      <w:rFonts w:ascii="Times New Roman" w:hAnsi="Times New Roman"/>
                      <w:sz w:val="26"/>
                      <w:szCs w:val="26"/>
                      <w:rPrChange w:id="3072" w:author="lợi đoàn" w:date="2024-11-30T02:31:00Z">
                        <w:rPr>
                          <w:ins w:id="3073" w:author="lợi đoàn" w:date="2024-11-30T02:29:00Z"/>
                          <w:rFonts w:ascii="Times New Roman" w:hAnsi="Times New Roman"/>
                        </w:rPr>
                      </w:rPrChange>
                    </w:rPr>
                  </w:pPr>
                  <w:ins w:id="3074" w:author="lợi đoàn" w:date="2024-11-30T02:29:00Z">
                    <w:r w:rsidRPr="00C753C6">
                      <w:rPr>
                        <w:rFonts w:ascii="Times New Roman" w:hAnsi="Times New Roman"/>
                        <w:sz w:val="26"/>
                        <w:szCs w:val="26"/>
                        <w:rPrChange w:id="3075" w:author="lợi đoàn" w:date="2024-11-30T02:31:00Z">
                          <w:rPr>
                            <w:rFonts w:ascii="Times New Roman" w:hAnsi="Times New Roman"/>
                          </w:rPr>
                        </w:rPrChange>
                      </w:rPr>
                      <w:t>Document Object Model</w:t>
                    </w:r>
                  </w:ins>
                </w:p>
              </w:tc>
            </w:tr>
          </w:tbl>
          <w:p w14:paraId="2DEF111D" w14:textId="77777777" w:rsidR="009D0F3A" w:rsidRPr="004E0C81" w:rsidRDefault="009D0F3A" w:rsidP="00404556">
            <w:pPr>
              <w:jc w:val="both"/>
              <w:rPr>
                <w:rFonts w:ascii="Times New Roman" w:hAnsi="Times New Roman"/>
                <w:bCs/>
                <w:sz w:val="26"/>
                <w:szCs w:val="26"/>
              </w:rPr>
            </w:pPr>
          </w:p>
        </w:tc>
        <w:tc>
          <w:tcPr>
            <w:tcW w:w="3021" w:type="dxa"/>
          </w:tcPr>
          <w:p w14:paraId="47705269" w14:textId="100CEC79" w:rsidR="009D0F3A" w:rsidRPr="004E0C81" w:rsidRDefault="00225891" w:rsidP="00404556">
            <w:pPr>
              <w:jc w:val="both"/>
              <w:rPr>
                <w:rFonts w:ascii="Times New Roman" w:hAnsi="Times New Roman"/>
                <w:bCs/>
                <w:sz w:val="26"/>
                <w:szCs w:val="26"/>
              </w:rPr>
            </w:pPr>
            <w:ins w:id="3076" w:author="lợi đoàn" w:date="2024-11-30T02:29:00Z">
              <w:r w:rsidRPr="00C753C6">
                <w:rPr>
                  <w:rFonts w:ascii="Times New Roman" w:hAnsi="Times New Roman"/>
                  <w:sz w:val="26"/>
                  <w:szCs w:val="26"/>
                  <w:rPrChange w:id="3077" w:author="lợi đoàn" w:date="2024-11-30T02:31:00Z">
                    <w:rPr/>
                  </w:rPrChange>
                </w:rPr>
                <w:t>Mô hình đ</w:t>
              </w:r>
              <w:r w:rsidRPr="00C753C6">
                <w:rPr>
                  <w:rFonts w:ascii="Times New Roman" w:hAnsi="Times New Roman"/>
                  <w:sz w:val="26"/>
                  <w:szCs w:val="26"/>
                  <w:rPrChange w:id="3078" w:author="lợi đoàn" w:date="2024-11-30T02:31:00Z">
                    <w:rPr>
                      <w:rFonts w:ascii="Cambria" w:hAnsi="Cambria" w:cs="Cambria"/>
                    </w:rPr>
                  </w:rPrChange>
                </w:rPr>
                <w:t>ố</w:t>
              </w:r>
              <w:r w:rsidRPr="00C753C6">
                <w:rPr>
                  <w:rFonts w:ascii="Times New Roman" w:hAnsi="Times New Roman"/>
                  <w:sz w:val="26"/>
                  <w:szCs w:val="26"/>
                  <w:rPrChange w:id="3079" w:author="lợi đoàn" w:date="2024-11-30T02:31:00Z">
                    <w:rPr/>
                  </w:rPrChange>
                </w:rPr>
                <w:t>i t</w:t>
              </w:r>
              <w:r w:rsidRPr="00C753C6">
                <w:rPr>
                  <w:rFonts w:ascii="Times New Roman" w:hAnsi="Times New Roman"/>
                  <w:sz w:val="26"/>
                  <w:szCs w:val="26"/>
                  <w:rPrChange w:id="3080" w:author="lợi đoàn" w:date="2024-11-30T02:31:00Z">
                    <w:rPr>
                      <w:rFonts w:ascii="Cambria" w:hAnsi="Cambria" w:cs="Cambria"/>
                    </w:rPr>
                  </w:rPrChange>
                </w:rPr>
                <w:t>ượ</w:t>
              </w:r>
              <w:r w:rsidRPr="00C753C6">
                <w:rPr>
                  <w:rFonts w:ascii="Times New Roman" w:hAnsi="Times New Roman"/>
                  <w:sz w:val="26"/>
                  <w:szCs w:val="26"/>
                  <w:rPrChange w:id="3081" w:author="lợi đoàn" w:date="2024-11-30T02:31:00Z">
                    <w:rPr/>
                  </w:rPrChange>
                </w:rPr>
                <w:t>ng t</w:t>
              </w:r>
              <w:r w:rsidRPr="00C753C6">
                <w:rPr>
                  <w:rFonts w:ascii="Times New Roman" w:hAnsi="Times New Roman"/>
                  <w:sz w:val="26"/>
                  <w:szCs w:val="26"/>
                  <w:rPrChange w:id="3082" w:author="lợi đoàn" w:date="2024-11-30T02:31:00Z">
                    <w:rPr>
                      <w:rFonts w:cs="VNI-Times"/>
                    </w:rPr>
                  </w:rPrChange>
                </w:rPr>
                <w:t>à</w:t>
              </w:r>
              <w:r w:rsidRPr="00C753C6">
                <w:rPr>
                  <w:rFonts w:ascii="Times New Roman" w:hAnsi="Times New Roman"/>
                  <w:sz w:val="26"/>
                  <w:szCs w:val="26"/>
                  <w:rPrChange w:id="3083" w:author="lợi đoàn" w:date="2024-11-30T02:31:00Z">
                    <w:rPr/>
                  </w:rPrChange>
                </w:rPr>
                <w:t>i li</w:t>
              </w:r>
              <w:r w:rsidRPr="00C753C6">
                <w:rPr>
                  <w:rFonts w:ascii="Times New Roman" w:hAnsi="Times New Roman"/>
                  <w:sz w:val="26"/>
                  <w:szCs w:val="26"/>
                  <w:rPrChange w:id="3084" w:author="lợi đoàn" w:date="2024-11-30T02:31:00Z">
                    <w:rPr>
                      <w:rFonts w:ascii="Cambria" w:hAnsi="Cambria" w:cs="Cambria"/>
                    </w:rPr>
                  </w:rPrChange>
                </w:rPr>
                <w:t>ệ</w:t>
              </w:r>
              <w:r w:rsidRPr="00C753C6">
                <w:rPr>
                  <w:rFonts w:ascii="Times New Roman" w:hAnsi="Times New Roman"/>
                  <w:sz w:val="26"/>
                  <w:szCs w:val="26"/>
                  <w:rPrChange w:id="3085" w:author="lợi đoàn" w:date="2024-11-30T02:31:00Z">
                    <w:rPr/>
                  </w:rPrChange>
                </w:rPr>
                <w:t>u, m</w:t>
              </w:r>
              <w:r w:rsidRPr="00C753C6">
                <w:rPr>
                  <w:rFonts w:ascii="Times New Roman" w:hAnsi="Times New Roman"/>
                  <w:sz w:val="26"/>
                  <w:szCs w:val="26"/>
                  <w:rPrChange w:id="3086" w:author="lợi đoàn" w:date="2024-11-30T02:31:00Z">
                    <w:rPr>
                      <w:rFonts w:ascii="Cambria" w:hAnsi="Cambria" w:cs="Cambria"/>
                    </w:rPr>
                  </w:rPrChange>
                </w:rPr>
                <w:t>ộ</w:t>
              </w:r>
              <w:r w:rsidRPr="00C753C6">
                <w:rPr>
                  <w:rFonts w:ascii="Times New Roman" w:hAnsi="Times New Roman"/>
                  <w:sz w:val="26"/>
                  <w:szCs w:val="26"/>
                  <w:rPrChange w:id="3087" w:author="lợi đoàn" w:date="2024-11-30T02:31:00Z">
                    <w:rPr/>
                  </w:rPrChange>
                </w:rPr>
                <w:t>t giao di</w:t>
              </w:r>
              <w:r w:rsidRPr="00C753C6">
                <w:rPr>
                  <w:rFonts w:ascii="Times New Roman" w:hAnsi="Times New Roman"/>
                  <w:sz w:val="26"/>
                  <w:szCs w:val="26"/>
                  <w:rPrChange w:id="3088" w:author="lợi đoàn" w:date="2024-11-30T02:31:00Z">
                    <w:rPr>
                      <w:rFonts w:ascii="Cambria" w:hAnsi="Cambria" w:cs="Cambria"/>
                    </w:rPr>
                  </w:rPrChange>
                </w:rPr>
                <w:t>ệ</w:t>
              </w:r>
              <w:r w:rsidRPr="00C753C6">
                <w:rPr>
                  <w:rFonts w:ascii="Times New Roman" w:hAnsi="Times New Roman"/>
                  <w:sz w:val="26"/>
                  <w:szCs w:val="26"/>
                  <w:rPrChange w:id="3089" w:author="lợi đoàn" w:date="2024-11-30T02:31:00Z">
                    <w:rPr/>
                  </w:rPrChange>
                </w:rPr>
                <w:t>n l</w:t>
              </w:r>
              <w:r w:rsidRPr="00C753C6">
                <w:rPr>
                  <w:rFonts w:ascii="Times New Roman" w:hAnsi="Times New Roman"/>
                  <w:sz w:val="26"/>
                  <w:szCs w:val="26"/>
                  <w:rPrChange w:id="3090" w:author="lợi đoàn" w:date="2024-11-30T02:31:00Z">
                    <w:rPr>
                      <w:rFonts w:ascii="Cambria" w:hAnsi="Cambria" w:cs="Cambria"/>
                    </w:rPr>
                  </w:rPrChange>
                </w:rPr>
                <w:t>ậ</w:t>
              </w:r>
              <w:r w:rsidRPr="00C753C6">
                <w:rPr>
                  <w:rFonts w:ascii="Times New Roman" w:hAnsi="Times New Roman"/>
                  <w:sz w:val="26"/>
                  <w:szCs w:val="26"/>
                  <w:rPrChange w:id="3091" w:author="lợi đoàn" w:date="2024-11-30T02:31:00Z">
                    <w:rPr/>
                  </w:rPrChange>
                </w:rPr>
                <w:t>p tr</w:t>
              </w:r>
              <w:r w:rsidRPr="00C753C6">
                <w:rPr>
                  <w:rFonts w:ascii="Times New Roman" w:hAnsi="Times New Roman"/>
                  <w:sz w:val="26"/>
                  <w:szCs w:val="26"/>
                  <w:rPrChange w:id="3092" w:author="lợi đoàn" w:date="2024-11-30T02:31:00Z">
                    <w:rPr>
                      <w:rFonts w:cs="VNI-Times"/>
                    </w:rPr>
                  </w:rPrChange>
                </w:rPr>
                <w:t>ì</w:t>
              </w:r>
              <w:r w:rsidRPr="00C753C6">
                <w:rPr>
                  <w:rFonts w:ascii="Times New Roman" w:hAnsi="Times New Roman"/>
                  <w:sz w:val="26"/>
                  <w:szCs w:val="26"/>
                  <w:rPrChange w:id="3093" w:author="lợi đoàn" w:date="2024-11-30T02:31:00Z">
                    <w:rPr/>
                  </w:rPrChange>
                </w:rPr>
                <w:t>nh m</w:t>
              </w:r>
              <w:r w:rsidRPr="00C753C6">
                <w:rPr>
                  <w:rFonts w:ascii="Times New Roman" w:hAnsi="Times New Roman"/>
                  <w:sz w:val="26"/>
                  <w:szCs w:val="26"/>
                  <w:rPrChange w:id="3094" w:author="lợi đoàn" w:date="2024-11-30T02:31:00Z">
                    <w:rPr>
                      <w:rFonts w:cs="VNI-Times"/>
                    </w:rPr>
                  </w:rPrChange>
                </w:rPr>
                <w:t>à</w:t>
              </w:r>
              <w:r w:rsidRPr="00C753C6">
                <w:rPr>
                  <w:rFonts w:ascii="Times New Roman" w:hAnsi="Times New Roman"/>
                  <w:sz w:val="26"/>
                  <w:szCs w:val="26"/>
                  <w:rPrChange w:id="3095" w:author="lợi đoàn" w:date="2024-11-30T02:31:00Z">
                    <w:rPr/>
                  </w:rPrChange>
                </w:rPr>
                <w:t xml:space="preserve"> c</w:t>
              </w:r>
              <w:r w:rsidRPr="00C753C6">
                <w:rPr>
                  <w:rFonts w:ascii="Times New Roman" w:hAnsi="Times New Roman"/>
                  <w:sz w:val="26"/>
                  <w:szCs w:val="26"/>
                  <w:rPrChange w:id="3096" w:author="lợi đoàn" w:date="2024-11-30T02:31:00Z">
                    <w:rPr>
                      <w:rFonts w:cs="VNI-Times"/>
                    </w:rPr>
                  </w:rPrChange>
                </w:rPr>
                <w:t>á</w:t>
              </w:r>
              <w:r w:rsidRPr="00C753C6">
                <w:rPr>
                  <w:rFonts w:ascii="Times New Roman" w:hAnsi="Times New Roman"/>
                  <w:sz w:val="26"/>
                  <w:szCs w:val="26"/>
                  <w:rPrChange w:id="3097" w:author="lợi đoàn" w:date="2024-11-30T02:31:00Z">
                    <w:rPr/>
                  </w:rPrChange>
                </w:rPr>
                <w:t>c ng</w:t>
              </w:r>
              <w:r w:rsidRPr="00C753C6">
                <w:rPr>
                  <w:rFonts w:ascii="Times New Roman" w:hAnsi="Times New Roman"/>
                  <w:sz w:val="26"/>
                  <w:szCs w:val="26"/>
                  <w:rPrChange w:id="3098" w:author="lợi đoàn" w:date="2024-11-30T02:31:00Z">
                    <w:rPr>
                      <w:rFonts w:cs="VNI-Times"/>
                    </w:rPr>
                  </w:rPrChange>
                </w:rPr>
                <w:t>ô</w:t>
              </w:r>
              <w:r w:rsidRPr="00C753C6">
                <w:rPr>
                  <w:rFonts w:ascii="Times New Roman" w:hAnsi="Times New Roman"/>
                  <w:sz w:val="26"/>
                  <w:szCs w:val="26"/>
                  <w:rPrChange w:id="3099" w:author="lợi đoàn" w:date="2024-11-30T02:31:00Z">
                    <w:rPr/>
                  </w:rPrChange>
                </w:rPr>
                <w:t>n ng</w:t>
              </w:r>
              <w:r w:rsidRPr="00C753C6">
                <w:rPr>
                  <w:rFonts w:ascii="Times New Roman" w:hAnsi="Times New Roman"/>
                  <w:sz w:val="26"/>
                  <w:szCs w:val="26"/>
                  <w:rPrChange w:id="3100" w:author="lợi đoàn" w:date="2024-11-30T02:31:00Z">
                    <w:rPr>
                      <w:rFonts w:ascii="Cambria" w:hAnsi="Cambria" w:cs="Cambria"/>
                    </w:rPr>
                  </w:rPrChange>
                </w:rPr>
                <w:t>ữ</w:t>
              </w:r>
              <w:r w:rsidRPr="00C753C6">
                <w:rPr>
                  <w:rFonts w:ascii="Times New Roman" w:hAnsi="Times New Roman"/>
                  <w:sz w:val="26"/>
                  <w:szCs w:val="26"/>
                  <w:rPrChange w:id="3101" w:author="lợi đoàn" w:date="2024-11-30T02:31:00Z">
                    <w:rPr/>
                  </w:rPrChange>
                </w:rPr>
                <w:t xml:space="preserve"> nh</w:t>
              </w:r>
              <w:r w:rsidRPr="00C753C6">
                <w:rPr>
                  <w:rFonts w:ascii="Times New Roman" w:hAnsi="Times New Roman"/>
                  <w:sz w:val="26"/>
                  <w:szCs w:val="26"/>
                  <w:rPrChange w:id="3102" w:author="lợi đoàn" w:date="2024-11-30T02:31:00Z">
                    <w:rPr>
                      <w:rFonts w:ascii="Cambria" w:hAnsi="Cambria" w:cs="Cambria"/>
                    </w:rPr>
                  </w:rPrChange>
                </w:rPr>
                <w:t>ư</w:t>
              </w:r>
              <w:r w:rsidRPr="00C753C6">
                <w:rPr>
                  <w:rFonts w:ascii="Times New Roman" w:hAnsi="Times New Roman"/>
                  <w:sz w:val="26"/>
                  <w:szCs w:val="26"/>
                  <w:rPrChange w:id="3103" w:author="lợi đoàn" w:date="2024-11-30T02:31:00Z">
                    <w:rPr/>
                  </w:rPrChange>
                </w:rPr>
                <w:t xml:space="preserve"> JavaScript s</w:t>
              </w:r>
              <w:r w:rsidRPr="00C753C6">
                <w:rPr>
                  <w:rFonts w:ascii="Times New Roman" w:hAnsi="Times New Roman"/>
                  <w:sz w:val="26"/>
                  <w:szCs w:val="26"/>
                  <w:rPrChange w:id="3104" w:author="lợi đoàn" w:date="2024-11-30T02:31:00Z">
                    <w:rPr>
                      <w:rFonts w:ascii="Cambria" w:hAnsi="Cambria" w:cs="Cambria"/>
                    </w:rPr>
                  </w:rPrChange>
                </w:rPr>
                <w:t>ử</w:t>
              </w:r>
              <w:r w:rsidRPr="00C753C6">
                <w:rPr>
                  <w:rFonts w:ascii="Times New Roman" w:hAnsi="Times New Roman"/>
                  <w:sz w:val="26"/>
                  <w:szCs w:val="26"/>
                  <w:rPrChange w:id="3105" w:author="lợi đoàn" w:date="2024-11-30T02:31:00Z">
                    <w:rPr/>
                  </w:rPrChange>
                </w:rPr>
                <w:t xml:space="preserve"> d</w:t>
              </w:r>
              <w:r w:rsidRPr="00C753C6">
                <w:rPr>
                  <w:rFonts w:ascii="Times New Roman" w:hAnsi="Times New Roman"/>
                  <w:sz w:val="26"/>
                  <w:szCs w:val="26"/>
                  <w:rPrChange w:id="3106" w:author="lợi đoàn" w:date="2024-11-30T02:31:00Z">
                    <w:rPr>
                      <w:rFonts w:ascii="Cambria" w:hAnsi="Cambria" w:cs="Cambria"/>
                    </w:rPr>
                  </w:rPrChange>
                </w:rPr>
                <w:t>ụ</w:t>
              </w:r>
              <w:r w:rsidRPr="00C753C6">
                <w:rPr>
                  <w:rFonts w:ascii="Times New Roman" w:hAnsi="Times New Roman"/>
                  <w:sz w:val="26"/>
                  <w:szCs w:val="26"/>
                  <w:rPrChange w:id="3107" w:author="lợi đoàn" w:date="2024-11-30T02:31:00Z">
                    <w:rPr/>
                  </w:rPrChange>
                </w:rPr>
                <w:t xml:space="preserve">ng </w:t>
              </w:r>
              <w:r w:rsidRPr="00C753C6">
                <w:rPr>
                  <w:rFonts w:ascii="Times New Roman" w:hAnsi="Times New Roman"/>
                  <w:sz w:val="26"/>
                  <w:szCs w:val="26"/>
                  <w:rPrChange w:id="3108" w:author="lợi đoàn" w:date="2024-11-30T02:31:00Z">
                    <w:rPr>
                      <w:rFonts w:cs="VNI-Times"/>
                    </w:rPr>
                  </w:rPrChange>
                </w:rPr>
                <w:t>đ</w:t>
              </w:r>
              <w:r w:rsidRPr="00C753C6">
                <w:rPr>
                  <w:rFonts w:ascii="Times New Roman" w:hAnsi="Times New Roman"/>
                  <w:sz w:val="26"/>
                  <w:szCs w:val="26"/>
                  <w:rPrChange w:id="3109" w:author="lợi đoàn" w:date="2024-11-30T02:31:00Z">
                    <w:rPr>
                      <w:rFonts w:ascii="Cambria" w:hAnsi="Cambria" w:cs="Cambria"/>
                    </w:rPr>
                  </w:rPrChange>
                </w:rPr>
                <w:t>ể</w:t>
              </w:r>
              <w:r w:rsidRPr="00C753C6">
                <w:rPr>
                  <w:rFonts w:ascii="Times New Roman" w:hAnsi="Times New Roman"/>
                  <w:sz w:val="26"/>
                  <w:szCs w:val="26"/>
                  <w:rPrChange w:id="3110" w:author="lợi đoàn" w:date="2024-11-30T02:31:00Z">
                    <w:rPr/>
                  </w:rPrChange>
                </w:rPr>
                <w:t xml:space="preserve"> thao t</w:t>
              </w:r>
              <w:r w:rsidRPr="00C753C6">
                <w:rPr>
                  <w:rFonts w:ascii="Times New Roman" w:hAnsi="Times New Roman"/>
                  <w:sz w:val="26"/>
                  <w:szCs w:val="26"/>
                  <w:rPrChange w:id="3111" w:author="lợi đoàn" w:date="2024-11-30T02:31:00Z">
                    <w:rPr>
                      <w:rFonts w:cs="VNI-Times"/>
                    </w:rPr>
                  </w:rPrChange>
                </w:rPr>
                <w:t>á</w:t>
              </w:r>
              <w:r w:rsidRPr="00C753C6">
                <w:rPr>
                  <w:rFonts w:ascii="Times New Roman" w:hAnsi="Times New Roman"/>
                  <w:sz w:val="26"/>
                  <w:szCs w:val="26"/>
                  <w:rPrChange w:id="3112" w:author="lợi đoàn" w:date="2024-11-30T02:31:00Z">
                    <w:rPr/>
                  </w:rPrChange>
                </w:rPr>
                <w:t>c n</w:t>
              </w:r>
              <w:r w:rsidRPr="00C753C6">
                <w:rPr>
                  <w:rFonts w:ascii="Times New Roman" w:hAnsi="Times New Roman"/>
                  <w:sz w:val="26"/>
                  <w:szCs w:val="26"/>
                  <w:rPrChange w:id="3113" w:author="lợi đoàn" w:date="2024-11-30T02:31:00Z">
                    <w:rPr>
                      <w:rFonts w:ascii="Cambria" w:hAnsi="Cambria" w:cs="Cambria"/>
                    </w:rPr>
                  </w:rPrChange>
                </w:rPr>
                <w:t>ộ</w:t>
              </w:r>
              <w:r w:rsidRPr="00C753C6">
                <w:rPr>
                  <w:rFonts w:ascii="Times New Roman" w:hAnsi="Times New Roman"/>
                  <w:sz w:val="26"/>
                  <w:szCs w:val="26"/>
                  <w:rPrChange w:id="3114" w:author="lợi đoàn" w:date="2024-11-30T02:31:00Z">
                    <w:rPr/>
                  </w:rPrChange>
                </w:rPr>
                <w:t>i dung c</w:t>
              </w:r>
              <w:r w:rsidRPr="00C753C6">
                <w:rPr>
                  <w:rFonts w:ascii="Times New Roman" w:hAnsi="Times New Roman"/>
                  <w:sz w:val="26"/>
                  <w:szCs w:val="26"/>
                  <w:rPrChange w:id="3115" w:author="lợi đoàn" w:date="2024-11-30T02:31:00Z">
                    <w:rPr>
                      <w:rFonts w:ascii="Cambria" w:hAnsi="Cambria" w:cs="Cambria"/>
                    </w:rPr>
                  </w:rPrChange>
                </w:rPr>
                <w:t>ủ</w:t>
              </w:r>
              <w:r w:rsidRPr="00C753C6">
                <w:rPr>
                  <w:rFonts w:ascii="Times New Roman" w:hAnsi="Times New Roman"/>
                  <w:sz w:val="26"/>
                  <w:szCs w:val="26"/>
                  <w:rPrChange w:id="3116" w:author="lợi đoàn" w:date="2024-11-30T02:31:00Z">
                    <w:rPr/>
                  </w:rPrChange>
                </w:rPr>
                <w:t xml:space="preserve">a trang web </w:t>
              </w:r>
              <w:r w:rsidRPr="00C753C6">
                <w:rPr>
                  <w:rFonts w:ascii="Times New Roman" w:hAnsi="Times New Roman"/>
                  <w:sz w:val="26"/>
                  <w:szCs w:val="26"/>
                  <w:rPrChange w:id="3117" w:author="lợi đoàn" w:date="2024-11-30T02:31:00Z">
                    <w:rPr>
                      <w:rFonts w:cs="VNI-Times"/>
                    </w:rPr>
                  </w:rPrChange>
                </w:rPr>
                <w:t>đ</w:t>
              </w:r>
              <w:r w:rsidRPr="00C753C6">
                <w:rPr>
                  <w:rFonts w:ascii="Times New Roman" w:hAnsi="Times New Roman"/>
                  <w:sz w:val="26"/>
                  <w:szCs w:val="26"/>
                  <w:rPrChange w:id="3118" w:author="lợi đoàn" w:date="2024-11-30T02:31:00Z">
                    <w:rPr>
                      <w:rFonts w:ascii="Cambria" w:hAnsi="Cambria" w:cs="Cambria"/>
                    </w:rPr>
                  </w:rPrChange>
                </w:rPr>
                <w:t>ượ</w:t>
              </w:r>
              <w:r w:rsidRPr="00C753C6">
                <w:rPr>
                  <w:rFonts w:ascii="Times New Roman" w:hAnsi="Times New Roman"/>
                  <w:sz w:val="26"/>
                  <w:szCs w:val="26"/>
                  <w:rPrChange w:id="3119" w:author="lợi đoàn" w:date="2024-11-30T02:31:00Z">
                    <w:rPr/>
                  </w:rPrChange>
                </w:rPr>
                <w:t>c x</w:t>
              </w:r>
              <w:r w:rsidRPr="00C753C6">
                <w:rPr>
                  <w:rFonts w:ascii="Times New Roman" w:hAnsi="Times New Roman"/>
                  <w:sz w:val="26"/>
                  <w:szCs w:val="26"/>
                  <w:rPrChange w:id="3120" w:author="lợi đoàn" w:date="2024-11-30T02:31:00Z">
                    <w:rPr>
                      <w:rFonts w:cs="VNI-Times"/>
                    </w:rPr>
                  </w:rPrChange>
                </w:rPr>
                <w:t>â</w:t>
              </w:r>
              <w:r w:rsidRPr="00C753C6">
                <w:rPr>
                  <w:rFonts w:ascii="Times New Roman" w:hAnsi="Times New Roman"/>
                  <w:sz w:val="26"/>
                  <w:szCs w:val="26"/>
                  <w:rPrChange w:id="3121" w:author="lợi đoàn" w:date="2024-11-30T02:31:00Z">
                    <w:rPr/>
                  </w:rPrChange>
                </w:rPr>
                <w:t>y d</w:t>
              </w:r>
              <w:r w:rsidRPr="00C753C6">
                <w:rPr>
                  <w:rFonts w:ascii="Times New Roman" w:hAnsi="Times New Roman"/>
                  <w:sz w:val="26"/>
                  <w:szCs w:val="26"/>
                  <w:rPrChange w:id="3122" w:author="lợi đoàn" w:date="2024-11-30T02:31:00Z">
                    <w:rPr>
                      <w:rFonts w:ascii="Cambria" w:hAnsi="Cambria" w:cs="Cambria"/>
                    </w:rPr>
                  </w:rPrChange>
                </w:rPr>
                <w:t>ự</w:t>
              </w:r>
              <w:r w:rsidRPr="00C753C6">
                <w:rPr>
                  <w:rFonts w:ascii="Times New Roman" w:hAnsi="Times New Roman"/>
                  <w:sz w:val="26"/>
                  <w:szCs w:val="26"/>
                  <w:rPrChange w:id="3123" w:author="lợi đoàn" w:date="2024-11-30T02:31:00Z">
                    <w:rPr/>
                  </w:rPrChange>
                </w:rPr>
                <w:t>ng b</w:t>
              </w:r>
              <w:r w:rsidRPr="00C753C6">
                <w:rPr>
                  <w:rFonts w:ascii="Times New Roman" w:hAnsi="Times New Roman"/>
                  <w:sz w:val="26"/>
                  <w:szCs w:val="26"/>
                  <w:rPrChange w:id="3124" w:author="lợi đoàn" w:date="2024-11-30T02:31:00Z">
                    <w:rPr>
                      <w:rFonts w:ascii="Cambria" w:hAnsi="Cambria" w:cs="Cambria"/>
                    </w:rPr>
                  </w:rPrChange>
                </w:rPr>
                <w:t>ằ</w:t>
              </w:r>
              <w:r w:rsidRPr="00C753C6">
                <w:rPr>
                  <w:rFonts w:ascii="Times New Roman" w:hAnsi="Times New Roman"/>
                  <w:sz w:val="26"/>
                  <w:szCs w:val="26"/>
                  <w:rPrChange w:id="3125" w:author="lợi đoàn" w:date="2024-11-30T02:31:00Z">
                    <w:rPr/>
                  </w:rPrChange>
                </w:rPr>
                <w:t>ng HTML ho</w:t>
              </w:r>
              <w:r w:rsidRPr="00C753C6">
                <w:rPr>
                  <w:rFonts w:ascii="Times New Roman" w:hAnsi="Times New Roman"/>
                  <w:sz w:val="26"/>
                  <w:szCs w:val="26"/>
                  <w:rPrChange w:id="3126" w:author="lợi đoàn" w:date="2024-11-30T02:31:00Z">
                    <w:rPr>
                      <w:rFonts w:ascii="Cambria" w:hAnsi="Cambria" w:cs="Cambria"/>
                    </w:rPr>
                  </w:rPrChange>
                </w:rPr>
                <w:t>ặ</w:t>
              </w:r>
              <w:r w:rsidRPr="00C753C6">
                <w:rPr>
                  <w:rFonts w:ascii="Times New Roman" w:hAnsi="Times New Roman"/>
                  <w:sz w:val="26"/>
                  <w:szCs w:val="26"/>
                  <w:rPrChange w:id="3127" w:author="lợi đoàn" w:date="2024-11-30T02:31:00Z">
                    <w:rPr/>
                  </w:rPrChange>
                </w:rPr>
                <w:t>c XML.</w:t>
              </w:r>
            </w:ins>
          </w:p>
        </w:tc>
      </w:tr>
    </w:tbl>
    <w:p w14:paraId="63793E14" w14:textId="77777777" w:rsidR="00990C98" w:rsidRPr="00D62A08" w:rsidRDefault="00990C98" w:rsidP="00990C98">
      <w:pPr>
        <w:jc w:val="both"/>
        <w:rPr>
          <w:rFonts w:ascii="Times New Roman" w:hAnsi="Times New Roman"/>
          <w:b/>
          <w:sz w:val="26"/>
          <w:szCs w:val="26"/>
        </w:rPr>
      </w:pPr>
    </w:p>
    <w:p w14:paraId="24AF8311" w14:textId="77777777" w:rsidR="00647BDE" w:rsidRDefault="00990C98">
      <w:pPr>
        <w:spacing w:after="160" w:line="259" w:lineRule="auto"/>
        <w:rPr>
          <w:ins w:id="3128" w:author="lợi đoàn" w:date="2024-11-29T13:04:00Z"/>
          <w:rFonts w:ascii="Times New Roman" w:hAnsi="Times New Roman"/>
        </w:rPr>
        <w:sectPr w:rsidR="00647BDE" w:rsidSect="00E4266D">
          <w:footerReference w:type="default" r:id="rId10"/>
          <w:footerReference w:type="first" r:id="rId11"/>
          <w:pgSz w:w="11907" w:h="16840" w:code="9"/>
          <w:pgMar w:top="1418" w:right="1134" w:bottom="1418" w:left="1701" w:header="907" w:footer="907" w:gutter="0"/>
          <w:pgNumType w:fmt="lowerRoman" w:start="1"/>
          <w:cols w:space="720"/>
          <w:titlePg/>
          <w:docGrid w:linePitch="360"/>
        </w:sectPr>
      </w:pPr>
      <w:r w:rsidRPr="00D62A08">
        <w:rPr>
          <w:rFonts w:ascii="Times New Roman" w:hAnsi="Times New Roman"/>
        </w:rPr>
        <w:br w:type="page"/>
      </w:r>
    </w:p>
    <w:p w14:paraId="0080E1F4" w14:textId="3B64CA3E" w:rsidR="00990C98" w:rsidRPr="00D62A08" w:rsidRDefault="00990C98">
      <w:pPr>
        <w:spacing w:after="160" w:line="259" w:lineRule="auto"/>
        <w:rPr>
          <w:rFonts w:ascii="Times New Roman" w:hAnsi="Times New Roman"/>
        </w:rPr>
      </w:pPr>
    </w:p>
    <w:p w14:paraId="36D57BB4" w14:textId="0E414170" w:rsidR="00943E13" w:rsidRPr="00D62A08" w:rsidRDefault="00943E13" w:rsidP="001C025D">
      <w:pPr>
        <w:pStyle w:val="Heading1"/>
        <w:jc w:val="center"/>
        <w:rPr>
          <w:rFonts w:ascii="Times New Roman" w:hAnsi="Times New Roman" w:cs="Times New Roman"/>
          <w:b/>
          <w:color w:val="auto"/>
          <w:sz w:val="26"/>
          <w:szCs w:val="26"/>
        </w:rPr>
      </w:pPr>
      <w:bookmarkStart w:id="3138" w:name="_Toc183541762"/>
      <w:bookmarkStart w:id="3139" w:name="_Toc183825425"/>
      <w:r w:rsidRPr="00D62A08">
        <w:rPr>
          <w:rFonts w:ascii="Times New Roman" w:hAnsi="Times New Roman" w:cs="Times New Roman"/>
          <w:b/>
          <w:color w:val="auto"/>
          <w:sz w:val="26"/>
          <w:szCs w:val="26"/>
        </w:rPr>
        <w:t>Chương 1: TỔNG QUAN VỀ ĐỀ TÀI</w:t>
      </w:r>
      <w:bookmarkEnd w:id="3138"/>
      <w:bookmarkEnd w:id="3139"/>
    </w:p>
    <w:p w14:paraId="59B4EDA5" w14:textId="36F782C1" w:rsidR="00990C98" w:rsidRPr="00D62A08" w:rsidRDefault="00990C98" w:rsidP="00BF2C39">
      <w:pPr>
        <w:jc w:val="both"/>
        <w:rPr>
          <w:rFonts w:ascii="Times New Roman" w:hAnsi="Times New Roman"/>
          <w:sz w:val="26"/>
          <w:szCs w:val="26"/>
        </w:rPr>
      </w:pPr>
    </w:p>
    <w:p w14:paraId="0D0DA84A" w14:textId="77777777" w:rsidR="00990C98" w:rsidRPr="00D62A08" w:rsidRDefault="00990C98" w:rsidP="00BF2C39">
      <w:pPr>
        <w:tabs>
          <w:tab w:val="left" w:pos="4830"/>
        </w:tabs>
        <w:spacing w:after="120"/>
        <w:jc w:val="both"/>
        <w:rPr>
          <w:rFonts w:ascii="Times New Roman" w:hAnsi="Times New Roman"/>
          <w:sz w:val="26"/>
          <w:szCs w:val="26"/>
        </w:rPr>
      </w:pPr>
    </w:p>
    <w:p w14:paraId="5FFDCE16" w14:textId="06D67571" w:rsidR="00990C98" w:rsidRPr="00D62A08" w:rsidRDefault="00990C98" w:rsidP="00913CD9">
      <w:pPr>
        <w:numPr>
          <w:ilvl w:val="1"/>
          <w:numId w:val="1"/>
        </w:numPr>
        <w:tabs>
          <w:tab w:val="left" w:pos="4830"/>
        </w:tabs>
        <w:spacing w:after="120"/>
        <w:ind w:left="851" w:hanging="567"/>
        <w:jc w:val="both"/>
        <w:outlineLvl w:val="1"/>
        <w:rPr>
          <w:rFonts w:ascii="Times New Roman" w:hAnsi="Times New Roman"/>
          <w:b/>
          <w:bCs/>
          <w:sz w:val="26"/>
          <w:szCs w:val="26"/>
        </w:rPr>
      </w:pPr>
      <w:bookmarkStart w:id="3140" w:name="_Toc183541763"/>
      <w:bookmarkStart w:id="3141" w:name="_Toc183825426"/>
      <w:r w:rsidRPr="00D62A08">
        <w:rPr>
          <w:rFonts w:ascii="Times New Roman" w:hAnsi="Times New Roman"/>
          <w:b/>
          <w:bCs/>
          <w:sz w:val="26"/>
          <w:szCs w:val="26"/>
        </w:rPr>
        <w:t>Lý do chọn đề tài</w:t>
      </w:r>
      <w:bookmarkEnd w:id="3140"/>
      <w:bookmarkEnd w:id="3141"/>
    </w:p>
    <w:p w14:paraId="26D80C78" w14:textId="53C60D41" w:rsidR="00990C98" w:rsidRPr="00D62A08" w:rsidRDefault="001C025D" w:rsidP="001C025D">
      <w:pPr>
        <w:ind w:left="709"/>
        <w:jc w:val="both"/>
        <w:rPr>
          <w:rFonts w:ascii="Times New Roman" w:hAnsi="Times New Roman"/>
          <w:sz w:val="26"/>
          <w:szCs w:val="26"/>
        </w:rPr>
      </w:pPr>
      <w:r>
        <w:rPr>
          <w:rFonts w:ascii="Times New Roman" w:hAnsi="Times New Roman"/>
          <w:sz w:val="26"/>
          <w:szCs w:val="26"/>
        </w:rPr>
        <w:t xml:space="preserve">- </w:t>
      </w:r>
      <w:r w:rsidR="00990C98" w:rsidRPr="00D62A08">
        <w:rPr>
          <w:rFonts w:ascii="Times New Roman" w:hAnsi="Times New Roman"/>
          <w:sz w:val="26"/>
          <w:szCs w:val="26"/>
        </w:rPr>
        <w:t>Trong bối cảnh chuyển đổi số đang lan tỏa mạnh mẽ ở nhiều lĩnh vực, ngành y tế cũng không nằm ngoài xu thế này. Tuy nhiên, thực tế cho thấy, việc quản lý hồ sơ bệnh án tại nhiều cơ sở y tế vẫn còn dựa trên phương pháp truyền thống, gây ra không ít khó khăn trong việc lưu trữ, tìm kiếm và chia sẻ thông tin. Những hạn chế này không chỉ làm giảm hiệu quả làm việc của đội ngũ y tế mà còn ảnh hưởng đến chất lượng dịch vụ chăm sóc sức khỏe, đặc biệt khi các yêu cầu về tính chính xác và tốc độ xử lý thông tin ngày càng gia tăng.</w:t>
      </w:r>
    </w:p>
    <w:p w14:paraId="49630F57" w14:textId="076C0DB6" w:rsidR="00990C98" w:rsidRPr="00D62A08" w:rsidRDefault="001C025D" w:rsidP="001C025D">
      <w:pPr>
        <w:ind w:left="709"/>
        <w:jc w:val="both"/>
        <w:rPr>
          <w:rFonts w:ascii="Times New Roman" w:hAnsi="Times New Roman"/>
          <w:sz w:val="26"/>
          <w:szCs w:val="26"/>
        </w:rPr>
      </w:pPr>
      <w:r>
        <w:rPr>
          <w:rFonts w:ascii="Times New Roman" w:hAnsi="Times New Roman"/>
          <w:sz w:val="26"/>
          <w:szCs w:val="26"/>
        </w:rPr>
        <w:t xml:space="preserve">- </w:t>
      </w:r>
      <w:r w:rsidR="00990C98" w:rsidRPr="00D62A08">
        <w:rPr>
          <w:rFonts w:ascii="Times New Roman" w:hAnsi="Times New Roman"/>
          <w:sz w:val="26"/>
          <w:szCs w:val="26"/>
        </w:rPr>
        <w:t>Hơn thế nữa, nhu cầu kết nối và giao tiếp nhanh chóng giữa bác sĩ và bệnh nhân ngày càng trở nên quan trọng. Không phải lúc nào bệnh nhân cũng có thể đến trực tiếp cơ sở y tế, đặc biệt trong các tình huống khẩn cấp hoặc những trường hợp ở xa. Vì vậy, việc xây dựng một hệ thống quản lý hồ sơ bệnh án kết hợp các công cụ hỗ trợ giao tiếp từ xa không chỉ là giải pháp nâng cao trải nghiệm của người bệnh mà còn góp phần giảm áp lực cho hệ thống y tế truyền thống.</w:t>
      </w:r>
    </w:p>
    <w:p w14:paraId="78505BD6" w14:textId="52ED7E9E" w:rsidR="00990C98" w:rsidRPr="00D62A08" w:rsidRDefault="001C025D" w:rsidP="001C025D">
      <w:pPr>
        <w:ind w:left="709"/>
        <w:jc w:val="both"/>
        <w:rPr>
          <w:rFonts w:ascii="Times New Roman" w:hAnsi="Times New Roman"/>
          <w:sz w:val="26"/>
          <w:szCs w:val="26"/>
        </w:rPr>
      </w:pPr>
      <w:r>
        <w:rPr>
          <w:rFonts w:ascii="Times New Roman" w:hAnsi="Times New Roman"/>
          <w:sz w:val="26"/>
          <w:szCs w:val="26"/>
        </w:rPr>
        <w:t xml:space="preserve">- </w:t>
      </w:r>
      <w:r w:rsidR="00990C98" w:rsidRPr="00D62A08">
        <w:rPr>
          <w:rFonts w:ascii="Times New Roman" w:hAnsi="Times New Roman"/>
          <w:sz w:val="26"/>
          <w:szCs w:val="26"/>
        </w:rPr>
        <w:t>Để đáp ứng các yêu cầu này, việc ứng dụng các công nghệ hiện đại như FastAPI và ReactJS vào hệ thống quản lý hồ sơ bệnh án mang lại nhiều lợi ích thiết thực. Những công nghệ này không chỉ giúp xây dựng nền tảng ổn định, linh hoạt mà còn tối ưu hóa khả năng lưu trữ và xử lý dữ liệu. Đồng thời, việc tích hợp các công cụ giao tiếp như nhắn tin hay video call tạo điều kiện thuận lợi cho việc tư vấn và theo dõi từ xa, giúp bác sĩ và bệnh nhân duy trì sự kết nối mọi lúc, mọi nơi.</w:t>
      </w:r>
    </w:p>
    <w:p w14:paraId="3DE01BC6" w14:textId="4CC6431B" w:rsidR="00990C98" w:rsidRPr="00D62A08" w:rsidRDefault="001C025D" w:rsidP="001C025D">
      <w:pPr>
        <w:ind w:left="709" w:firstLine="11"/>
        <w:jc w:val="both"/>
        <w:rPr>
          <w:rFonts w:ascii="Times New Roman" w:hAnsi="Times New Roman"/>
          <w:sz w:val="26"/>
          <w:szCs w:val="26"/>
        </w:rPr>
      </w:pPr>
      <w:r>
        <w:rPr>
          <w:rFonts w:ascii="Times New Roman" w:hAnsi="Times New Roman"/>
          <w:sz w:val="26"/>
          <w:szCs w:val="26"/>
        </w:rPr>
        <w:t xml:space="preserve">- </w:t>
      </w:r>
      <w:r w:rsidR="00990C98" w:rsidRPr="00D62A08">
        <w:rPr>
          <w:rFonts w:ascii="Times New Roman" w:hAnsi="Times New Roman"/>
          <w:sz w:val="26"/>
          <w:szCs w:val="26"/>
        </w:rPr>
        <w:t>Tại Việt Nam, dù đã có nhiều nỗ lực trong việc cải thiện hạ tầng y tế, nhưng việc chuyển đổi số tại các cơ sở y tế vẫn còn gặp nhiều rào cản. Với đề tài này, chúng tôi không chỉ hướng tới việc xây dựng một hệ thống quản lý hiệu quả mà còn kỳ vọng góp phần thúc đẩy sự phát triển của ngành y tế, mang lại những cải tiến tích cực trong quy trình chăm sóc sức khỏe và phục vụ cộng đồng tốt hơn.</w:t>
      </w:r>
    </w:p>
    <w:p w14:paraId="3236D7FE" w14:textId="3C7BDFC7" w:rsidR="00990C98" w:rsidRPr="00D62A08" w:rsidRDefault="00990C98" w:rsidP="00BF2C39">
      <w:pPr>
        <w:spacing w:after="160"/>
        <w:jc w:val="both"/>
        <w:rPr>
          <w:rFonts w:ascii="Times New Roman" w:hAnsi="Times New Roman"/>
          <w:sz w:val="26"/>
          <w:szCs w:val="26"/>
        </w:rPr>
      </w:pPr>
      <w:r w:rsidRPr="00D62A08">
        <w:rPr>
          <w:rFonts w:ascii="Times New Roman" w:hAnsi="Times New Roman"/>
          <w:sz w:val="26"/>
          <w:szCs w:val="26"/>
        </w:rPr>
        <w:br w:type="page"/>
      </w:r>
    </w:p>
    <w:p w14:paraId="1EC93681" w14:textId="52D46E2C" w:rsidR="00990C98" w:rsidRPr="00D62A08" w:rsidRDefault="00990C98" w:rsidP="00913CD9">
      <w:pPr>
        <w:numPr>
          <w:ilvl w:val="1"/>
          <w:numId w:val="1"/>
        </w:numPr>
        <w:tabs>
          <w:tab w:val="left" w:pos="4830"/>
        </w:tabs>
        <w:spacing w:after="120"/>
        <w:ind w:left="851" w:hanging="567"/>
        <w:jc w:val="both"/>
        <w:outlineLvl w:val="1"/>
        <w:rPr>
          <w:rFonts w:ascii="Times New Roman" w:hAnsi="Times New Roman"/>
          <w:b/>
          <w:bCs/>
          <w:sz w:val="26"/>
          <w:szCs w:val="26"/>
        </w:rPr>
      </w:pPr>
      <w:bookmarkStart w:id="3142" w:name="_Toc183541764"/>
      <w:bookmarkStart w:id="3143" w:name="_Toc183825427"/>
      <w:r w:rsidRPr="00D62A08">
        <w:rPr>
          <w:rFonts w:ascii="Times New Roman" w:hAnsi="Times New Roman"/>
          <w:b/>
          <w:bCs/>
          <w:sz w:val="26"/>
          <w:szCs w:val="26"/>
        </w:rPr>
        <w:lastRenderedPageBreak/>
        <w:t>Mục tiêu đề tài</w:t>
      </w:r>
      <w:bookmarkEnd w:id="3142"/>
      <w:bookmarkEnd w:id="3143"/>
    </w:p>
    <w:p w14:paraId="3C89D126" w14:textId="216A9E92" w:rsidR="00DE6028" w:rsidRPr="00D62A08" w:rsidRDefault="001C025D" w:rsidP="001C025D">
      <w:pPr>
        <w:ind w:left="709" w:firstLine="11"/>
        <w:jc w:val="both"/>
        <w:rPr>
          <w:rFonts w:ascii="Times New Roman" w:hAnsi="Times New Roman"/>
          <w:bCs/>
          <w:sz w:val="26"/>
          <w:szCs w:val="26"/>
        </w:rPr>
      </w:pPr>
      <w:r>
        <w:rPr>
          <w:rFonts w:ascii="Times New Roman" w:hAnsi="Times New Roman"/>
          <w:bCs/>
          <w:sz w:val="26"/>
          <w:szCs w:val="26"/>
        </w:rPr>
        <w:t xml:space="preserve">- </w:t>
      </w:r>
      <w:r w:rsidR="00DE6028" w:rsidRPr="00D62A08">
        <w:rPr>
          <w:rFonts w:ascii="Times New Roman" w:hAnsi="Times New Roman"/>
          <w:bCs/>
          <w:sz w:val="26"/>
          <w:szCs w:val="26"/>
        </w:rPr>
        <w:t>Đề tài này hướng đến việc phát triển một hệ thống quản lý hồ sơ bệnh án nhằm nâng cao hiệu quả trong việc quản lý hồ sơ bệnh án, kê đơn thuốc, và hỗ trợ giao tiếp giữa bác sĩ và bệnh nhân. Mục tiêu cụ thể của đề tài bao gồm:</w:t>
      </w:r>
    </w:p>
    <w:p w14:paraId="0E297CFE" w14:textId="56F274DA" w:rsidR="00DE6028" w:rsidRPr="00D62A08" w:rsidRDefault="001C025D" w:rsidP="001C025D">
      <w:pPr>
        <w:ind w:left="709"/>
        <w:jc w:val="both"/>
        <w:rPr>
          <w:rFonts w:ascii="Times New Roman" w:hAnsi="Times New Roman"/>
          <w:bCs/>
          <w:sz w:val="26"/>
          <w:szCs w:val="26"/>
        </w:rPr>
      </w:pPr>
      <w:r>
        <w:rPr>
          <w:rFonts w:ascii="Times New Roman" w:hAnsi="Times New Roman"/>
          <w:bCs/>
          <w:sz w:val="26"/>
          <w:szCs w:val="26"/>
        </w:rPr>
        <w:t xml:space="preserve">- </w:t>
      </w:r>
      <w:r w:rsidR="00DE6028" w:rsidRPr="00D62A08">
        <w:rPr>
          <w:rFonts w:ascii="Times New Roman" w:hAnsi="Times New Roman"/>
          <w:bCs/>
          <w:sz w:val="26"/>
          <w:szCs w:val="26"/>
        </w:rPr>
        <w:t>Phát triển hệ thống quản lý hồ sơ bệnh án: Xây dựng nền tảng số để quản lý hồ sơ bệnh án, bao gồm lưu trữ thông tin bệnh nhân, cập nhật tình trạng sức khỏe, và theo dõi tiến trình điều trị. Hệ thống sẽ giúp bác sĩ và nhân viên y tế quản lý thông tin bệnh án một cách hiệu quả.</w:t>
      </w:r>
    </w:p>
    <w:p w14:paraId="68ACDC1C" w14:textId="11422B07" w:rsidR="00DE6028" w:rsidRPr="00D62A08" w:rsidRDefault="001C025D" w:rsidP="001C025D">
      <w:pPr>
        <w:ind w:left="709"/>
        <w:jc w:val="both"/>
        <w:rPr>
          <w:rFonts w:ascii="Times New Roman" w:hAnsi="Times New Roman"/>
          <w:bCs/>
          <w:sz w:val="26"/>
          <w:szCs w:val="26"/>
        </w:rPr>
      </w:pPr>
      <w:r>
        <w:rPr>
          <w:rFonts w:ascii="Times New Roman" w:hAnsi="Times New Roman"/>
          <w:bCs/>
          <w:sz w:val="26"/>
          <w:szCs w:val="26"/>
        </w:rPr>
        <w:t xml:space="preserve">- </w:t>
      </w:r>
      <w:r w:rsidR="00DE6028" w:rsidRPr="00D62A08">
        <w:rPr>
          <w:rFonts w:ascii="Times New Roman" w:hAnsi="Times New Roman"/>
          <w:bCs/>
          <w:sz w:val="26"/>
          <w:szCs w:val="26"/>
        </w:rPr>
        <w:t>Cải thiện giao tiếp giữa bác sĩ và bệnh nhân: Phát triển các công cụ nhắn tin và video call để nâng cao khả năng giao tiếp từ xa. Điều này sẽ giúp bác sĩ và bệnh nhân tương tác hiệu quả hơn, đồng thời tạo điều kiện thuận lợi cho việc tư vấn và theo dõi điều trị từ xa.</w:t>
      </w:r>
    </w:p>
    <w:p w14:paraId="4A851515" w14:textId="66D24F35" w:rsidR="00DE6028" w:rsidRPr="00D62A08" w:rsidRDefault="001C025D" w:rsidP="001C025D">
      <w:pPr>
        <w:ind w:left="709"/>
        <w:jc w:val="both"/>
        <w:rPr>
          <w:rFonts w:ascii="Times New Roman" w:hAnsi="Times New Roman"/>
          <w:bCs/>
          <w:sz w:val="26"/>
          <w:szCs w:val="26"/>
        </w:rPr>
      </w:pPr>
      <w:r>
        <w:rPr>
          <w:rFonts w:ascii="Times New Roman" w:hAnsi="Times New Roman"/>
          <w:bCs/>
          <w:sz w:val="26"/>
          <w:szCs w:val="26"/>
        </w:rPr>
        <w:t xml:space="preserve">- </w:t>
      </w:r>
      <w:r w:rsidR="00DE6028" w:rsidRPr="00D62A08">
        <w:rPr>
          <w:rFonts w:ascii="Times New Roman" w:hAnsi="Times New Roman"/>
          <w:bCs/>
          <w:sz w:val="26"/>
          <w:szCs w:val="26"/>
        </w:rPr>
        <w:t>Ứng dụng và triển khai trong cơ sở y tế: Hệ thống sẽ được triển khai trong các bệnh viện, phòng khám, và cơ sở y tế khác để tối ưu hóa quy trình quản lý hồ sơ bệnh án, cải thiện chất lượng dịch vụ y tế và tăng cường khả năng tương tác giữa bác sĩ và bệnh nhân.</w:t>
      </w:r>
    </w:p>
    <w:p w14:paraId="283CAC2F" w14:textId="57E30D80" w:rsidR="00990C98" w:rsidRPr="00D62A08" w:rsidRDefault="00990C98" w:rsidP="00BF2C39">
      <w:pPr>
        <w:tabs>
          <w:tab w:val="left" w:pos="4830"/>
        </w:tabs>
        <w:spacing w:after="120"/>
        <w:jc w:val="both"/>
        <w:rPr>
          <w:rFonts w:ascii="Times New Roman" w:hAnsi="Times New Roman"/>
          <w:b/>
          <w:bCs/>
          <w:sz w:val="26"/>
          <w:szCs w:val="26"/>
        </w:rPr>
      </w:pPr>
    </w:p>
    <w:p w14:paraId="3AA65F31" w14:textId="3414FA38" w:rsidR="00990C98" w:rsidRPr="00D62A08" w:rsidRDefault="00057F7F" w:rsidP="00913CD9">
      <w:pPr>
        <w:numPr>
          <w:ilvl w:val="1"/>
          <w:numId w:val="1"/>
        </w:numPr>
        <w:tabs>
          <w:tab w:val="left" w:pos="4830"/>
        </w:tabs>
        <w:spacing w:after="120"/>
        <w:ind w:left="851" w:hanging="567"/>
        <w:jc w:val="both"/>
        <w:outlineLvl w:val="1"/>
        <w:rPr>
          <w:rFonts w:ascii="Times New Roman" w:hAnsi="Times New Roman"/>
          <w:b/>
          <w:bCs/>
          <w:sz w:val="26"/>
          <w:szCs w:val="26"/>
        </w:rPr>
      </w:pPr>
      <w:bookmarkStart w:id="3144" w:name="_Toc183541765"/>
      <w:bookmarkStart w:id="3145" w:name="_Toc183825428"/>
      <w:r w:rsidRPr="00D62A08">
        <w:rPr>
          <w:rFonts w:ascii="Times New Roman" w:hAnsi="Times New Roman"/>
          <w:b/>
          <w:bCs/>
          <w:sz w:val="26"/>
          <w:szCs w:val="26"/>
        </w:rPr>
        <w:t>Đối tượng và phạm vi</w:t>
      </w:r>
      <w:r w:rsidR="00990C98" w:rsidRPr="00D62A08">
        <w:rPr>
          <w:rFonts w:ascii="Times New Roman" w:hAnsi="Times New Roman"/>
          <w:b/>
          <w:bCs/>
          <w:sz w:val="26"/>
          <w:szCs w:val="26"/>
        </w:rPr>
        <w:t xml:space="preserve"> nghiên cứu</w:t>
      </w:r>
      <w:bookmarkEnd w:id="3144"/>
      <w:bookmarkEnd w:id="3145"/>
    </w:p>
    <w:p w14:paraId="685CDA5C" w14:textId="17A08558" w:rsidR="00057F7F" w:rsidRPr="00D62A08" w:rsidRDefault="00057F7F" w:rsidP="00913CD9">
      <w:pPr>
        <w:numPr>
          <w:ilvl w:val="2"/>
          <w:numId w:val="1"/>
        </w:numPr>
        <w:tabs>
          <w:tab w:val="left" w:pos="4830"/>
        </w:tabs>
        <w:spacing w:after="120"/>
        <w:jc w:val="both"/>
        <w:outlineLvl w:val="2"/>
        <w:rPr>
          <w:rFonts w:ascii="Times New Roman" w:hAnsi="Times New Roman"/>
          <w:b/>
          <w:bCs/>
          <w:i/>
          <w:iCs/>
          <w:sz w:val="26"/>
          <w:szCs w:val="26"/>
        </w:rPr>
      </w:pPr>
      <w:bookmarkStart w:id="3146" w:name="_Toc183541766"/>
      <w:bookmarkStart w:id="3147" w:name="_Toc183825429"/>
      <w:r w:rsidRPr="00D62A08">
        <w:rPr>
          <w:rFonts w:ascii="Times New Roman" w:hAnsi="Times New Roman"/>
          <w:b/>
          <w:bCs/>
          <w:i/>
          <w:iCs/>
          <w:sz w:val="26"/>
          <w:szCs w:val="26"/>
        </w:rPr>
        <w:t>Đối tượng nghiên cứu</w:t>
      </w:r>
      <w:bookmarkEnd w:id="3146"/>
      <w:bookmarkEnd w:id="3147"/>
    </w:p>
    <w:p w14:paraId="16496773" w14:textId="2BA1E97E" w:rsidR="00845E5C" w:rsidRPr="00D62A08" w:rsidRDefault="00845E5C" w:rsidP="001C025D">
      <w:pPr>
        <w:spacing w:after="120"/>
        <w:ind w:left="709"/>
        <w:jc w:val="both"/>
        <w:rPr>
          <w:rFonts w:ascii="Times New Roman" w:hAnsi="Times New Roman"/>
          <w:sz w:val="26"/>
          <w:szCs w:val="26"/>
        </w:rPr>
      </w:pPr>
      <w:r w:rsidRPr="00D62A08">
        <w:rPr>
          <w:rFonts w:ascii="Times New Roman" w:hAnsi="Times New Roman"/>
          <w:sz w:val="26"/>
          <w:szCs w:val="26"/>
        </w:rPr>
        <w:tab/>
      </w:r>
      <w:r w:rsidR="001C025D">
        <w:rPr>
          <w:rFonts w:ascii="Times New Roman" w:hAnsi="Times New Roman"/>
          <w:sz w:val="26"/>
          <w:szCs w:val="26"/>
        </w:rPr>
        <w:t xml:space="preserve">- </w:t>
      </w:r>
      <w:r w:rsidR="00B1007D" w:rsidRPr="00D62A08">
        <w:rPr>
          <w:rFonts w:ascii="Times New Roman" w:hAnsi="Times New Roman"/>
          <w:sz w:val="26"/>
          <w:szCs w:val="26"/>
        </w:rPr>
        <w:t xml:space="preserve">Đối tượng nghiên cứu trong đề tài này là </w:t>
      </w:r>
      <w:r w:rsidR="00B1007D" w:rsidRPr="00D62A08">
        <w:rPr>
          <w:rStyle w:val="ListParagraphChar"/>
          <w:sz w:val="26"/>
          <w:szCs w:val="26"/>
        </w:rPr>
        <w:t>hệ thống quản lý hồ sơ bệnh án và các công cụ hỗ trợ khám chữa bệnh</w:t>
      </w:r>
      <w:r w:rsidR="00B1007D" w:rsidRPr="00D62A08">
        <w:rPr>
          <w:rFonts w:ascii="Times New Roman" w:hAnsi="Times New Roman"/>
          <w:sz w:val="26"/>
          <w:szCs w:val="26"/>
        </w:rPr>
        <w:t xml:space="preserve"> được áp dụng tại các cơ sở y tế, bao gồm bệnh viện và phòng khám. Cụ thể, đối tượng nghiên cứu sẽ bao gồm:</w:t>
      </w:r>
    </w:p>
    <w:p w14:paraId="59892AB0" w14:textId="317CDCA9" w:rsidR="00B1007D" w:rsidRPr="00D62A08" w:rsidRDefault="001C025D" w:rsidP="001C025D">
      <w:pPr>
        <w:tabs>
          <w:tab w:val="left" w:pos="4830"/>
        </w:tabs>
        <w:spacing w:after="120"/>
        <w:ind w:left="709"/>
        <w:jc w:val="both"/>
        <w:rPr>
          <w:rFonts w:ascii="Times New Roman" w:hAnsi="Times New Roman"/>
          <w:sz w:val="26"/>
          <w:szCs w:val="26"/>
        </w:rPr>
      </w:pPr>
      <w:r>
        <w:rPr>
          <w:rStyle w:val="ListParagraphChar"/>
          <w:sz w:val="26"/>
          <w:szCs w:val="26"/>
        </w:rPr>
        <w:t xml:space="preserve">- </w:t>
      </w:r>
      <w:r w:rsidR="00B1007D" w:rsidRPr="00D62A08">
        <w:rPr>
          <w:rStyle w:val="ListParagraphChar"/>
          <w:sz w:val="26"/>
          <w:szCs w:val="26"/>
        </w:rPr>
        <w:t>Bệnh nhân</w:t>
      </w:r>
      <w:r w:rsidR="00B1007D" w:rsidRPr="00D62A08">
        <w:rPr>
          <w:rFonts w:ascii="Times New Roman" w:hAnsi="Times New Roman"/>
          <w:sz w:val="26"/>
          <w:szCs w:val="26"/>
        </w:rPr>
        <w:t>: Những người sử dụng hệ thống để quản lý hồ sơ sức khỏe, đặt lịch khám, nhận tư vấn từ bác sĩ, và thực hiện các giao dịch thanh toán trực tuyến.</w:t>
      </w:r>
    </w:p>
    <w:p w14:paraId="39DB3E4F" w14:textId="4F0E705E" w:rsidR="00B1007D" w:rsidRPr="00D62A08" w:rsidRDefault="001C025D" w:rsidP="001C025D">
      <w:pPr>
        <w:tabs>
          <w:tab w:val="left" w:pos="4830"/>
        </w:tabs>
        <w:spacing w:after="120"/>
        <w:ind w:left="709"/>
        <w:jc w:val="both"/>
        <w:rPr>
          <w:rFonts w:ascii="Times New Roman" w:hAnsi="Times New Roman"/>
          <w:sz w:val="26"/>
          <w:szCs w:val="26"/>
        </w:rPr>
      </w:pPr>
      <w:r>
        <w:rPr>
          <w:rStyle w:val="ListParagraphChar"/>
          <w:sz w:val="26"/>
          <w:szCs w:val="26"/>
        </w:rPr>
        <w:t xml:space="preserve">- </w:t>
      </w:r>
      <w:r w:rsidR="00B1007D" w:rsidRPr="00D62A08">
        <w:rPr>
          <w:rStyle w:val="ListParagraphChar"/>
          <w:sz w:val="26"/>
          <w:szCs w:val="26"/>
        </w:rPr>
        <w:t>Bác sĩ và nhân viên y tế</w:t>
      </w:r>
      <w:r w:rsidR="00B1007D" w:rsidRPr="00D62A08">
        <w:rPr>
          <w:rFonts w:ascii="Times New Roman" w:hAnsi="Times New Roman"/>
          <w:sz w:val="26"/>
          <w:szCs w:val="26"/>
        </w:rPr>
        <w:t>: Các đối tượng sử dụng hệ thống để lưu trữ, truy cập và cập nhật thông tin bệnh án, kê đơn thuốc, cũng như hỗ trợ bệnh nhân qua các kênh giao tiếp như nhắn tin</w:t>
      </w:r>
    </w:p>
    <w:p w14:paraId="4740FFAB" w14:textId="3DBDC71E" w:rsidR="00B1007D" w:rsidRPr="00D62A08" w:rsidRDefault="001C025D" w:rsidP="001C025D">
      <w:pPr>
        <w:tabs>
          <w:tab w:val="left" w:pos="4830"/>
        </w:tabs>
        <w:spacing w:after="120"/>
        <w:ind w:left="709"/>
        <w:jc w:val="both"/>
        <w:rPr>
          <w:rFonts w:ascii="Times New Roman" w:hAnsi="Times New Roman"/>
          <w:sz w:val="26"/>
          <w:szCs w:val="26"/>
        </w:rPr>
      </w:pPr>
      <w:r>
        <w:rPr>
          <w:rStyle w:val="ListParagraphChar"/>
          <w:sz w:val="26"/>
          <w:szCs w:val="26"/>
        </w:rPr>
        <w:t xml:space="preserve">- </w:t>
      </w:r>
      <w:r w:rsidR="00B1007D" w:rsidRPr="00D62A08">
        <w:rPr>
          <w:rStyle w:val="ListParagraphChar"/>
          <w:sz w:val="26"/>
          <w:szCs w:val="26"/>
        </w:rPr>
        <w:t>Quản lý cơ sở y tế</w:t>
      </w:r>
      <w:r w:rsidR="00B1007D" w:rsidRPr="00D62A08">
        <w:rPr>
          <w:rFonts w:ascii="Times New Roman" w:hAnsi="Times New Roman"/>
          <w:sz w:val="26"/>
          <w:szCs w:val="26"/>
        </w:rPr>
        <w:t>: Những người có nhiệm vụ quản lý và giám sát việc triển khai và vận hành hệ thống trong bệnh viện hoặc phòng khám, đảm bảo hệ thống hoạt động hiệu quả.</w:t>
      </w:r>
    </w:p>
    <w:p w14:paraId="20D2F420" w14:textId="12E55629" w:rsidR="00845E5C" w:rsidRPr="00D62A08" w:rsidRDefault="001C025D" w:rsidP="001C025D">
      <w:pPr>
        <w:spacing w:after="120"/>
        <w:ind w:left="709"/>
        <w:jc w:val="both"/>
        <w:rPr>
          <w:rFonts w:ascii="Times New Roman" w:hAnsi="Times New Roman"/>
          <w:sz w:val="26"/>
          <w:szCs w:val="26"/>
        </w:rPr>
      </w:pPr>
      <w:r>
        <w:rPr>
          <w:rFonts w:ascii="Times New Roman" w:hAnsi="Times New Roman"/>
          <w:sz w:val="26"/>
          <w:szCs w:val="26"/>
        </w:rPr>
        <w:t xml:space="preserve">- </w:t>
      </w:r>
      <w:r w:rsidR="00B1007D" w:rsidRPr="00D62A08">
        <w:rPr>
          <w:rFonts w:ascii="Times New Roman" w:hAnsi="Times New Roman"/>
          <w:sz w:val="26"/>
          <w:szCs w:val="26"/>
        </w:rPr>
        <w:t>Hệ thống này sẽ sử dụng các công nghệ như FastAPI cho backend, ReactJS cho frontend, PostgreSQL cho cơ sở dữ liệu và các công cụ bảo mật để đảm bảo an toàn thông tin người dùng.</w:t>
      </w:r>
    </w:p>
    <w:p w14:paraId="1D642452" w14:textId="75198D0B" w:rsidR="00057F7F" w:rsidRPr="00D62A08" w:rsidRDefault="00057F7F" w:rsidP="00913CD9">
      <w:pPr>
        <w:numPr>
          <w:ilvl w:val="2"/>
          <w:numId w:val="1"/>
        </w:numPr>
        <w:tabs>
          <w:tab w:val="left" w:pos="4830"/>
        </w:tabs>
        <w:spacing w:after="120"/>
        <w:jc w:val="both"/>
        <w:outlineLvl w:val="2"/>
        <w:rPr>
          <w:rFonts w:ascii="Times New Roman" w:hAnsi="Times New Roman"/>
          <w:b/>
          <w:bCs/>
          <w:i/>
          <w:iCs/>
          <w:sz w:val="26"/>
          <w:szCs w:val="26"/>
        </w:rPr>
      </w:pPr>
      <w:bookmarkStart w:id="3148" w:name="_Toc183541767"/>
      <w:bookmarkStart w:id="3149" w:name="_Toc183825430"/>
      <w:r w:rsidRPr="00D62A08">
        <w:rPr>
          <w:rFonts w:ascii="Times New Roman" w:hAnsi="Times New Roman"/>
          <w:b/>
          <w:bCs/>
          <w:i/>
          <w:iCs/>
          <w:sz w:val="26"/>
          <w:szCs w:val="26"/>
        </w:rPr>
        <w:lastRenderedPageBreak/>
        <w:t>Phạm vi nghiên cứu</w:t>
      </w:r>
      <w:bookmarkEnd w:id="3148"/>
      <w:bookmarkEnd w:id="3149"/>
    </w:p>
    <w:p w14:paraId="49FE1796" w14:textId="6AFBA3E5" w:rsidR="00057F7F" w:rsidRPr="00D62A08" w:rsidRDefault="008C34EB" w:rsidP="008C34EB">
      <w:pPr>
        <w:tabs>
          <w:tab w:val="left" w:pos="4830"/>
        </w:tabs>
        <w:spacing w:after="120"/>
        <w:ind w:left="709"/>
        <w:jc w:val="both"/>
        <w:rPr>
          <w:rFonts w:ascii="Times New Roman" w:hAnsi="Times New Roman"/>
          <w:i/>
          <w:iCs/>
          <w:sz w:val="26"/>
          <w:szCs w:val="26"/>
        </w:rPr>
      </w:pPr>
      <w:r>
        <w:rPr>
          <w:rFonts w:ascii="Times New Roman" w:hAnsi="Times New Roman"/>
          <w:sz w:val="26"/>
          <w:szCs w:val="26"/>
        </w:rPr>
        <w:t xml:space="preserve">- </w:t>
      </w:r>
      <w:r w:rsidR="00057F7F" w:rsidRPr="00D62A08">
        <w:rPr>
          <w:rFonts w:ascii="Times New Roman" w:hAnsi="Times New Roman"/>
          <w:sz w:val="26"/>
          <w:szCs w:val="26"/>
        </w:rPr>
        <w:t>Phạm vi không gian:</w:t>
      </w:r>
      <w:r w:rsidR="00057F7F" w:rsidRPr="00D62A08">
        <w:rPr>
          <w:rFonts w:ascii="Times New Roman" w:hAnsi="Times New Roman"/>
          <w:i/>
          <w:iCs/>
          <w:sz w:val="26"/>
          <w:szCs w:val="26"/>
        </w:rPr>
        <w:t xml:space="preserve"> </w:t>
      </w:r>
      <w:r w:rsidR="00057F7F" w:rsidRPr="00D62A08">
        <w:rPr>
          <w:rFonts w:ascii="Times New Roman" w:hAnsi="Times New Roman"/>
          <w:sz w:val="26"/>
          <w:szCs w:val="26"/>
        </w:rPr>
        <w:t>Nghiên cứu được triển khai và thử nghiệm tại các cơ sở y tế vừa và nhỏ ở Việt Nam, bao gồm bệnh viện, phòng khám tư nhân và các trung tâm y tế cộng đồng. Đây là những nơi thường gặp nhiều khó khăn trong việc quản lý hồ sơ bệnh án do nguồn lực hạn chế và hạ tầng công nghệ chưa phát triển đồng bộ. Hệ thống sẽ được thiết kế để phù hợp với môi trường làm việc thực tế tại các cơ sở này, đảm bảo khả năng triển khai và ứng dụng hiệu quả trong điều kiện hiện có.</w:t>
      </w:r>
    </w:p>
    <w:p w14:paraId="61886D56" w14:textId="68938FAF" w:rsidR="006277D9" w:rsidRPr="00D62A08" w:rsidRDefault="008C34EB" w:rsidP="008C34EB">
      <w:pPr>
        <w:tabs>
          <w:tab w:val="left" w:pos="4830"/>
        </w:tabs>
        <w:spacing w:after="120"/>
        <w:ind w:left="709"/>
        <w:jc w:val="both"/>
        <w:rPr>
          <w:rFonts w:ascii="Times New Roman" w:hAnsi="Times New Roman"/>
          <w:sz w:val="26"/>
          <w:szCs w:val="26"/>
        </w:rPr>
      </w:pPr>
      <w:r>
        <w:rPr>
          <w:rStyle w:val="ListParagraphChar"/>
          <w:sz w:val="26"/>
          <w:szCs w:val="26"/>
        </w:rPr>
        <w:t xml:space="preserve">- </w:t>
      </w:r>
      <w:r w:rsidR="006277D9" w:rsidRPr="00D62A08">
        <w:rPr>
          <w:rStyle w:val="ListParagraphChar"/>
          <w:sz w:val="26"/>
          <w:szCs w:val="26"/>
        </w:rPr>
        <w:t>Khách thể nghiên cứu</w:t>
      </w:r>
      <w:r w:rsidR="006277D9" w:rsidRPr="00D62A08">
        <w:rPr>
          <w:rFonts w:ascii="Times New Roman" w:hAnsi="Times New Roman"/>
          <w:sz w:val="26"/>
          <w:szCs w:val="26"/>
        </w:rPr>
        <w:t>: Khách thể nghiên cứu bao gồm các quy trình và hệ thống hiện hành tại các cơ sở y tế, đặc biệt là tại các bệnh viện và phòng khám vừa và nhỏ. Nghiên cứu tập trung vào việc cải thiện hiệu quả quản lý hồ sơ bệnh án, tối ưu hóa giao tiếp giữa bác sĩ và bệnh nhân, và hỗ trợ các hoạt động chăm sóc sức khỏe bằng công nghệ số.</w:t>
      </w:r>
    </w:p>
    <w:p w14:paraId="1DA6326A" w14:textId="29BE637B" w:rsidR="006277D9" w:rsidRPr="00D62A08" w:rsidRDefault="008C34EB" w:rsidP="008C34EB">
      <w:pPr>
        <w:tabs>
          <w:tab w:val="left" w:pos="4830"/>
        </w:tabs>
        <w:spacing w:after="120"/>
        <w:ind w:left="709"/>
        <w:jc w:val="both"/>
        <w:rPr>
          <w:rFonts w:ascii="Times New Roman" w:hAnsi="Times New Roman"/>
          <w:sz w:val="26"/>
          <w:szCs w:val="26"/>
        </w:rPr>
      </w:pPr>
      <w:r>
        <w:rPr>
          <w:rFonts w:ascii="Times New Roman" w:hAnsi="Times New Roman"/>
          <w:sz w:val="26"/>
          <w:szCs w:val="26"/>
        </w:rPr>
        <w:t xml:space="preserve">- </w:t>
      </w:r>
      <w:r w:rsidR="006277D9" w:rsidRPr="00D62A08">
        <w:rPr>
          <w:rFonts w:ascii="Times New Roman" w:hAnsi="Times New Roman"/>
          <w:sz w:val="26"/>
          <w:szCs w:val="26"/>
        </w:rPr>
        <w:t xml:space="preserve">Các chức năng chính: </w:t>
      </w:r>
    </w:p>
    <w:p w14:paraId="1F8AECF3" w14:textId="4D844CBD" w:rsidR="006277D9" w:rsidRPr="00D62A08" w:rsidRDefault="006277D9" w:rsidP="00913CD9">
      <w:pPr>
        <w:numPr>
          <w:ilvl w:val="0"/>
          <w:numId w:val="6"/>
        </w:numPr>
        <w:tabs>
          <w:tab w:val="left" w:pos="4830"/>
        </w:tabs>
        <w:spacing w:after="120"/>
        <w:ind w:left="1560" w:hanging="284"/>
        <w:jc w:val="both"/>
        <w:rPr>
          <w:rFonts w:ascii="Times New Roman" w:hAnsi="Times New Roman"/>
          <w:sz w:val="26"/>
          <w:szCs w:val="26"/>
        </w:rPr>
      </w:pPr>
      <w:r w:rsidRPr="00D62A08">
        <w:rPr>
          <w:rStyle w:val="ListParagraphChar"/>
          <w:sz w:val="26"/>
          <w:szCs w:val="26"/>
        </w:rPr>
        <w:t>Quản lý hồ sơ bệnh án</w:t>
      </w:r>
      <w:r w:rsidRPr="00D62A08">
        <w:rPr>
          <w:rFonts w:ascii="Times New Roman" w:hAnsi="Times New Roman"/>
          <w:sz w:val="26"/>
          <w:szCs w:val="26"/>
        </w:rPr>
        <w:t>: Lưu trữ, cập nhật và theo dõi toàn bộ thông tin bệnh nhân</w:t>
      </w:r>
    </w:p>
    <w:p w14:paraId="58F30EF7" w14:textId="54CC0ED3" w:rsidR="006277D9" w:rsidRPr="00D62A08" w:rsidRDefault="006277D9" w:rsidP="00913CD9">
      <w:pPr>
        <w:numPr>
          <w:ilvl w:val="0"/>
          <w:numId w:val="6"/>
        </w:numPr>
        <w:tabs>
          <w:tab w:val="left" w:pos="4830"/>
        </w:tabs>
        <w:spacing w:after="120"/>
        <w:ind w:left="1560" w:hanging="284"/>
        <w:jc w:val="both"/>
        <w:rPr>
          <w:rFonts w:ascii="Times New Roman" w:hAnsi="Times New Roman"/>
          <w:sz w:val="26"/>
          <w:szCs w:val="26"/>
        </w:rPr>
      </w:pPr>
      <w:r w:rsidRPr="00D62A08">
        <w:rPr>
          <w:rStyle w:val="ListParagraphChar"/>
          <w:sz w:val="26"/>
          <w:szCs w:val="26"/>
        </w:rPr>
        <w:t>Đặt lịch khám</w:t>
      </w:r>
      <w:r w:rsidRPr="00D62A08">
        <w:rPr>
          <w:rFonts w:ascii="Times New Roman" w:hAnsi="Times New Roman"/>
          <w:sz w:val="26"/>
          <w:szCs w:val="26"/>
        </w:rPr>
        <w:t>: đặt lịch khám trực tuyến, cho phép bệnh nhân lựa chọn thời gian phù hợp và bác sĩ phù hợp</w:t>
      </w:r>
    </w:p>
    <w:p w14:paraId="014FDC9D" w14:textId="40428DD8" w:rsidR="006277D9" w:rsidRPr="00D62A08" w:rsidRDefault="006277D9" w:rsidP="00913CD9">
      <w:pPr>
        <w:numPr>
          <w:ilvl w:val="0"/>
          <w:numId w:val="6"/>
        </w:numPr>
        <w:tabs>
          <w:tab w:val="left" w:pos="4830"/>
        </w:tabs>
        <w:spacing w:after="120"/>
        <w:ind w:left="1560" w:hanging="284"/>
        <w:jc w:val="both"/>
        <w:rPr>
          <w:rFonts w:ascii="Times New Roman" w:hAnsi="Times New Roman"/>
          <w:sz w:val="26"/>
          <w:szCs w:val="26"/>
        </w:rPr>
      </w:pPr>
      <w:r w:rsidRPr="00D62A08">
        <w:rPr>
          <w:rStyle w:val="ListParagraphChar"/>
          <w:sz w:val="26"/>
          <w:szCs w:val="26"/>
        </w:rPr>
        <w:t>Nhắn tin tư vấn và hỗ trợ khám bệnh</w:t>
      </w:r>
      <w:r w:rsidRPr="00D62A08">
        <w:rPr>
          <w:rFonts w:ascii="Times New Roman" w:hAnsi="Times New Roman"/>
          <w:sz w:val="26"/>
          <w:szCs w:val="26"/>
        </w:rPr>
        <w:t>: Cung cấp công cụ nhắn tin để bác sĩ và bệnh nhân có thể trao đổi thông tin về tình trạng sức khỏe, yêu cầu tư vấn trước và sau khi khám, đặc biệt trong trường hợp bệnh nhân không thể trực tiếp đến cơ sở y tế.</w:t>
      </w:r>
    </w:p>
    <w:p w14:paraId="7B273A84" w14:textId="781ECD2A" w:rsidR="006277D9" w:rsidRPr="00D62A08" w:rsidRDefault="006277D9" w:rsidP="00913CD9">
      <w:pPr>
        <w:numPr>
          <w:ilvl w:val="0"/>
          <w:numId w:val="6"/>
        </w:numPr>
        <w:tabs>
          <w:tab w:val="left" w:pos="4830"/>
        </w:tabs>
        <w:spacing w:after="120"/>
        <w:ind w:left="1560" w:hanging="284"/>
        <w:jc w:val="both"/>
        <w:rPr>
          <w:rFonts w:ascii="Times New Roman" w:hAnsi="Times New Roman"/>
          <w:sz w:val="26"/>
          <w:szCs w:val="26"/>
        </w:rPr>
      </w:pPr>
      <w:r w:rsidRPr="00D62A08">
        <w:rPr>
          <w:rStyle w:val="ListParagraphChar"/>
          <w:sz w:val="26"/>
          <w:szCs w:val="26"/>
        </w:rPr>
        <w:t>Thanh toán online</w:t>
      </w:r>
      <w:r w:rsidRPr="00D62A08">
        <w:rPr>
          <w:rFonts w:ascii="Times New Roman" w:hAnsi="Times New Roman"/>
          <w:sz w:val="26"/>
          <w:szCs w:val="26"/>
        </w:rPr>
        <w:t>: Tích hợp hệ thống thanh toán trực tuyến qua ZaloPay</w:t>
      </w:r>
    </w:p>
    <w:p w14:paraId="73568024" w14:textId="4D6084E9" w:rsidR="006277D9" w:rsidRPr="00D62A08" w:rsidRDefault="006277D9" w:rsidP="00913CD9">
      <w:pPr>
        <w:numPr>
          <w:ilvl w:val="0"/>
          <w:numId w:val="6"/>
        </w:numPr>
        <w:tabs>
          <w:tab w:val="left" w:pos="4830"/>
        </w:tabs>
        <w:spacing w:after="120"/>
        <w:ind w:left="1560" w:hanging="284"/>
        <w:jc w:val="both"/>
        <w:rPr>
          <w:rFonts w:ascii="Times New Roman" w:hAnsi="Times New Roman"/>
          <w:sz w:val="26"/>
          <w:szCs w:val="26"/>
        </w:rPr>
      </w:pPr>
      <w:r w:rsidRPr="00D62A08">
        <w:rPr>
          <w:rStyle w:val="ListParagraphChar"/>
          <w:sz w:val="26"/>
          <w:szCs w:val="26"/>
        </w:rPr>
        <w:t>Bảo mật và quản lý dữ liệu</w:t>
      </w:r>
      <w:r w:rsidRPr="00D62A08">
        <w:rPr>
          <w:rFonts w:ascii="Times New Roman" w:hAnsi="Times New Roman"/>
          <w:sz w:val="26"/>
          <w:szCs w:val="26"/>
        </w:rPr>
        <w:t>: Đảm bảo an toàn thông tin bệnh nhân</w:t>
      </w:r>
      <w:r w:rsidR="00B1007D" w:rsidRPr="00D62A08">
        <w:rPr>
          <w:rFonts w:ascii="Times New Roman" w:hAnsi="Times New Roman"/>
          <w:sz w:val="26"/>
          <w:szCs w:val="26"/>
        </w:rPr>
        <w:t xml:space="preserve"> </w:t>
      </w:r>
      <w:r w:rsidRPr="00D62A08">
        <w:rPr>
          <w:rFonts w:ascii="Times New Roman" w:hAnsi="Times New Roman"/>
          <w:sz w:val="26"/>
          <w:szCs w:val="26"/>
        </w:rPr>
        <w:t>xác thực người dùng, và phân quyền truy cập.</w:t>
      </w:r>
    </w:p>
    <w:p w14:paraId="40C533E0" w14:textId="730DADE2" w:rsidR="006277D9" w:rsidRPr="00D62A08" w:rsidRDefault="008C34EB" w:rsidP="008C34EB">
      <w:pPr>
        <w:spacing w:after="120"/>
        <w:ind w:left="717"/>
        <w:jc w:val="both"/>
        <w:rPr>
          <w:rFonts w:ascii="Times New Roman" w:hAnsi="Times New Roman"/>
          <w:sz w:val="26"/>
          <w:szCs w:val="26"/>
        </w:rPr>
      </w:pPr>
      <w:r>
        <w:rPr>
          <w:rFonts w:ascii="Times New Roman" w:hAnsi="Times New Roman"/>
          <w:sz w:val="26"/>
          <w:szCs w:val="26"/>
        </w:rPr>
        <w:t xml:space="preserve">- </w:t>
      </w:r>
      <w:r w:rsidR="006277D9" w:rsidRPr="00D62A08">
        <w:rPr>
          <w:rFonts w:ascii="Times New Roman" w:hAnsi="Times New Roman"/>
          <w:sz w:val="26"/>
          <w:szCs w:val="26"/>
        </w:rPr>
        <w:t>Công nghệ nghiên cứu:</w:t>
      </w:r>
    </w:p>
    <w:p w14:paraId="25343686" w14:textId="60214E83" w:rsidR="006277D9" w:rsidRPr="00D62A08" w:rsidRDefault="006277D9" w:rsidP="00913CD9">
      <w:pPr>
        <w:numPr>
          <w:ilvl w:val="0"/>
          <w:numId w:val="7"/>
        </w:numPr>
        <w:tabs>
          <w:tab w:val="left" w:pos="4830"/>
        </w:tabs>
        <w:spacing w:after="120"/>
        <w:ind w:left="1560" w:hanging="284"/>
        <w:jc w:val="both"/>
        <w:rPr>
          <w:rFonts w:ascii="Times New Roman" w:hAnsi="Times New Roman"/>
          <w:sz w:val="26"/>
          <w:szCs w:val="26"/>
        </w:rPr>
      </w:pPr>
      <w:r w:rsidRPr="00D62A08">
        <w:rPr>
          <w:rStyle w:val="ListParagraphChar"/>
          <w:sz w:val="26"/>
          <w:szCs w:val="26"/>
        </w:rPr>
        <w:t>FastAPI</w:t>
      </w:r>
      <w:r w:rsidRPr="00D62A08">
        <w:rPr>
          <w:rFonts w:ascii="Times New Roman" w:hAnsi="Times New Roman"/>
          <w:sz w:val="26"/>
          <w:szCs w:val="26"/>
        </w:rPr>
        <w:t xml:space="preserve">: Phát triển backend, xử lý các API </w:t>
      </w:r>
    </w:p>
    <w:p w14:paraId="535464FE" w14:textId="0F6BC6A6" w:rsidR="00B850B2" w:rsidRPr="00D62A08" w:rsidRDefault="00B850B2" w:rsidP="00913CD9">
      <w:pPr>
        <w:numPr>
          <w:ilvl w:val="0"/>
          <w:numId w:val="7"/>
        </w:numPr>
        <w:tabs>
          <w:tab w:val="left" w:pos="4830"/>
        </w:tabs>
        <w:spacing w:after="120"/>
        <w:ind w:left="1560" w:hanging="284"/>
        <w:jc w:val="both"/>
        <w:rPr>
          <w:rFonts w:ascii="Times New Roman" w:hAnsi="Times New Roman"/>
          <w:sz w:val="26"/>
          <w:szCs w:val="26"/>
        </w:rPr>
      </w:pPr>
      <w:r w:rsidRPr="00D62A08">
        <w:rPr>
          <w:rStyle w:val="ListParagraphChar"/>
          <w:sz w:val="26"/>
          <w:szCs w:val="26"/>
        </w:rPr>
        <w:t>ReactJS</w:t>
      </w:r>
      <w:r w:rsidRPr="00D62A08">
        <w:rPr>
          <w:rFonts w:ascii="Times New Roman" w:hAnsi="Times New Roman"/>
          <w:sz w:val="26"/>
          <w:szCs w:val="26"/>
        </w:rPr>
        <w:t xml:space="preserve">: Xây dựng giao diện người dùng thân thiện </w:t>
      </w:r>
    </w:p>
    <w:p w14:paraId="02198C4E" w14:textId="71503442" w:rsidR="00B850B2" w:rsidRPr="00D62A08" w:rsidRDefault="00B850B2" w:rsidP="00913CD9">
      <w:pPr>
        <w:numPr>
          <w:ilvl w:val="0"/>
          <w:numId w:val="7"/>
        </w:numPr>
        <w:tabs>
          <w:tab w:val="left" w:pos="4830"/>
        </w:tabs>
        <w:spacing w:after="120"/>
        <w:ind w:left="1560" w:hanging="284"/>
        <w:jc w:val="both"/>
        <w:rPr>
          <w:rFonts w:ascii="Times New Roman" w:hAnsi="Times New Roman"/>
          <w:sz w:val="26"/>
          <w:szCs w:val="26"/>
        </w:rPr>
      </w:pPr>
      <w:r w:rsidRPr="00D62A08">
        <w:rPr>
          <w:rStyle w:val="ListParagraphChar"/>
          <w:sz w:val="26"/>
          <w:szCs w:val="26"/>
        </w:rPr>
        <w:t>PostgreSQL</w:t>
      </w:r>
      <w:r w:rsidRPr="00D62A08">
        <w:rPr>
          <w:rFonts w:ascii="Times New Roman" w:hAnsi="Times New Roman"/>
          <w:sz w:val="26"/>
          <w:szCs w:val="26"/>
        </w:rPr>
        <w:t xml:space="preserve">: Quản lý dữ liệu bệnh nhân, hồ sơ bệnh án, và các thông tin liên quan </w:t>
      </w:r>
    </w:p>
    <w:p w14:paraId="7937C54B" w14:textId="510CB04E" w:rsidR="00B850B2" w:rsidRPr="00D62A08" w:rsidRDefault="00B850B2" w:rsidP="00913CD9">
      <w:pPr>
        <w:numPr>
          <w:ilvl w:val="0"/>
          <w:numId w:val="7"/>
        </w:numPr>
        <w:tabs>
          <w:tab w:val="left" w:pos="4830"/>
        </w:tabs>
        <w:spacing w:after="120"/>
        <w:ind w:left="1560" w:hanging="284"/>
        <w:jc w:val="both"/>
        <w:rPr>
          <w:rFonts w:ascii="Times New Roman" w:hAnsi="Times New Roman"/>
          <w:sz w:val="26"/>
          <w:szCs w:val="26"/>
        </w:rPr>
      </w:pPr>
      <w:r w:rsidRPr="00D62A08">
        <w:rPr>
          <w:rStyle w:val="ListParagraphChar"/>
          <w:sz w:val="26"/>
          <w:szCs w:val="26"/>
        </w:rPr>
        <w:t>Pusher</w:t>
      </w:r>
      <w:r w:rsidRPr="00D62A08">
        <w:rPr>
          <w:rFonts w:ascii="Times New Roman" w:hAnsi="Times New Roman"/>
          <w:sz w:val="26"/>
          <w:szCs w:val="26"/>
        </w:rPr>
        <w:t>: Hỗ trợ tính năng thông báo cho người dùng</w:t>
      </w:r>
    </w:p>
    <w:p w14:paraId="1B9EA5A8" w14:textId="19F0F8B1" w:rsidR="00990C98" w:rsidRPr="00D62A08" w:rsidRDefault="00990C98" w:rsidP="00913CD9">
      <w:pPr>
        <w:numPr>
          <w:ilvl w:val="1"/>
          <w:numId w:val="1"/>
        </w:numPr>
        <w:tabs>
          <w:tab w:val="left" w:pos="4830"/>
        </w:tabs>
        <w:spacing w:after="120"/>
        <w:ind w:left="851" w:hanging="567"/>
        <w:jc w:val="both"/>
        <w:outlineLvl w:val="1"/>
        <w:rPr>
          <w:rFonts w:ascii="Times New Roman" w:hAnsi="Times New Roman"/>
          <w:b/>
          <w:bCs/>
          <w:sz w:val="26"/>
          <w:szCs w:val="26"/>
        </w:rPr>
      </w:pPr>
      <w:bookmarkStart w:id="3150" w:name="_Toc183541768"/>
      <w:bookmarkStart w:id="3151" w:name="_Toc183825431"/>
      <w:r w:rsidRPr="00D62A08">
        <w:rPr>
          <w:rFonts w:ascii="Times New Roman" w:hAnsi="Times New Roman"/>
          <w:b/>
          <w:bCs/>
          <w:sz w:val="26"/>
          <w:szCs w:val="26"/>
        </w:rPr>
        <w:lastRenderedPageBreak/>
        <w:t>Phương pháp nghiên cứu</w:t>
      </w:r>
      <w:bookmarkEnd w:id="3150"/>
      <w:bookmarkEnd w:id="3151"/>
    </w:p>
    <w:p w14:paraId="21D179BF" w14:textId="010CD22E" w:rsidR="00A67857" w:rsidRPr="00D62A08" w:rsidRDefault="008C34EB" w:rsidP="008C34EB">
      <w:pPr>
        <w:tabs>
          <w:tab w:val="left" w:pos="4830"/>
        </w:tabs>
        <w:spacing w:after="120"/>
        <w:ind w:left="709"/>
        <w:jc w:val="both"/>
        <w:rPr>
          <w:rFonts w:ascii="Times New Roman" w:hAnsi="Times New Roman"/>
          <w:b/>
          <w:bCs/>
          <w:sz w:val="26"/>
          <w:szCs w:val="26"/>
        </w:rPr>
      </w:pPr>
      <w:r>
        <w:rPr>
          <w:rFonts w:ascii="Times New Roman" w:hAnsi="Times New Roman"/>
          <w:sz w:val="26"/>
          <w:szCs w:val="26"/>
        </w:rPr>
        <w:t xml:space="preserve">- </w:t>
      </w:r>
      <w:r w:rsidR="00A67857" w:rsidRPr="00D62A08">
        <w:rPr>
          <w:rFonts w:ascii="Times New Roman" w:hAnsi="Times New Roman"/>
          <w:sz w:val="26"/>
          <w:szCs w:val="26"/>
        </w:rPr>
        <w:t>Nghiên cứu tài liệu: Thu thập và phân tích các tài liệu, báo cáo liên quan đến các hệ thống quản lý bệnh viện và ứng dụng y tế trực tuyến, từ đó xây dựng cơ sở lý thuyết cho hệ thống</w:t>
      </w:r>
    </w:p>
    <w:p w14:paraId="367B15F9" w14:textId="4FA0721B" w:rsidR="00845E5C" w:rsidRPr="00D62A08" w:rsidRDefault="008C34EB" w:rsidP="008C34EB">
      <w:pPr>
        <w:tabs>
          <w:tab w:val="left" w:pos="4830"/>
        </w:tabs>
        <w:spacing w:after="120"/>
        <w:ind w:left="709"/>
        <w:jc w:val="both"/>
        <w:rPr>
          <w:rFonts w:ascii="Times New Roman" w:hAnsi="Times New Roman"/>
          <w:b/>
          <w:bCs/>
          <w:sz w:val="26"/>
          <w:szCs w:val="26"/>
        </w:rPr>
      </w:pPr>
      <w:r>
        <w:rPr>
          <w:rFonts w:ascii="Times New Roman" w:hAnsi="Times New Roman"/>
          <w:sz w:val="26"/>
          <w:szCs w:val="26"/>
        </w:rPr>
        <w:t xml:space="preserve">- </w:t>
      </w:r>
      <w:r w:rsidR="00845E5C" w:rsidRPr="00D62A08">
        <w:rPr>
          <w:rFonts w:ascii="Times New Roman" w:hAnsi="Times New Roman"/>
          <w:sz w:val="26"/>
          <w:szCs w:val="26"/>
        </w:rPr>
        <w:t>Nghiên cứu thực nghiệm: Phát triển và kiểm thử các chức năng của hệ thống như đặt lịch khám, tư vấn nhắn tin, kê đơn, và thanh toán trực tuyến, đảm bảo tính hiệu quả và chính xác.</w:t>
      </w:r>
    </w:p>
    <w:p w14:paraId="62571484" w14:textId="7CCE7DEB" w:rsidR="00845E5C" w:rsidRPr="00D62A08" w:rsidRDefault="008C34EB" w:rsidP="008C34EB">
      <w:pPr>
        <w:tabs>
          <w:tab w:val="left" w:pos="4830"/>
        </w:tabs>
        <w:spacing w:after="120"/>
        <w:ind w:left="709"/>
        <w:jc w:val="both"/>
        <w:rPr>
          <w:rFonts w:ascii="Times New Roman" w:hAnsi="Times New Roman"/>
          <w:sz w:val="26"/>
          <w:szCs w:val="26"/>
        </w:rPr>
      </w:pPr>
      <w:r>
        <w:rPr>
          <w:rStyle w:val="ListParagraphChar"/>
          <w:sz w:val="26"/>
          <w:szCs w:val="26"/>
        </w:rPr>
        <w:t xml:space="preserve">- </w:t>
      </w:r>
      <w:r w:rsidR="00845E5C" w:rsidRPr="00D62A08">
        <w:rPr>
          <w:rStyle w:val="ListParagraphChar"/>
          <w:sz w:val="26"/>
          <w:szCs w:val="26"/>
        </w:rPr>
        <w:t>Mô phỏng</w:t>
      </w:r>
      <w:r w:rsidR="00845E5C" w:rsidRPr="00D62A08">
        <w:rPr>
          <w:rFonts w:ascii="Times New Roman" w:hAnsi="Times New Roman"/>
          <w:sz w:val="26"/>
          <w:szCs w:val="26"/>
        </w:rPr>
        <w:t>: Kiểm tra các kịch bản sử dụng hệ thống qua mô phỏng để đánh giá tính khả thi và hiệu suất.</w:t>
      </w:r>
    </w:p>
    <w:p w14:paraId="75FEB18B" w14:textId="549F1727" w:rsidR="00845E5C" w:rsidRPr="00D62A08" w:rsidRDefault="008C34EB" w:rsidP="008C34EB">
      <w:pPr>
        <w:tabs>
          <w:tab w:val="left" w:pos="4830"/>
        </w:tabs>
        <w:spacing w:after="120"/>
        <w:ind w:left="709"/>
        <w:jc w:val="both"/>
        <w:rPr>
          <w:rFonts w:ascii="Times New Roman" w:hAnsi="Times New Roman"/>
          <w:sz w:val="26"/>
          <w:szCs w:val="26"/>
        </w:rPr>
      </w:pPr>
      <w:r>
        <w:rPr>
          <w:rStyle w:val="ListParagraphChar"/>
          <w:sz w:val="26"/>
          <w:szCs w:val="26"/>
        </w:rPr>
        <w:t xml:space="preserve">- </w:t>
      </w:r>
      <w:r w:rsidR="00845E5C" w:rsidRPr="00D62A08">
        <w:rPr>
          <w:rStyle w:val="ListParagraphChar"/>
          <w:sz w:val="26"/>
          <w:szCs w:val="26"/>
        </w:rPr>
        <w:t>Phân tích hệ thống</w:t>
      </w:r>
      <w:r w:rsidR="00845E5C" w:rsidRPr="00D62A08">
        <w:rPr>
          <w:rFonts w:ascii="Times New Roman" w:hAnsi="Times New Roman"/>
          <w:sz w:val="26"/>
          <w:szCs w:val="26"/>
        </w:rPr>
        <w:t>: Đánh giá các yêu cầu và thiết kế cơ sở dữ liệu, tối ưu quy trình làm việc của hệ thống.</w:t>
      </w:r>
    </w:p>
    <w:p w14:paraId="74896B34" w14:textId="45AEF152" w:rsidR="00845E5C" w:rsidRPr="00D62A08" w:rsidRDefault="008C34EB" w:rsidP="008C34EB">
      <w:pPr>
        <w:tabs>
          <w:tab w:val="left" w:pos="4830"/>
        </w:tabs>
        <w:spacing w:after="120"/>
        <w:ind w:left="709"/>
        <w:jc w:val="both"/>
        <w:rPr>
          <w:rFonts w:ascii="Times New Roman" w:hAnsi="Times New Roman"/>
          <w:sz w:val="26"/>
          <w:szCs w:val="26"/>
        </w:rPr>
      </w:pPr>
      <w:r>
        <w:rPr>
          <w:rStyle w:val="ListParagraphChar"/>
          <w:sz w:val="26"/>
          <w:szCs w:val="26"/>
        </w:rPr>
        <w:t xml:space="preserve">- </w:t>
      </w:r>
      <w:r w:rsidR="00845E5C" w:rsidRPr="00D62A08">
        <w:rPr>
          <w:rStyle w:val="ListParagraphChar"/>
          <w:sz w:val="26"/>
          <w:szCs w:val="26"/>
        </w:rPr>
        <w:t>Lập trình và thiết kế</w:t>
      </w:r>
      <w:r w:rsidR="00845E5C" w:rsidRPr="00D62A08">
        <w:rPr>
          <w:rFonts w:ascii="Times New Roman" w:hAnsi="Times New Roman"/>
          <w:b/>
          <w:bCs/>
          <w:sz w:val="26"/>
          <w:szCs w:val="26"/>
        </w:rPr>
        <w:t>:</w:t>
      </w:r>
      <w:r w:rsidR="00845E5C" w:rsidRPr="00D62A08">
        <w:rPr>
          <w:rFonts w:ascii="Times New Roman" w:hAnsi="Times New Roman"/>
          <w:sz w:val="26"/>
          <w:szCs w:val="26"/>
        </w:rPr>
        <w:t xml:space="preserve"> Sử dụng các công nghệ như FastAPI, ReactJS, và PostgreSQL để phát triển hệ thống.</w:t>
      </w:r>
    </w:p>
    <w:p w14:paraId="3045E31E" w14:textId="123F73E6" w:rsidR="00990C98" w:rsidRPr="00D62A08" w:rsidRDefault="00990C98" w:rsidP="00913CD9">
      <w:pPr>
        <w:numPr>
          <w:ilvl w:val="1"/>
          <w:numId w:val="1"/>
        </w:numPr>
        <w:tabs>
          <w:tab w:val="left" w:pos="4830"/>
        </w:tabs>
        <w:spacing w:after="120"/>
        <w:ind w:left="851" w:hanging="567"/>
        <w:jc w:val="both"/>
        <w:outlineLvl w:val="1"/>
        <w:rPr>
          <w:rFonts w:ascii="Times New Roman" w:hAnsi="Times New Roman"/>
          <w:b/>
          <w:bCs/>
          <w:sz w:val="26"/>
          <w:szCs w:val="26"/>
        </w:rPr>
      </w:pPr>
      <w:bookmarkStart w:id="3152" w:name="_Toc183541769"/>
      <w:bookmarkStart w:id="3153" w:name="_Toc183825432"/>
      <w:r w:rsidRPr="00D62A08">
        <w:rPr>
          <w:rFonts w:ascii="Times New Roman" w:hAnsi="Times New Roman"/>
          <w:b/>
          <w:bCs/>
          <w:sz w:val="26"/>
          <w:szCs w:val="26"/>
        </w:rPr>
        <w:t>Cấu trúc báo cáo</w:t>
      </w:r>
      <w:bookmarkEnd w:id="3152"/>
      <w:bookmarkEnd w:id="3153"/>
    </w:p>
    <w:p w14:paraId="7BCE99C0" w14:textId="7C69DDC3" w:rsidR="00B1007D" w:rsidRPr="00D62A08" w:rsidRDefault="008C34EB" w:rsidP="008C34EB">
      <w:pPr>
        <w:ind w:left="709"/>
        <w:jc w:val="both"/>
        <w:rPr>
          <w:rFonts w:ascii="Times New Roman" w:hAnsi="Times New Roman"/>
          <w:sz w:val="26"/>
          <w:szCs w:val="26"/>
        </w:rPr>
      </w:pPr>
      <w:r>
        <w:rPr>
          <w:rFonts w:ascii="Times New Roman" w:hAnsi="Times New Roman"/>
          <w:sz w:val="26"/>
          <w:szCs w:val="26"/>
        </w:rPr>
        <w:t xml:space="preserve">- </w:t>
      </w:r>
      <w:r w:rsidR="00B1007D" w:rsidRPr="00D62A08">
        <w:rPr>
          <w:rFonts w:ascii="Times New Roman" w:hAnsi="Times New Roman"/>
          <w:sz w:val="26"/>
          <w:szCs w:val="26"/>
        </w:rPr>
        <w:t xml:space="preserve">Nội dung báo cáo được tổ chức thành bốn chương chính với các nội dung cụ thể như sau: </w:t>
      </w:r>
    </w:p>
    <w:p w14:paraId="3FED48AC" w14:textId="3DE0E4E4" w:rsidR="00B1007D" w:rsidRPr="00D62A08" w:rsidRDefault="00B1007D" w:rsidP="00913CD9">
      <w:pPr>
        <w:pStyle w:val="ListParagraph"/>
        <w:numPr>
          <w:ilvl w:val="0"/>
          <w:numId w:val="8"/>
        </w:numPr>
        <w:ind w:left="1560" w:hanging="284"/>
        <w:jc w:val="both"/>
        <w:rPr>
          <w:sz w:val="26"/>
          <w:szCs w:val="26"/>
        </w:rPr>
      </w:pPr>
      <w:r w:rsidRPr="00D62A08">
        <w:rPr>
          <w:sz w:val="26"/>
          <w:szCs w:val="26"/>
        </w:rPr>
        <w:t xml:space="preserve">Chương 1: </w:t>
      </w:r>
      <w:r w:rsidR="00D85D10" w:rsidRPr="00D62A08">
        <w:rPr>
          <w:rStyle w:val="ListParagraphChar"/>
          <w:sz w:val="26"/>
          <w:szCs w:val="26"/>
        </w:rPr>
        <w:t>Giới thiệu tổng quan về đề tài</w:t>
      </w:r>
      <w:r w:rsidR="00D85D10" w:rsidRPr="00D62A08">
        <w:rPr>
          <w:sz w:val="26"/>
          <w:szCs w:val="26"/>
        </w:rPr>
        <w:t xml:space="preserve"> – Trình bày lý do chọn đề tài, mục tiêu nghiên cứu và tầm quan trọng của hệ thống quản lý hồ sơ bệnh án trong ngành y tế.</w:t>
      </w:r>
    </w:p>
    <w:p w14:paraId="0D09B3F2" w14:textId="083AB0CE" w:rsidR="00B1007D" w:rsidRPr="00D62A08" w:rsidRDefault="00B1007D" w:rsidP="00913CD9">
      <w:pPr>
        <w:pStyle w:val="ListParagraph"/>
        <w:numPr>
          <w:ilvl w:val="0"/>
          <w:numId w:val="8"/>
        </w:numPr>
        <w:ind w:left="1560" w:hanging="284"/>
        <w:jc w:val="both"/>
        <w:rPr>
          <w:sz w:val="26"/>
          <w:szCs w:val="26"/>
        </w:rPr>
      </w:pPr>
      <w:r w:rsidRPr="00D62A08">
        <w:rPr>
          <w:sz w:val="26"/>
          <w:szCs w:val="26"/>
        </w:rPr>
        <w:t xml:space="preserve">Chương 2: </w:t>
      </w:r>
      <w:r w:rsidR="00D85D10" w:rsidRPr="00D62A08">
        <w:rPr>
          <w:rStyle w:val="ListParagraphChar"/>
          <w:sz w:val="26"/>
          <w:szCs w:val="26"/>
        </w:rPr>
        <w:t>Cơ sở lý thuyết</w:t>
      </w:r>
      <w:r w:rsidR="00D85D10" w:rsidRPr="00D62A08">
        <w:rPr>
          <w:sz w:val="26"/>
          <w:szCs w:val="26"/>
        </w:rPr>
        <w:t xml:space="preserve"> – Cung cấp nền tảng lý thuyết về hệ thống bệnh án điện tử, công nghệ sử dụng và xu hướng ứng dụng công nghệ trong y tế.</w:t>
      </w:r>
      <w:r w:rsidRPr="00D62A08">
        <w:rPr>
          <w:sz w:val="26"/>
          <w:szCs w:val="26"/>
        </w:rPr>
        <w:t xml:space="preserve"> </w:t>
      </w:r>
    </w:p>
    <w:p w14:paraId="09294B07" w14:textId="77777777" w:rsidR="00D85D10" w:rsidRPr="00D62A08" w:rsidRDefault="00B1007D" w:rsidP="00913CD9">
      <w:pPr>
        <w:pStyle w:val="ListParagraph"/>
        <w:numPr>
          <w:ilvl w:val="0"/>
          <w:numId w:val="8"/>
        </w:numPr>
        <w:ind w:left="1560" w:hanging="284"/>
        <w:jc w:val="both"/>
        <w:rPr>
          <w:sz w:val="26"/>
          <w:szCs w:val="26"/>
        </w:rPr>
      </w:pPr>
      <w:r w:rsidRPr="00D62A08">
        <w:rPr>
          <w:sz w:val="26"/>
          <w:szCs w:val="26"/>
        </w:rPr>
        <w:t xml:space="preserve">Chương 3: </w:t>
      </w:r>
      <w:r w:rsidR="00D85D10" w:rsidRPr="00D62A08">
        <w:rPr>
          <w:rStyle w:val="ListParagraphChar"/>
          <w:sz w:val="26"/>
          <w:szCs w:val="26"/>
        </w:rPr>
        <w:t>Phân tích thiết kế hệ thống thông tin</w:t>
      </w:r>
      <w:r w:rsidR="00D85D10" w:rsidRPr="00D62A08">
        <w:rPr>
          <w:sz w:val="26"/>
          <w:szCs w:val="26"/>
        </w:rPr>
        <w:t xml:space="preserve"> – Phân tích yêu cầu và thiết kế cấu trúc hệ thống, các chức năng chính, và cơ sở dữ liệu cần thiết.</w:t>
      </w:r>
    </w:p>
    <w:p w14:paraId="5BA59EEC" w14:textId="5A6BCBF8" w:rsidR="00B1007D" w:rsidRPr="00D62A08" w:rsidRDefault="00B1007D" w:rsidP="00913CD9">
      <w:pPr>
        <w:pStyle w:val="ListParagraph"/>
        <w:numPr>
          <w:ilvl w:val="0"/>
          <w:numId w:val="8"/>
        </w:numPr>
        <w:ind w:left="1560" w:hanging="284"/>
        <w:jc w:val="both"/>
        <w:rPr>
          <w:sz w:val="26"/>
          <w:szCs w:val="26"/>
        </w:rPr>
      </w:pPr>
      <w:r w:rsidRPr="00D62A08">
        <w:rPr>
          <w:sz w:val="26"/>
          <w:szCs w:val="26"/>
        </w:rPr>
        <w:t xml:space="preserve">Chương 4: </w:t>
      </w:r>
      <w:r w:rsidR="00D85D10" w:rsidRPr="00D62A08">
        <w:rPr>
          <w:rStyle w:val="ListParagraphChar"/>
          <w:sz w:val="26"/>
          <w:szCs w:val="26"/>
        </w:rPr>
        <w:t>Xây dựng Website Quản lý Hồ Sơ Bệnh Án</w:t>
      </w:r>
      <w:r w:rsidR="00D85D10" w:rsidRPr="00D62A08">
        <w:rPr>
          <w:sz w:val="26"/>
          <w:szCs w:val="26"/>
        </w:rPr>
        <w:t xml:space="preserve"> – Triển khai xây dựng website với các công nghệ sử dụng, phát triển giao diện người dùng và các chức năng backend.</w:t>
      </w:r>
    </w:p>
    <w:p w14:paraId="24A805B3" w14:textId="77777777" w:rsidR="00990C98" w:rsidRPr="00D62A08" w:rsidRDefault="00990C98" w:rsidP="00BF2C39">
      <w:pPr>
        <w:spacing w:after="160"/>
        <w:jc w:val="both"/>
        <w:rPr>
          <w:rFonts w:ascii="Times New Roman" w:hAnsi="Times New Roman"/>
          <w:b/>
          <w:bCs/>
          <w:sz w:val="26"/>
          <w:szCs w:val="26"/>
        </w:rPr>
      </w:pPr>
      <w:r w:rsidRPr="00D62A08">
        <w:rPr>
          <w:rFonts w:ascii="Times New Roman" w:hAnsi="Times New Roman"/>
          <w:b/>
          <w:bCs/>
          <w:sz w:val="26"/>
          <w:szCs w:val="26"/>
        </w:rPr>
        <w:br w:type="page"/>
      </w:r>
    </w:p>
    <w:p w14:paraId="6A384544" w14:textId="7CD8C709" w:rsidR="00990C98" w:rsidRPr="008C34EB" w:rsidRDefault="00990C98" w:rsidP="008C34EB">
      <w:pPr>
        <w:pStyle w:val="Heading1"/>
        <w:jc w:val="center"/>
        <w:rPr>
          <w:rFonts w:ascii="Times New Roman" w:hAnsi="Times New Roman" w:cs="Times New Roman"/>
          <w:b/>
          <w:color w:val="auto"/>
          <w:sz w:val="26"/>
          <w:szCs w:val="26"/>
        </w:rPr>
      </w:pPr>
      <w:bookmarkStart w:id="3154" w:name="_Toc183464618"/>
      <w:bookmarkStart w:id="3155" w:name="_Toc183541770"/>
      <w:bookmarkStart w:id="3156" w:name="_Toc183825433"/>
      <w:r w:rsidRPr="00D62A08">
        <w:rPr>
          <w:rFonts w:ascii="Times New Roman" w:hAnsi="Times New Roman" w:cs="Times New Roman"/>
          <w:b/>
          <w:color w:val="auto"/>
          <w:sz w:val="26"/>
          <w:szCs w:val="26"/>
        </w:rPr>
        <w:lastRenderedPageBreak/>
        <w:t xml:space="preserve">Chương </w:t>
      </w:r>
      <w:r w:rsidR="00943E13" w:rsidRPr="00D62A08">
        <w:rPr>
          <w:rFonts w:ascii="Times New Roman" w:hAnsi="Times New Roman" w:cs="Times New Roman"/>
          <w:b/>
          <w:color w:val="auto"/>
          <w:sz w:val="26"/>
          <w:szCs w:val="26"/>
        </w:rPr>
        <w:t>2</w:t>
      </w:r>
      <w:r w:rsidRPr="00D62A08">
        <w:rPr>
          <w:rFonts w:ascii="Times New Roman" w:hAnsi="Times New Roman" w:cs="Times New Roman"/>
          <w:b/>
          <w:color w:val="auto"/>
          <w:sz w:val="26"/>
          <w:szCs w:val="26"/>
        </w:rPr>
        <w:t xml:space="preserve">: </w:t>
      </w:r>
      <w:bookmarkEnd w:id="3154"/>
      <w:r w:rsidR="00943E13" w:rsidRPr="00D62A08">
        <w:rPr>
          <w:rFonts w:ascii="Times New Roman" w:hAnsi="Times New Roman" w:cs="Times New Roman"/>
          <w:b/>
          <w:color w:val="auto"/>
          <w:sz w:val="26"/>
          <w:szCs w:val="26"/>
        </w:rPr>
        <w:t>CƠ SỞ LÝ THUYẾT</w:t>
      </w:r>
      <w:bookmarkEnd w:id="3155"/>
      <w:bookmarkEnd w:id="3156"/>
    </w:p>
    <w:p w14:paraId="0BC63F36" w14:textId="77777777" w:rsidR="00990C98" w:rsidRPr="00D62A08" w:rsidRDefault="00990C98" w:rsidP="00BF2C39">
      <w:pPr>
        <w:tabs>
          <w:tab w:val="left" w:pos="4830"/>
        </w:tabs>
        <w:spacing w:after="120"/>
        <w:jc w:val="both"/>
        <w:rPr>
          <w:rFonts w:ascii="Times New Roman" w:hAnsi="Times New Roman"/>
          <w:sz w:val="26"/>
          <w:szCs w:val="26"/>
        </w:rPr>
      </w:pPr>
    </w:p>
    <w:p w14:paraId="4F73B79C" w14:textId="28D23177" w:rsidR="00990C98" w:rsidRPr="00D62A08" w:rsidRDefault="008D30C9" w:rsidP="00913CD9">
      <w:pPr>
        <w:pStyle w:val="Heading2"/>
        <w:numPr>
          <w:ilvl w:val="1"/>
          <w:numId w:val="2"/>
        </w:numPr>
        <w:ind w:left="851" w:hanging="567"/>
        <w:jc w:val="both"/>
        <w:rPr>
          <w:rFonts w:ascii="Times New Roman" w:hAnsi="Times New Roman" w:cs="Times New Roman"/>
          <w:b/>
          <w:color w:val="auto"/>
        </w:rPr>
      </w:pPr>
      <w:bookmarkStart w:id="3157" w:name="_Toc183541771"/>
      <w:bookmarkStart w:id="3158" w:name="_Toc183825434"/>
      <w:r w:rsidRPr="00D62A08">
        <w:rPr>
          <w:rFonts w:ascii="Times New Roman" w:hAnsi="Times New Roman" w:cs="Times New Roman"/>
          <w:b/>
          <w:color w:val="auto"/>
        </w:rPr>
        <w:t>Giớ</w:t>
      </w:r>
      <w:r w:rsidR="004245CE" w:rsidRPr="00D62A08">
        <w:rPr>
          <w:rFonts w:ascii="Times New Roman" w:hAnsi="Times New Roman" w:cs="Times New Roman"/>
          <w:b/>
          <w:color w:val="auto"/>
        </w:rPr>
        <w:t>i thiệu về ngôn ngữ Python</w:t>
      </w:r>
      <w:bookmarkEnd w:id="3157"/>
      <w:bookmarkEnd w:id="3158"/>
    </w:p>
    <w:p w14:paraId="0D55DC35" w14:textId="684DAF6C" w:rsidR="00990C98" w:rsidRPr="00D62A08" w:rsidRDefault="008C34EB" w:rsidP="008C34EB">
      <w:pPr>
        <w:tabs>
          <w:tab w:val="left" w:pos="540"/>
        </w:tabs>
        <w:spacing w:after="120"/>
        <w:ind w:left="720"/>
        <w:jc w:val="both"/>
        <w:outlineLvl w:val="2"/>
        <w:rPr>
          <w:rFonts w:ascii="Times New Roman" w:hAnsi="Times New Roman"/>
          <w:b/>
          <w:bCs/>
          <w:i/>
          <w:iCs/>
          <w:sz w:val="26"/>
          <w:szCs w:val="26"/>
        </w:rPr>
      </w:pPr>
      <w:bookmarkStart w:id="3159" w:name="_Toc183541772"/>
      <w:bookmarkStart w:id="3160" w:name="_Toc183825435"/>
      <w:r>
        <w:rPr>
          <w:rFonts w:ascii="Times New Roman" w:hAnsi="Times New Roman"/>
          <w:b/>
          <w:bCs/>
          <w:i/>
          <w:iCs/>
          <w:sz w:val="26"/>
          <w:szCs w:val="26"/>
        </w:rPr>
        <w:t xml:space="preserve">2.1.1. </w:t>
      </w:r>
      <w:r w:rsidR="004245CE" w:rsidRPr="00D62A08">
        <w:rPr>
          <w:rFonts w:ascii="Times New Roman" w:hAnsi="Times New Roman"/>
          <w:b/>
          <w:bCs/>
          <w:i/>
          <w:iCs/>
          <w:sz w:val="26"/>
          <w:szCs w:val="26"/>
        </w:rPr>
        <w:t>Khái niệm</w:t>
      </w:r>
      <w:bookmarkEnd w:id="3159"/>
      <w:bookmarkEnd w:id="3160"/>
    </w:p>
    <w:p w14:paraId="0F2FFBC8" w14:textId="1014A038" w:rsidR="00F52F59" w:rsidRPr="00D62A08" w:rsidRDefault="008C34EB" w:rsidP="008C34EB">
      <w:pPr>
        <w:spacing w:after="120"/>
        <w:ind w:left="709"/>
        <w:jc w:val="both"/>
        <w:rPr>
          <w:rFonts w:ascii="Times New Roman" w:hAnsi="Times New Roman"/>
          <w:i/>
          <w:iCs/>
          <w:sz w:val="26"/>
          <w:szCs w:val="26"/>
          <w:lang w:val="vi-VN"/>
        </w:rPr>
      </w:pPr>
      <w:r>
        <w:rPr>
          <w:rFonts w:ascii="Times New Roman" w:hAnsi="Times New Roman"/>
          <w:sz w:val="26"/>
          <w:szCs w:val="26"/>
          <w:shd w:val="clear" w:color="auto" w:fill="FFFFFF"/>
        </w:rPr>
        <w:t xml:space="preserve">- </w:t>
      </w:r>
      <w:r w:rsidR="00A5583B" w:rsidRPr="00D62A08">
        <w:rPr>
          <w:rFonts w:ascii="Times New Roman" w:hAnsi="Times New Roman"/>
          <w:sz w:val="26"/>
          <w:szCs w:val="26"/>
          <w:shd w:val="clear" w:color="auto" w:fill="FFFFFF"/>
        </w:rPr>
        <w:t>Python là </w:t>
      </w:r>
      <w:hyperlink r:id="rId12" w:tooltip="Ngôn ngữ lập trình bậc cao" w:history="1">
        <w:r w:rsidR="00A5583B" w:rsidRPr="00D62A08">
          <w:rPr>
            <w:rStyle w:val="Hyperlink"/>
            <w:rFonts w:ascii="Times New Roman" w:hAnsi="Times New Roman"/>
            <w:color w:val="auto"/>
            <w:sz w:val="26"/>
            <w:szCs w:val="26"/>
            <w:u w:val="none"/>
            <w:shd w:val="clear" w:color="auto" w:fill="FFFFFF"/>
          </w:rPr>
          <w:t>ngôn ngữ lập trình bậc cao</w:t>
        </w:r>
      </w:hyperlink>
      <w:r w:rsidR="00A5583B" w:rsidRPr="00D62A08">
        <w:rPr>
          <w:rFonts w:ascii="Times New Roman" w:hAnsi="Times New Roman"/>
          <w:sz w:val="26"/>
          <w:szCs w:val="26"/>
          <w:shd w:val="clear" w:color="auto" w:fill="FFFFFF"/>
        </w:rPr>
        <w:t> đa năng. Triết lý thiết kế của nó nhấn mạnh khả năng đọc mã bằng cách sử dụng thụt lề đáng kể.</w:t>
      </w:r>
      <w:r w:rsidR="00A5583B" w:rsidRPr="00D62A08">
        <w:rPr>
          <w:rFonts w:ascii="Times New Roman" w:hAnsi="Times New Roman"/>
          <w:sz w:val="26"/>
          <w:szCs w:val="26"/>
          <w:shd w:val="clear" w:color="auto" w:fill="FFFFFF"/>
          <w:lang w:val="vi-VN"/>
        </w:rPr>
        <w:t>[1]</w:t>
      </w:r>
      <w:hyperlink r:id="rId13" w:anchor="cite_note-AutoNT-7-32" w:history="1">
        <w:r>
          <w:rPr>
            <w:rStyle w:val="Hyperlink"/>
          </w:rPr>
          <w:t>https://vi.wikipedia.org/wiki/Python_(ngôn_ngữ_lập_trình)</w:t>
        </w:r>
      </w:hyperlink>
    </w:p>
    <w:p w14:paraId="46803FCB" w14:textId="4C0776AE" w:rsidR="00A5583B" w:rsidRPr="00D62A08" w:rsidRDefault="008C34EB" w:rsidP="008C34EB">
      <w:pPr>
        <w:spacing w:after="120"/>
        <w:ind w:left="709"/>
        <w:jc w:val="both"/>
        <w:rPr>
          <w:rFonts w:ascii="Times New Roman" w:hAnsi="Times New Roman"/>
          <w:i/>
          <w:iCs/>
          <w:sz w:val="26"/>
          <w:szCs w:val="26"/>
          <w:lang w:val="vi-VN"/>
        </w:rPr>
      </w:pPr>
      <w:r>
        <w:rPr>
          <w:rFonts w:ascii="Times New Roman" w:hAnsi="Times New Roman"/>
          <w:sz w:val="26"/>
          <w:szCs w:val="26"/>
          <w:shd w:val="clear" w:color="auto" w:fill="FFFFFF"/>
        </w:rPr>
        <w:t xml:space="preserve">- </w:t>
      </w:r>
      <w:r w:rsidR="00A5583B" w:rsidRPr="00D62A08">
        <w:rPr>
          <w:rFonts w:ascii="Times New Roman" w:hAnsi="Times New Roman"/>
          <w:sz w:val="26"/>
          <w:szCs w:val="26"/>
          <w:shd w:val="clear" w:color="auto" w:fill="FFFFFF"/>
        </w:rPr>
        <w:t>Python có </w:t>
      </w:r>
      <w:hyperlink r:id="rId14" w:tooltip="Hệ thống kiểu" w:history="1">
        <w:r w:rsidR="00A5583B" w:rsidRPr="00D62A08">
          <w:rPr>
            <w:rStyle w:val="Hyperlink"/>
            <w:rFonts w:ascii="Times New Roman" w:hAnsi="Times New Roman"/>
            <w:color w:val="auto"/>
            <w:sz w:val="26"/>
            <w:szCs w:val="26"/>
            <w:u w:val="none"/>
            <w:shd w:val="clear" w:color="auto" w:fill="FFFFFF"/>
          </w:rPr>
          <w:t>kiểu động</w:t>
        </w:r>
      </w:hyperlink>
      <w:r w:rsidR="00A5583B" w:rsidRPr="00D62A08">
        <w:rPr>
          <w:rFonts w:ascii="Times New Roman" w:hAnsi="Times New Roman"/>
          <w:sz w:val="26"/>
          <w:szCs w:val="26"/>
          <w:shd w:val="clear" w:color="auto" w:fill="FFFFFF"/>
        </w:rPr>
        <w:t> và </w:t>
      </w:r>
      <w:hyperlink r:id="rId15" w:tooltip="Thu gom rác (khoa học máy tính)" w:history="1">
        <w:r w:rsidR="00A5583B" w:rsidRPr="00D62A08">
          <w:rPr>
            <w:rStyle w:val="Hyperlink"/>
            <w:rFonts w:ascii="Times New Roman" w:hAnsi="Times New Roman"/>
            <w:color w:val="auto"/>
            <w:sz w:val="26"/>
            <w:szCs w:val="26"/>
            <w:u w:val="none"/>
            <w:shd w:val="clear" w:color="auto" w:fill="FFFFFF"/>
          </w:rPr>
          <w:t>thu gom rác</w:t>
        </w:r>
      </w:hyperlink>
      <w:r w:rsidR="00A5583B" w:rsidRPr="00D62A08">
        <w:rPr>
          <w:rFonts w:ascii="Times New Roman" w:hAnsi="Times New Roman"/>
          <w:sz w:val="26"/>
          <w:szCs w:val="26"/>
          <w:shd w:val="clear" w:color="auto" w:fill="FFFFFF"/>
        </w:rPr>
        <w:t>. Ngôn ngữ này hỗ trợ nhiều mô hình lập trình, bao gồm </w:t>
      </w:r>
      <w:hyperlink r:id="rId16" w:tooltip="Lập trình cấu trúc" w:history="1">
        <w:r w:rsidR="00A5583B" w:rsidRPr="00D62A08">
          <w:rPr>
            <w:rStyle w:val="Hyperlink"/>
            <w:rFonts w:ascii="Times New Roman" w:hAnsi="Times New Roman"/>
            <w:color w:val="auto"/>
            <w:sz w:val="26"/>
            <w:szCs w:val="26"/>
            <w:u w:val="none"/>
            <w:shd w:val="clear" w:color="auto" w:fill="FFFFFF"/>
          </w:rPr>
          <w:t>lập trình cấu trúc</w:t>
        </w:r>
      </w:hyperlink>
      <w:r w:rsidR="00A5583B" w:rsidRPr="00D62A08">
        <w:rPr>
          <w:rFonts w:ascii="Times New Roman" w:hAnsi="Times New Roman"/>
          <w:sz w:val="26"/>
          <w:szCs w:val="26"/>
          <w:shd w:val="clear" w:color="auto" w:fill="FFFFFF"/>
        </w:rPr>
        <w:t> (đặc biệt là </w:t>
      </w:r>
      <w:hyperlink r:id="rId17" w:tooltip="Lập trình thủ tục" w:history="1">
        <w:r w:rsidR="00A5583B" w:rsidRPr="00D62A08">
          <w:rPr>
            <w:rStyle w:val="Hyperlink"/>
            <w:rFonts w:ascii="Times New Roman" w:hAnsi="Times New Roman"/>
            <w:color w:val="auto"/>
            <w:sz w:val="26"/>
            <w:szCs w:val="26"/>
            <w:u w:val="none"/>
            <w:shd w:val="clear" w:color="auto" w:fill="FFFFFF"/>
          </w:rPr>
          <w:t>lập trình thủ tục</w:t>
        </w:r>
      </w:hyperlink>
      <w:r w:rsidR="00A5583B" w:rsidRPr="00D62A08">
        <w:rPr>
          <w:rFonts w:ascii="Times New Roman" w:hAnsi="Times New Roman"/>
          <w:sz w:val="26"/>
          <w:szCs w:val="26"/>
          <w:shd w:val="clear" w:color="auto" w:fill="FFFFFF"/>
        </w:rPr>
        <w:t>), </w:t>
      </w:r>
      <w:hyperlink r:id="rId18" w:tooltip="Lập trình hướng đối tượng" w:history="1">
        <w:r w:rsidR="00A5583B" w:rsidRPr="00D62A08">
          <w:rPr>
            <w:rStyle w:val="Hyperlink"/>
            <w:rFonts w:ascii="Times New Roman" w:hAnsi="Times New Roman"/>
            <w:color w:val="auto"/>
            <w:sz w:val="26"/>
            <w:szCs w:val="26"/>
            <w:u w:val="none"/>
            <w:shd w:val="clear" w:color="auto" w:fill="FFFFFF"/>
          </w:rPr>
          <w:t>lập trình hướng đối tượng</w:t>
        </w:r>
      </w:hyperlink>
      <w:r w:rsidR="00A5583B" w:rsidRPr="00D62A08">
        <w:rPr>
          <w:rFonts w:ascii="Times New Roman" w:hAnsi="Times New Roman"/>
          <w:sz w:val="26"/>
          <w:szCs w:val="26"/>
          <w:shd w:val="clear" w:color="auto" w:fill="FFFFFF"/>
        </w:rPr>
        <w:t> và lập trình chức năng. Nó thường được mô tả là ngôn ngữ "bao gồm pin" do có thư viện tiêu chuẩn toàn diện.</w:t>
      </w:r>
    </w:p>
    <w:p w14:paraId="387FAF74" w14:textId="77777777" w:rsidR="00A5583B" w:rsidRPr="00D62A08" w:rsidRDefault="00A5583B" w:rsidP="00BF2C39">
      <w:pPr>
        <w:keepNext/>
        <w:tabs>
          <w:tab w:val="left" w:pos="540"/>
        </w:tabs>
        <w:spacing w:after="120"/>
        <w:jc w:val="center"/>
        <w:rPr>
          <w:rFonts w:ascii="Times New Roman" w:hAnsi="Times New Roman"/>
          <w:sz w:val="26"/>
          <w:szCs w:val="26"/>
        </w:rPr>
      </w:pPr>
      <w:r w:rsidRPr="00D62A08">
        <w:rPr>
          <w:rFonts w:ascii="Times New Roman" w:hAnsi="Times New Roman"/>
          <w:noProof/>
          <w:sz w:val="26"/>
          <w:szCs w:val="26"/>
        </w:rPr>
        <w:drawing>
          <wp:inline distT="0" distB="0" distL="0" distR="0" wp14:anchorId="1D21A1D3" wp14:editId="36F1A037">
            <wp:extent cx="4008892" cy="3007995"/>
            <wp:effectExtent l="0" t="0" r="0" b="1905"/>
            <wp:docPr id="21" name="Picture 21" descr="Python: find out the best courses - beecro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find out the best courses - beecrow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1112" cy="3009661"/>
                    </a:xfrm>
                    <a:prstGeom prst="rect">
                      <a:avLst/>
                    </a:prstGeom>
                    <a:noFill/>
                    <a:ln>
                      <a:noFill/>
                    </a:ln>
                  </pic:spPr>
                </pic:pic>
              </a:graphicData>
            </a:graphic>
          </wp:inline>
        </w:drawing>
      </w:r>
    </w:p>
    <w:p w14:paraId="1B47E332" w14:textId="7BB8171B" w:rsidR="00A5583B" w:rsidRPr="00D62A08" w:rsidRDefault="00A5583B" w:rsidP="004E0C81">
      <w:pPr>
        <w:pStyle w:val="Caption"/>
        <w:jc w:val="center"/>
        <w:outlineLvl w:val="0"/>
        <w:rPr>
          <w:rFonts w:ascii="Times New Roman" w:hAnsi="Times New Roman"/>
          <w:color w:val="auto"/>
          <w:sz w:val="26"/>
          <w:szCs w:val="26"/>
          <w:lang w:val="vi-VN"/>
        </w:rPr>
      </w:pPr>
      <w:bookmarkStart w:id="3161" w:name="_Toc183825436"/>
      <w:r w:rsidRPr="00D62A08">
        <w:rPr>
          <w:rFonts w:ascii="Times New Roman" w:hAnsi="Times New Roman"/>
          <w:color w:val="auto"/>
          <w:sz w:val="26"/>
          <w:szCs w:val="26"/>
        </w:rPr>
        <w:t xml:space="preserve">Hình 2. </w:t>
      </w:r>
      <w:r w:rsidRPr="00D62A08">
        <w:rPr>
          <w:rFonts w:ascii="Times New Roman" w:hAnsi="Times New Roman"/>
          <w:color w:val="auto"/>
          <w:sz w:val="26"/>
          <w:szCs w:val="26"/>
        </w:rPr>
        <w:fldChar w:fldCharType="begin"/>
      </w:r>
      <w:r w:rsidRPr="00D62A08">
        <w:rPr>
          <w:rFonts w:ascii="Times New Roman" w:hAnsi="Times New Roman"/>
          <w:color w:val="auto"/>
          <w:sz w:val="26"/>
          <w:szCs w:val="26"/>
        </w:rPr>
        <w:instrText xml:space="preserve"> SEQ Hình_2. \* ARABIC </w:instrText>
      </w:r>
      <w:r w:rsidRPr="00D62A08">
        <w:rPr>
          <w:rFonts w:ascii="Times New Roman" w:hAnsi="Times New Roman"/>
          <w:color w:val="auto"/>
          <w:sz w:val="26"/>
          <w:szCs w:val="26"/>
        </w:rPr>
        <w:fldChar w:fldCharType="separate"/>
      </w:r>
      <w:r w:rsidR="007B4A50">
        <w:rPr>
          <w:rFonts w:ascii="Times New Roman" w:hAnsi="Times New Roman"/>
          <w:noProof/>
          <w:color w:val="auto"/>
          <w:sz w:val="26"/>
          <w:szCs w:val="26"/>
        </w:rPr>
        <w:t>1</w:t>
      </w:r>
      <w:r w:rsidRPr="00D62A08">
        <w:rPr>
          <w:rFonts w:ascii="Times New Roman" w:hAnsi="Times New Roman"/>
          <w:color w:val="auto"/>
          <w:sz w:val="26"/>
          <w:szCs w:val="26"/>
        </w:rPr>
        <w:fldChar w:fldCharType="end"/>
      </w:r>
      <w:r w:rsidRPr="00D62A08">
        <w:rPr>
          <w:rFonts w:ascii="Times New Roman" w:hAnsi="Times New Roman"/>
          <w:color w:val="auto"/>
          <w:sz w:val="26"/>
          <w:szCs w:val="26"/>
          <w:lang w:val="vi-VN"/>
        </w:rPr>
        <w:t>: Logo Python</w:t>
      </w:r>
      <w:bookmarkEnd w:id="3161"/>
    </w:p>
    <w:p w14:paraId="7306A10A" w14:textId="25229513" w:rsidR="00A5583B" w:rsidRPr="00D62A08" w:rsidRDefault="00A5583B" w:rsidP="00BF2C39">
      <w:pPr>
        <w:pStyle w:val="Caption"/>
        <w:jc w:val="both"/>
        <w:rPr>
          <w:rFonts w:ascii="Times New Roman" w:hAnsi="Times New Roman"/>
          <w:b/>
          <w:bCs/>
          <w:color w:val="auto"/>
          <w:sz w:val="26"/>
          <w:szCs w:val="26"/>
          <w:lang w:val="vi-VN"/>
        </w:rPr>
      </w:pPr>
    </w:p>
    <w:p w14:paraId="71143D9B" w14:textId="531574B0" w:rsidR="004245CE" w:rsidRPr="00D62A08" w:rsidRDefault="004245CE" w:rsidP="00913CD9">
      <w:pPr>
        <w:numPr>
          <w:ilvl w:val="2"/>
          <w:numId w:val="9"/>
        </w:numPr>
        <w:tabs>
          <w:tab w:val="left" w:pos="540"/>
        </w:tabs>
        <w:spacing w:after="120"/>
        <w:jc w:val="both"/>
        <w:outlineLvl w:val="2"/>
        <w:rPr>
          <w:rFonts w:ascii="Times New Roman" w:hAnsi="Times New Roman"/>
          <w:b/>
          <w:bCs/>
          <w:i/>
          <w:iCs/>
          <w:sz w:val="26"/>
          <w:szCs w:val="26"/>
        </w:rPr>
      </w:pPr>
      <w:bookmarkStart w:id="3162" w:name="_Toc183541773"/>
      <w:bookmarkStart w:id="3163" w:name="_Toc183825437"/>
      <w:r w:rsidRPr="00D62A08">
        <w:rPr>
          <w:rFonts w:ascii="Times New Roman" w:hAnsi="Times New Roman"/>
          <w:b/>
          <w:bCs/>
          <w:i/>
          <w:iCs/>
          <w:sz w:val="26"/>
          <w:szCs w:val="26"/>
        </w:rPr>
        <w:t>Ưu điểm</w:t>
      </w:r>
      <w:bookmarkEnd w:id="3162"/>
      <w:bookmarkEnd w:id="3163"/>
    </w:p>
    <w:p w14:paraId="0DAA76FF" w14:textId="45B62B19" w:rsidR="00A5583B" w:rsidRPr="00D62A08" w:rsidRDefault="008C34EB" w:rsidP="008C34EB">
      <w:pPr>
        <w:ind w:left="714"/>
        <w:jc w:val="both"/>
        <w:rPr>
          <w:rFonts w:ascii="Times New Roman" w:hAnsi="Times New Roman"/>
          <w:sz w:val="26"/>
          <w:szCs w:val="26"/>
          <w:lang w:val="vi-VN"/>
        </w:rPr>
      </w:pPr>
      <w:r>
        <w:rPr>
          <w:rFonts w:ascii="Times New Roman" w:hAnsi="Times New Roman"/>
          <w:sz w:val="26"/>
          <w:szCs w:val="26"/>
        </w:rPr>
        <w:t xml:space="preserve">- </w:t>
      </w:r>
      <w:r w:rsidR="00A5583B" w:rsidRPr="00D62A08">
        <w:rPr>
          <w:rFonts w:ascii="Times New Roman" w:hAnsi="Times New Roman"/>
          <w:sz w:val="26"/>
          <w:szCs w:val="26"/>
          <w:lang w:val="vi-VN"/>
        </w:rPr>
        <w:t>Dễ đọc và dễ học: Python là một ngôn ngữ đơn giản để đọc và học. Nó không có cú pháp phức tạp như các ngôn ngữ cấp cao khác như C hoặc C ++. Nhờ ít phức tạp hơn, Python cho phép bạn suy nghĩ rõ ràng hơn và tập trung vào việc xây dựng logic.</w:t>
      </w:r>
    </w:p>
    <w:p w14:paraId="5FA3D35A" w14:textId="7325B637" w:rsidR="00A5583B" w:rsidRPr="00D62A08" w:rsidRDefault="008C34EB" w:rsidP="008C34EB">
      <w:pPr>
        <w:ind w:left="714"/>
        <w:jc w:val="both"/>
        <w:rPr>
          <w:rFonts w:ascii="Times New Roman" w:hAnsi="Times New Roman"/>
          <w:sz w:val="26"/>
          <w:szCs w:val="26"/>
          <w:lang w:val="vi-VN"/>
        </w:rPr>
      </w:pPr>
      <w:r>
        <w:rPr>
          <w:rFonts w:ascii="Times New Roman" w:hAnsi="Times New Roman"/>
          <w:sz w:val="26"/>
          <w:szCs w:val="26"/>
        </w:rPr>
        <w:t xml:space="preserve">- </w:t>
      </w:r>
      <w:r w:rsidR="00A5583B" w:rsidRPr="00D62A08">
        <w:rPr>
          <w:rFonts w:ascii="Times New Roman" w:hAnsi="Times New Roman"/>
          <w:sz w:val="26"/>
          <w:szCs w:val="26"/>
          <w:lang w:val="vi-VN"/>
        </w:rPr>
        <w:t>Giảm chi phí bảo trì:</w:t>
      </w:r>
      <w:r w:rsidR="00FE6F71" w:rsidRPr="00D62A08">
        <w:rPr>
          <w:rFonts w:ascii="Times New Roman" w:hAnsi="Times New Roman"/>
          <w:sz w:val="26"/>
          <w:szCs w:val="26"/>
        </w:rPr>
        <w:t xml:space="preserve"> </w:t>
      </w:r>
      <w:r w:rsidR="00A5583B" w:rsidRPr="00D62A08">
        <w:rPr>
          <w:rFonts w:ascii="Times New Roman" w:hAnsi="Times New Roman"/>
          <w:sz w:val="26"/>
          <w:szCs w:val="26"/>
          <w:lang w:val="vi-VN"/>
        </w:rPr>
        <w:t>Do tính đơn giản của nó, Python giúp bảo trì ứng dụng dễ dàng hơn và do đó, giảm chi phí liên quan, đây là một lợi thế lớn.</w:t>
      </w:r>
    </w:p>
    <w:p w14:paraId="2AEFFECF" w14:textId="232746C1" w:rsidR="00A5583B" w:rsidRPr="00D62A08" w:rsidRDefault="008C34EB" w:rsidP="008C34EB">
      <w:pPr>
        <w:ind w:left="714"/>
        <w:jc w:val="both"/>
        <w:rPr>
          <w:rFonts w:ascii="Times New Roman" w:hAnsi="Times New Roman"/>
          <w:sz w:val="26"/>
          <w:szCs w:val="26"/>
          <w:lang w:val="vi-VN"/>
        </w:rPr>
      </w:pPr>
      <w:r>
        <w:rPr>
          <w:rFonts w:ascii="Times New Roman" w:hAnsi="Times New Roman"/>
          <w:sz w:val="26"/>
          <w:szCs w:val="26"/>
        </w:rPr>
        <w:lastRenderedPageBreak/>
        <w:t xml:space="preserve">- </w:t>
      </w:r>
      <w:r w:rsidR="00A5583B" w:rsidRPr="00D62A08">
        <w:rPr>
          <w:rFonts w:ascii="Times New Roman" w:hAnsi="Times New Roman"/>
          <w:sz w:val="26"/>
          <w:szCs w:val="26"/>
          <w:lang w:val="vi-VN"/>
        </w:rPr>
        <w:t>Tránh tác hại từ lỗi phần mềm: Python không để lỗi mã xảy ra phân đoạn trong ứng dụng. Do đó, nó được coi là một ngôn ngữ ưa thích.</w:t>
      </w:r>
    </w:p>
    <w:p w14:paraId="540F203E" w14:textId="6DB8AD0E" w:rsidR="00A5583B" w:rsidRPr="00D62A08" w:rsidRDefault="008C34EB" w:rsidP="008C34EB">
      <w:pPr>
        <w:ind w:left="714"/>
        <w:jc w:val="both"/>
        <w:rPr>
          <w:rFonts w:ascii="Times New Roman" w:hAnsi="Times New Roman"/>
          <w:sz w:val="26"/>
          <w:szCs w:val="26"/>
          <w:lang w:val="vi-VN"/>
        </w:rPr>
      </w:pPr>
      <w:r>
        <w:rPr>
          <w:rFonts w:ascii="Times New Roman" w:hAnsi="Times New Roman"/>
          <w:sz w:val="26"/>
          <w:szCs w:val="26"/>
        </w:rPr>
        <w:t xml:space="preserve">- </w:t>
      </w:r>
      <w:r w:rsidR="00A5583B" w:rsidRPr="00D62A08">
        <w:rPr>
          <w:rFonts w:ascii="Times New Roman" w:hAnsi="Times New Roman"/>
          <w:sz w:val="26"/>
          <w:szCs w:val="26"/>
          <w:lang w:val="vi-VN"/>
        </w:rPr>
        <w:t>Khả năng ứng dụng rộng rãi: Một tính năng thiết yếu khác của ngôn ngữ này là nó có thể áp dụng rộng rãi. Các kỹ sư, nhà khoa học và nhà toán học sử dụng rộng rãi nó.</w:t>
      </w:r>
    </w:p>
    <w:p w14:paraId="6354CA94" w14:textId="3A4E3D4F" w:rsidR="00A5583B" w:rsidRPr="00D62A08" w:rsidRDefault="008C34EB" w:rsidP="008C34EB">
      <w:pPr>
        <w:ind w:left="714"/>
        <w:jc w:val="both"/>
        <w:rPr>
          <w:rFonts w:ascii="Times New Roman" w:hAnsi="Times New Roman"/>
          <w:sz w:val="26"/>
          <w:szCs w:val="26"/>
          <w:lang w:val="vi-VN"/>
        </w:rPr>
      </w:pPr>
      <w:r>
        <w:rPr>
          <w:rFonts w:ascii="Times New Roman" w:hAnsi="Times New Roman"/>
          <w:sz w:val="26"/>
          <w:szCs w:val="26"/>
        </w:rPr>
        <w:t xml:space="preserve">- </w:t>
      </w:r>
      <w:r w:rsidR="00A5583B" w:rsidRPr="00D62A08">
        <w:rPr>
          <w:rFonts w:ascii="Times New Roman" w:hAnsi="Times New Roman"/>
          <w:sz w:val="26"/>
          <w:szCs w:val="26"/>
          <w:lang w:val="vi-VN"/>
        </w:rPr>
        <w:t>Quản lý bộ nhớ: Python có một thư viện rộng lớn với khả năng quản lý bộ nhớ, điều này làm cho nó nổi bật so với các ngôn ngữ lập trình khác. Nó bao gồm một heap riêng chứa tất cả các đối tượng và cấu trúc dữ liệu Python, một trình quản lý bộ nhớ tích hợp để duy trì heap riêng tư này.</w:t>
      </w:r>
    </w:p>
    <w:p w14:paraId="46EC8AB9" w14:textId="287FCE06" w:rsidR="00A5583B" w:rsidRPr="00D62A08" w:rsidRDefault="008C34EB" w:rsidP="008C34EB">
      <w:pPr>
        <w:ind w:left="714"/>
        <w:jc w:val="both"/>
        <w:rPr>
          <w:rFonts w:ascii="Times New Roman" w:hAnsi="Times New Roman"/>
          <w:sz w:val="26"/>
          <w:szCs w:val="26"/>
          <w:lang w:val="vi-VN"/>
        </w:rPr>
      </w:pPr>
      <w:r>
        <w:rPr>
          <w:rFonts w:ascii="Times New Roman" w:hAnsi="Times New Roman"/>
          <w:sz w:val="26"/>
          <w:szCs w:val="26"/>
        </w:rPr>
        <w:t xml:space="preserve">- </w:t>
      </w:r>
      <w:r w:rsidR="00A5583B" w:rsidRPr="00D62A08">
        <w:rPr>
          <w:rFonts w:ascii="Times New Roman" w:hAnsi="Times New Roman"/>
          <w:sz w:val="26"/>
          <w:szCs w:val="26"/>
          <w:lang w:val="vi-VN"/>
        </w:rPr>
        <w:t>Đơn giản và nhanh chóng: Cộng đồng Python cung cấp hỗ trợ nhanh chóng và thiết thực cho người dùng cũng như khả năng thích ứng nhanh của mã. Một số chuyên gia thích đặt biệt danh cho Python là “ngôn ngữ sẵn sàng để chạy” vì nó chỉ yêu cầu mã đơn giản để được thực thi. Nâng cao và kiểm tra mã thoải mái hơn nhiều với Python.</w:t>
      </w:r>
    </w:p>
    <w:p w14:paraId="7B92B7D1" w14:textId="529C33C1" w:rsidR="00A5583B" w:rsidRPr="00D62A08" w:rsidRDefault="008C34EB" w:rsidP="008C34EB">
      <w:pPr>
        <w:ind w:left="714"/>
        <w:jc w:val="both"/>
        <w:rPr>
          <w:rFonts w:ascii="Times New Roman" w:hAnsi="Times New Roman"/>
          <w:sz w:val="26"/>
          <w:szCs w:val="26"/>
          <w:lang w:val="vi-VN"/>
        </w:rPr>
      </w:pPr>
      <w:r>
        <w:rPr>
          <w:rFonts w:ascii="Times New Roman" w:hAnsi="Times New Roman"/>
          <w:sz w:val="26"/>
          <w:szCs w:val="26"/>
        </w:rPr>
        <w:t xml:space="preserve">- </w:t>
      </w:r>
      <w:r w:rsidR="00A5583B" w:rsidRPr="00D62A08">
        <w:rPr>
          <w:rFonts w:ascii="Times New Roman" w:hAnsi="Times New Roman"/>
          <w:sz w:val="26"/>
          <w:szCs w:val="26"/>
          <w:lang w:val="vi-VN"/>
        </w:rPr>
        <w:t>Mã hóa không đồng bộ: Mã hóa không đồng bộ sử dụng một vòng lặp sự kiện duy nhất để hoàn thành công việc trong những khoảng thời gian nhỏ. Python rất hữu ích để viết mã không đồng bộ vì nó dễ viết và dễ bảo trì. Nó không yêu cầu bất kỳ nội dung nghiên cứu phức tạp, bế tắc hoặc bất kỳ sự phức tạp nào khác.</w:t>
      </w:r>
    </w:p>
    <w:p w14:paraId="46A2BA3F" w14:textId="6AF7BB01" w:rsidR="00A5583B" w:rsidRPr="00D62A08" w:rsidRDefault="008C34EB" w:rsidP="008C34EB">
      <w:pPr>
        <w:ind w:left="714"/>
        <w:jc w:val="both"/>
        <w:rPr>
          <w:rFonts w:ascii="Times New Roman" w:hAnsi="Times New Roman"/>
          <w:sz w:val="26"/>
          <w:szCs w:val="26"/>
          <w:lang w:val="vi-VN"/>
        </w:rPr>
      </w:pPr>
      <w:r>
        <w:rPr>
          <w:rFonts w:ascii="Times New Roman" w:hAnsi="Times New Roman"/>
          <w:sz w:val="26"/>
          <w:szCs w:val="26"/>
        </w:rPr>
        <w:t xml:space="preserve">- </w:t>
      </w:r>
      <w:r w:rsidR="00A5583B" w:rsidRPr="00D62A08">
        <w:rPr>
          <w:rFonts w:ascii="Times New Roman" w:hAnsi="Times New Roman"/>
          <w:sz w:val="26"/>
          <w:szCs w:val="26"/>
          <w:lang w:val="vi-VN"/>
        </w:rPr>
        <w:t>Tích hợp với các ngôn ngữ khác: Python có các thư viện như Cython và Jython, cho phép tích hợp với các ngôn ngữ khác như C, C ++ và Java để phát triển đa nền tảng. Đây là một trong những đặc quyền chính của Python vì không có ngôn ngữ nào là hoàn hảo và đôi khi sự phát triển đòi hỏi các chức năng ngôn ngữ đa dạng.</w:t>
      </w:r>
    </w:p>
    <w:p w14:paraId="06C75B6A" w14:textId="472CE3DF" w:rsidR="00A5583B" w:rsidRPr="00D62A08" w:rsidRDefault="008C34EB" w:rsidP="008C34EB">
      <w:pPr>
        <w:ind w:left="714"/>
        <w:jc w:val="both"/>
        <w:rPr>
          <w:rFonts w:ascii="Times New Roman" w:hAnsi="Times New Roman"/>
          <w:sz w:val="26"/>
          <w:szCs w:val="26"/>
          <w:lang w:val="vi-VN"/>
        </w:rPr>
      </w:pPr>
      <w:r>
        <w:rPr>
          <w:rFonts w:ascii="Times New Roman" w:hAnsi="Times New Roman"/>
          <w:sz w:val="26"/>
          <w:szCs w:val="26"/>
        </w:rPr>
        <w:t xml:space="preserve">- </w:t>
      </w:r>
      <w:r w:rsidR="00A5583B" w:rsidRPr="00D62A08">
        <w:rPr>
          <w:rFonts w:ascii="Times New Roman" w:hAnsi="Times New Roman"/>
          <w:sz w:val="26"/>
          <w:szCs w:val="26"/>
          <w:lang w:val="vi-VN"/>
        </w:rPr>
        <w:t>Tích hợp ứng dụng doanh nghiệp: Python là lựa chọn tốt nhất cho Tích hợp ứng dụng doanh nghiệp, cung cấp các tính năng kiểm soát quy trình đáng tin cậy và thực hiện các định dạng, giao thức dữ liệu internet. Hơn nữa, Python giúp người dùng xử lý các ngôn ngữ đánh dấu, thực thi thông qua cùng một mã byte trên các hệ điều hành nâng cao và có thể được sử dụng như một ngôn ngữ kịch bản.</w:t>
      </w:r>
    </w:p>
    <w:p w14:paraId="283AF50C" w14:textId="5C1AFBFD" w:rsidR="00BF2C39" w:rsidRPr="00D62A08" w:rsidDel="00546F8E" w:rsidRDefault="00BF2C39" w:rsidP="00BF2C39">
      <w:pPr>
        <w:ind w:left="714"/>
        <w:jc w:val="both"/>
        <w:rPr>
          <w:del w:id="3164" w:author="lợi đoàn" w:date="2024-11-29T17:06:00Z"/>
          <w:rFonts w:ascii="Times New Roman" w:hAnsi="Times New Roman"/>
          <w:sz w:val="26"/>
          <w:szCs w:val="26"/>
          <w:lang w:val="vi-VN"/>
        </w:rPr>
      </w:pPr>
      <w:bookmarkStart w:id="3165" w:name="_Toc183825266"/>
      <w:bookmarkStart w:id="3166" w:name="_Toc183825438"/>
      <w:bookmarkEnd w:id="3165"/>
      <w:bookmarkEnd w:id="3166"/>
    </w:p>
    <w:p w14:paraId="242CD3B3" w14:textId="5F88D9FD" w:rsidR="004245CE" w:rsidRPr="00D62A08" w:rsidRDefault="004245CE" w:rsidP="00913CD9">
      <w:pPr>
        <w:numPr>
          <w:ilvl w:val="2"/>
          <w:numId w:val="9"/>
        </w:numPr>
        <w:tabs>
          <w:tab w:val="left" w:pos="540"/>
        </w:tabs>
        <w:spacing w:after="120"/>
        <w:jc w:val="both"/>
        <w:outlineLvl w:val="2"/>
        <w:rPr>
          <w:rFonts w:ascii="Times New Roman" w:hAnsi="Times New Roman"/>
          <w:b/>
          <w:bCs/>
          <w:i/>
          <w:iCs/>
          <w:sz w:val="26"/>
          <w:szCs w:val="26"/>
        </w:rPr>
      </w:pPr>
      <w:bookmarkStart w:id="3167" w:name="_Toc183541774"/>
      <w:bookmarkStart w:id="3168" w:name="_Toc183825439"/>
      <w:r w:rsidRPr="00D62A08">
        <w:rPr>
          <w:rFonts w:ascii="Times New Roman" w:hAnsi="Times New Roman"/>
          <w:b/>
          <w:bCs/>
          <w:i/>
          <w:iCs/>
          <w:sz w:val="26"/>
          <w:szCs w:val="26"/>
        </w:rPr>
        <w:t>Nhược điểm</w:t>
      </w:r>
      <w:bookmarkEnd w:id="3167"/>
      <w:bookmarkEnd w:id="3168"/>
    </w:p>
    <w:p w14:paraId="607A54E5" w14:textId="3B8A9023" w:rsidR="006319BC" w:rsidRPr="00D62A08" w:rsidRDefault="008C34EB" w:rsidP="008C34EB">
      <w:pPr>
        <w:ind w:left="720"/>
        <w:jc w:val="both"/>
        <w:rPr>
          <w:rFonts w:ascii="Times New Roman" w:hAnsi="Times New Roman"/>
          <w:sz w:val="26"/>
          <w:szCs w:val="26"/>
        </w:rPr>
      </w:pPr>
      <w:r>
        <w:rPr>
          <w:rFonts w:ascii="Times New Roman" w:hAnsi="Times New Roman"/>
          <w:sz w:val="26"/>
          <w:szCs w:val="26"/>
        </w:rPr>
        <w:t xml:space="preserve">- </w:t>
      </w:r>
      <w:r w:rsidR="006319BC" w:rsidRPr="00D62A08">
        <w:rPr>
          <w:rFonts w:ascii="Times New Roman" w:hAnsi="Times New Roman"/>
          <w:sz w:val="26"/>
          <w:szCs w:val="26"/>
        </w:rPr>
        <w:t>Tốc độ thực thi chậm: Python là một ngôn ngữ thông dịch, có nghĩa là nó hoạt động với trình thông dịch, không phải với trình biên dịch. Do đó, nó thực thi tương đối chậm hơn C, C ++, Java và nhiều ngôn ngữ khác.</w:t>
      </w:r>
    </w:p>
    <w:p w14:paraId="5017B327" w14:textId="3B99BB70" w:rsidR="006319BC" w:rsidRPr="00D62A08" w:rsidRDefault="008C34EB" w:rsidP="008C34EB">
      <w:pPr>
        <w:ind w:left="720"/>
        <w:jc w:val="both"/>
        <w:rPr>
          <w:rFonts w:ascii="Times New Roman" w:hAnsi="Times New Roman"/>
          <w:sz w:val="26"/>
          <w:szCs w:val="26"/>
        </w:rPr>
      </w:pPr>
      <w:r>
        <w:rPr>
          <w:rFonts w:ascii="Times New Roman" w:hAnsi="Times New Roman"/>
          <w:sz w:val="26"/>
          <w:szCs w:val="26"/>
        </w:rPr>
        <w:t xml:space="preserve">- </w:t>
      </w:r>
      <w:r w:rsidR="006319BC" w:rsidRPr="00D62A08">
        <w:rPr>
          <w:rFonts w:ascii="Times New Roman" w:hAnsi="Times New Roman"/>
          <w:sz w:val="26"/>
          <w:szCs w:val="26"/>
        </w:rPr>
        <w:t>Tiêu thụ bộ nhớ lớn: Các cấu trúc của Python đòi hỏi nhiều không gian bộ nhớ hơn. Ngôn ngữ này không thích hợp để sử dụng cho sự phát triển trong điều kiện bộ nhớ hạn chế.</w:t>
      </w:r>
    </w:p>
    <w:p w14:paraId="3840B077" w14:textId="2ABF3933" w:rsidR="006319BC" w:rsidRPr="00D62A08" w:rsidRDefault="008C34EB" w:rsidP="008C34EB">
      <w:pPr>
        <w:ind w:left="720"/>
        <w:jc w:val="both"/>
        <w:rPr>
          <w:rFonts w:ascii="Times New Roman" w:hAnsi="Times New Roman"/>
          <w:sz w:val="26"/>
          <w:szCs w:val="26"/>
        </w:rPr>
      </w:pPr>
      <w:r>
        <w:rPr>
          <w:rFonts w:ascii="Times New Roman" w:hAnsi="Times New Roman"/>
          <w:sz w:val="26"/>
          <w:szCs w:val="26"/>
        </w:rPr>
        <w:lastRenderedPageBreak/>
        <w:t xml:space="preserve">- </w:t>
      </w:r>
      <w:r w:rsidR="006319BC" w:rsidRPr="00D62A08">
        <w:rPr>
          <w:rFonts w:ascii="Times New Roman" w:hAnsi="Times New Roman"/>
          <w:sz w:val="26"/>
          <w:szCs w:val="26"/>
        </w:rPr>
        <w:t>Không thích hợp cho phát triển trò chơi và thiết bị di động: Python chủ yếu được sử dụng trong phát triển máy tính để bàn và web phía máy chủ. Nó không được coi là lý tưởng để phát triển ứng dụng di động và phát triển trò chơi do tiêu tốn nhiều bộ nhớ hơn và tốc độ xử lý chậm so với các ngôn ngữ lập trình khác.</w:t>
      </w:r>
    </w:p>
    <w:p w14:paraId="24BEA225" w14:textId="3DEFCC0C" w:rsidR="006319BC" w:rsidRPr="00D62A08" w:rsidRDefault="008C34EB" w:rsidP="008C34EB">
      <w:pPr>
        <w:ind w:left="720"/>
        <w:jc w:val="both"/>
        <w:rPr>
          <w:rFonts w:ascii="Times New Roman" w:hAnsi="Times New Roman"/>
          <w:sz w:val="26"/>
          <w:szCs w:val="26"/>
        </w:rPr>
      </w:pPr>
      <w:r>
        <w:rPr>
          <w:rFonts w:ascii="Times New Roman" w:hAnsi="Times New Roman"/>
          <w:sz w:val="26"/>
          <w:szCs w:val="26"/>
        </w:rPr>
        <w:t xml:space="preserve">- </w:t>
      </w:r>
      <w:r w:rsidR="006319BC" w:rsidRPr="00D62A08">
        <w:rPr>
          <w:rFonts w:ascii="Times New Roman" w:hAnsi="Times New Roman"/>
          <w:sz w:val="26"/>
          <w:szCs w:val="26"/>
        </w:rPr>
        <w:t>Hạn chế của Nhà phát triển: Một khi nhà phát triển đã quen với sự dễ dàng và đơn giản của ngôn ngữ này, họ sẽ khó sử dụng các ngôn ngữ khác.</w:t>
      </w:r>
    </w:p>
    <w:p w14:paraId="405F21E9" w14:textId="7C74DE9C" w:rsidR="006319BC" w:rsidRPr="00D62A08" w:rsidRDefault="008C34EB" w:rsidP="008C34EB">
      <w:pPr>
        <w:ind w:left="720"/>
        <w:jc w:val="both"/>
        <w:rPr>
          <w:rFonts w:ascii="Times New Roman" w:hAnsi="Times New Roman"/>
          <w:sz w:val="26"/>
          <w:szCs w:val="26"/>
        </w:rPr>
      </w:pPr>
      <w:r>
        <w:rPr>
          <w:rFonts w:ascii="Times New Roman" w:hAnsi="Times New Roman"/>
          <w:sz w:val="26"/>
          <w:szCs w:val="26"/>
        </w:rPr>
        <w:t xml:space="preserve">- </w:t>
      </w:r>
      <w:r w:rsidR="006319BC" w:rsidRPr="00D62A08">
        <w:rPr>
          <w:rFonts w:ascii="Times New Roman" w:hAnsi="Times New Roman"/>
          <w:sz w:val="26"/>
          <w:szCs w:val="26"/>
        </w:rPr>
        <w:t>Phát hiện lỗi trong mã: Vì Python được thực thi thông qua trình thông dịch thay vì trình biên dịch, nên không thể phát hiện lỗi trong quá trình biên dịch và điều đó không tốt cho các nhà phát triển.</w:t>
      </w:r>
    </w:p>
    <w:p w14:paraId="1CA4B187" w14:textId="7BBB7A3E" w:rsidR="006319BC" w:rsidRPr="00D62A08" w:rsidRDefault="008C34EB" w:rsidP="008C34EB">
      <w:pPr>
        <w:ind w:left="720"/>
        <w:jc w:val="both"/>
        <w:rPr>
          <w:rFonts w:ascii="Times New Roman" w:hAnsi="Times New Roman"/>
          <w:sz w:val="26"/>
          <w:szCs w:val="26"/>
        </w:rPr>
      </w:pPr>
      <w:r>
        <w:rPr>
          <w:rFonts w:ascii="Times New Roman" w:hAnsi="Times New Roman"/>
          <w:sz w:val="26"/>
          <w:szCs w:val="26"/>
        </w:rPr>
        <w:t xml:space="preserve">- </w:t>
      </w:r>
      <w:r w:rsidR="006319BC" w:rsidRPr="00D62A08">
        <w:rPr>
          <w:rFonts w:ascii="Times New Roman" w:hAnsi="Times New Roman"/>
          <w:sz w:val="26"/>
          <w:szCs w:val="26"/>
        </w:rPr>
        <w:t>Quyền truy cập cơ sở dữ liệu: Python được coi là không an toàn cao và có nguy cơ bảo mật. Có một số hạn chế khi sử dụng Python để truy cập cơ sở dữ liệu. So với các công nghệ phổ biến khác như JDBC và ODBC, lớp truy cập cơ sở dữ liệu Python hơi kém phát triển và sơ khai.</w:t>
      </w:r>
    </w:p>
    <w:p w14:paraId="753B3F43" w14:textId="58682763" w:rsidR="006319BC" w:rsidRPr="00D62A08" w:rsidRDefault="008C34EB" w:rsidP="008C34EB">
      <w:pPr>
        <w:ind w:left="720"/>
        <w:jc w:val="both"/>
        <w:rPr>
          <w:rFonts w:ascii="Times New Roman" w:hAnsi="Times New Roman"/>
          <w:sz w:val="26"/>
          <w:szCs w:val="26"/>
        </w:rPr>
      </w:pPr>
      <w:r>
        <w:rPr>
          <w:rFonts w:ascii="Times New Roman" w:hAnsi="Times New Roman"/>
          <w:sz w:val="26"/>
          <w:szCs w:val="26"/>
        </w:rPr>
        <w:t xml:space="preserve">- </w:t>
      </w:r>
      <w:r w:rsidR="006319BC" w:rsidRPr="00D62A08">
        <w:rPr>
          <w:rFonts w:ascii="Times New Roman" w:hAnsi="Times New Roman"/>
          <w:sz w:val="26"/>
          <w:szCs w:val="26"/>
        </w:rPr>
        <w:t>Hạn chế thiết kế: Một trong những vấn đề quan trọng của Python là các hạn chế về thiết kế của nó.</w:t>
      </w:r>
    </w:p>
    <w:p w14:paraId="201F960E" w14:textId="76D18D7F" w:rsidR="006319BC" w:rsidRPr="00D62A08" w:rsidRDefault="008C34EB" w:rsidP="008C34EB">
      <w:pPr>
        <w:ind w:left="720"/>
        <w:jc w:val="both"/>
        <w:rPr>
          <w:rFonts w:ascii="Times New Roman" w:hAnsi="Times New Roman"/>
          <w:sz w:val="26"/>
          <w:szCs w:val="26"/>
        </w:rPr>
      </w:pPr>
      <w:r>
        <w:rPr>
          <w:rFonts w:ascii="Times New Roman" w:hAnsi="Times New Roman"/>
          <w:sz w:val="26"/>
          <w:szCs w:val="26"/>
        </w:rPr>
        <w:t xml:space="preserve">- </w:t>
      </w:r>
      <w:r w:rsidR="006319BC" w:rsidRPr="00D62A08">
        <w:rPr>
          <w:rFonts w:ascii="Times New Roman" w:hAnsi="Times New Roman"/>
          <w:sz w:val="26"/>
          <w:szCs w:val="26"/>
        </w:rPr>
        <w:t>Khó kiểm tra: Vì nó là một ngôn ngữ dựa trên trình thông dịch, rất khó để chạy các bài kiểm tra trên mã được viết bằng Python. Tất cả các lỗi chỉ xuất hiện trong thời gian chạy, điều này khiến việc kiểm tra các đoạn mã được viết bằng Python rất khó khăn.</w:t>
      </w:r>
    </w:p>
    <w:p w14:paraId="0250570F" w14:textId="77777777" w:rsidR="00BF2C39" w:rsidRPr="00D62A08" w:rsidRDefault="00BF2C39" w:rsidP="00BF2C39">
      <w:pPr>
        <w:ind w:left="720"/>
        <w:jc w:val="both"/>
        <w:rPr>
          <w:rFonts w:ascii="Times New Roman" w:hAnsi="Times New Roman"/>
          <w:sz w:val="26"/>
          <w:szCs w:val="26"/>
        </w:rPr>
      </w:pPr>
    </w:p>
    <w:p w14:paraId="35306F8A" w14:textId="4C33458F" w:rsidR="00990C98" w:rsidRPr="00D62A08" w:rsidRDefault="004245CE" w:rsidP="00913CD9">
      <w:pPr>
        <w:numPr>
          <w:ilvl w:val="1"/>
          <w:numId w:val="9"/>
        </w:numPr>
        <w:tabs>
          <w:tab w:val="left" w:pos="540"/>
        </w:tabs>
        <w:spacing w:after="120"/>
        <w:ind w:left="851" w:hanging="567"/>
        <w:jc w:val="both"/>
        <w:outlineLvl w:val="1"/>
        <w:rPr>
          <w:rFonts w:ascii="Times New Roman" w:hAnsi="Times New Roman"/>
          <w:b/>
          <w:bCs/>
          <w:sz w:val="26"/>
          <w:szCs w:val="26"/>
        </w:rPr>
      </w:pPr>
      <w:bookmarkStart w:id="3169" w:name="_Toc183541775"/>
      <w:bookmarkStart w:id="3170" w:name="_Toc183825440"/>
      <w:r w:rsidRPr="00D62A08">
        <w:rPr>
          <w:rFonts w:ascii="Times New Roman" w:hAnsi="Times New Roman"/>
          <w:b/>
          <w:bCs/>
          <w:sz w:val="26"/>
          <w:szCs w:val="26"/>
        </w:rPr>
        <w:t>Giới thiệu về framework FastAPI</w:t>
      </w:r>
      <w:bookmarkEnd w:id="3169"/>
      <w:bookmarkEnd w:id="3170"/>
    </w:p>
    <w:p w14:paraId="0CB16CC9" w14:textId="6CB68922" w:rsidR="004245CE" w:rsidRPr="00D62A08" w:rsidRDefault="004245CE" w:rsidP="00913CD9">
      <w:pPr>
        <w:numPr>
          <w:ilvl w:val="2"/>
          <w:numId w:val="10"/>
        </w:numPr>
        <w:tabs>
          <w:tab w:val="left" w:pos="540"/>
        </w:tabs>
        <w:spacing w:after="120"/>
        <w:jc w:val="both"/>
        <w:outlineLvl w:val="2"/>
        <w:rPr>
          <w:rFonts w:ascii="Times New Roman" w:hAnsi="Times New Roman"/>
          <w:b/>
          <w:bCs/>
          <w:i/>
          <w:iCs/>
          <w:sz w:val="26"/>
          <w:szCs w:val="26"/>
        </w:rPr>
      </w:pPr>
      <w:bookmarkStart w:id="3171" w:name="_Toc183541776"/>
      <w:bookmarkStart w:id="3172" w:name="_Toc183825441"/>
      <w:r w:rsidRPr="00D62A08">
        <w:rPr>
          <w:rFonts w:ascii="Times New Roman" w:hAnsi="Times New Roman"/>
          <w:b/>
          <w:bCs/>
          <w:i/>
          <w:iCs/>
          <w:sz w:val="26"/>
          <w:szCs w:val="26"/>
        </w:rPr>
        <w:t>Khái niệm</w:t>
      </w:r>
      <w:bookmarkEnd w:id="3171"/>
      <w:bookmarkEnd w:id="3172"/>
    </w:p>
    <w:p w14:paraId="4EA5AEC3" w14:textId="6789F4C1" w:rsidR="00A12C48" w:rsidRPr="00D62A08" w:rsidRDefault="008C34EB" w:rsidP="008C34EB">
      <w:pPr>
        <w:spacing w:after="120"/>
        <w:ind w:left="720"/>
        <w:jc w:val="both"/>
        <w:rPr>
          <w:rFonts w:ascii="Times New Roman" w:hAnsi="Times New Roman"/>
          <w:b/>
          <w:bCs/>
          <w:i/>
          <w:iCs/>
          <w:sz w:val="26"/>
          <w:szCs w:val="26"/>
          <w:lang w:val="vi-VN"/>
        </w:rPr>
      </w:pPr>
      <w:r>
        <w:rPr>
          <w:rFonts w:ascii="Times New Roman" w:hAnsi="Times New Roman"/>
          <w:sz w:val="26"/>
          <w:szCs w:val="26"/>
        </w:rPr>
        <w:t xml:space="preserve">- </w:t>
      </w:r>
      <w:r w:rsidR="00A12C48" w:rsidRPr="00D62A08">
        <w:rPr>
          <w:rFonts w:ascii="Times New Roman" w:hAnsi="Times New Roman"/>
          <w:sz w:val="26"/>
          <w:szCs w:val="26"/>
        </w:rPr>
        <w:t>FastAPI là một framework web hiệu suất cao dùng để xây dựng các API dịch vụ HTTP trong Python 3.8 trở lê</w:t>
      </w:r>
      <w:r w:rsidR="003612E9" w:rsidRPr="00D62A08">
        <w:rPr>
          <w:rFonts w:ascii="Times New Roman" w:hAnsi="Times New Roman"/>
          <w:sz w:val="26"/>
          <w:szCs w:val="26"/>
          <w:lang w:val="vi-VN"/>
        </w:rPr>
        <w:t>n [2]</w:t>
      </w:r>
      <w:r w:rsidR="00A12C48" w:rsidRPr="00D62A08">
        <w:rPr>
          <w:rFonts w:ascii="Times New Roman" w:hAnsi="Times New Roman"/>
          <w:sz w:val="26"/>
          <w:szCs w:val="26"/>
        </w:rPr>
        <w:t>. Framework này sử dụng Pydantic và các gợi ý kiểu (type hints) để xác thực, tuần tự hóa và giải tuần tự dữ liệu. FastAPI cũng tự động tạo tài liệu OpenAPI cho các API được xây dựng bằng nó</w:t>
      </w:r>
      <w:r w:rsidR="003612E9" w:rsidRPr="00D62A08">
        <w:rPr>
          <w:rFonts w:ascii="Times New Roman" w:eastAsia="MS Mincho" w:hAnsi="Times New Roman"/>
          <w:sz w:val="26"/>
          <w:szCs w:val="26"/>
        </w:rPr>
        <w:t xml:space="preserve"> </w:t>
      </w:r>
      <w:r w:rsidR="003612E9" w:rsidRPr="00D62A08">
        <w:rPr>
          <w:rFonts w:ascii="Times New Roman" w:eastAsia="MS Mincho" w:hAnsi="Times New Roman"/>
          <w:sz w:val="26"/>
          <w:szCs w:val="26"/>
          <w:lang w:val="vi-VN"/>
        </w:rPr>
        <w:t>[3]</w:t>
      </w:r>
      <w:r w:rsidR="00A12C48" w:rsidRPr="00D62A08">
        <w:rPr>
          <w:rFonts w:ascii="Times New Roman" w:hAnsi="Times New Roman"/>
          <w:sz w:val="26"/>
          <w:szCs w:val="26"/>
        </w:rPr>
        <w:t>. FastAPI được phát hành lần đầu vào năm 2018.</w:t>
      </w:r>
    </w:p>
    <w:p w14:paraId="63ED742A" w14:textId="77777777" w:rsidR="003612E9" w:rsidRPr="00D62A08" w:rsidRDefault="003612E9" w:rsidP="00BF2C39">
      <w:pPr>
        <w:keepNext/>
        <w:tabs>
          <w:tab w:val="left" w:pos="540"/>
        </w:tabs>
        <w:spacing w:after="120"/>
        <w:ind w:left="360"/>
        <w:jc w:val="center"/>
        <w:rPr>
          <w:rFonts w:ascii="Times New Roman" w:hAnsi="Times New Roman"/>
          <w:sz w:val="26"/>
          <w:szCs w:val="26"/>
        </w:rPr>
      </w:pPr>
      <w:r w:rsidRPr="00D62A08">
        <w:rPr>
          <w:rFonts w:ascii="Times New Roman" w:hAnsi="Times New Roman"/>
          <w:noProof/>
          <w:sz w:val="26"/>
          <w:szCs w:val="26"/>
        </w:rPr>
        <w:lastRenderedPageBreak/>
        <w:drawing>
          <wp:inline distT="0" distB="0" distL="0" distR="0" wp14:anchorId="44ED7EC0" wp14:editId="4DFA2F14">
            <wp:extent cx="2463800" cy="2463800"/>
            <wp:effectExtent l="0" t="0" r="0" b="0"/>
            <wp:docPr id="22" name="Picture 22" descr="FastAPI API, Py Icons R1008&quot; Sticker for Sale by Elias de Oliveira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API API, Py Icons R1008&quot; Sticker for Sale by Elias de Oliveira |  Redbubbl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63800" cy="2463800"/>
                    </a:xfrm>
                    <a:prstGeom prst="rect">
                      <a:avLst/>
                    </a:prstGeom>
                    <a:noFill/>
                    <a:ln>
                      <a:noFill/>
                    </a:ln>
                  </pic:spPr>
                </pic:pic>
              </a:graphicData>
            </a:graphic>
          </wp:inline>
        </w:drawing>
      </w:r>
    </w:p>
    <w:p w14:paraId="4787D0AD" w14:textId="78ECC715" w:rsidR="003612E9" w:rsidRPr="00D62A08" w:rsidRDefault="003612E9" w:rsidP="004E0C81">
      <w:pPr>
        <w:pStyle w:val="Caption"/>
        <w:jc w:val="center"/>
        <w:outlineLvl w:val="0"/>
        <w:rPr>
          <w:rFonts w:ascii="Times New Roman" w:hAnsi="Times New Roman"/>
          <w:b/>
          <w:bCs/>
          <w:color w:val="auto"/>
          <w:sz w:val="26"/>
          <w:szCs w:val="26"/>
          <w:lang w:val="vi-VN"/>
        </w:rPr>
      </w:pPr>
      <w:bookmarkStart w:id="3173" w:name="_Toc183825442"/>
      <w:r w:rsidRPr="00D62A08">
        <w:rPr>
          <w:rFonts w:ascii="Times New Roman" w:hAnsi="Times New Roman"/>
          <w:color w:val="auto"/>
          <w:sz w:val="26"/>
          <w:szCs w:val="26"/>
        </w:rPr>
        <w:t xml:space="preserve">Hình 2. </w:t>
      </w:r>
      <w:r w:rsidRPr="00D62A08">
        <w:rPr>
          <w:rFonts w:ascii="Times New Roman" w:hAnsi="Times New Roman"/>
          <w:color w:val="auto"/>
          <w:sz w:val="26"/>
          <w:szCs w:val="26"/>
        </w:rPr>
        <w:fldChar w:fldCharType="begin"/>
      </w:r>
      <w:r w:rsidRPr="00D62A08">
        <w:rPr>
          <w:rFonts w:ascii="Times New Roman" w:hAnsi="Times New Roman"/>
          <w:color w:val="auto"/>
          <w:sz w:val="26"/>
          <w:szCs w:val="26"/>
        </w:rPr>
        <w:instrText xml:space="preserve"> SEQ Hình_2. \* ARABIC </w:instrText>
      </w:r>
      <w:r w:rsidRPr="00D62A08">
        <w:rPr>
          <w:rFonts w:ascii="Times New Roman" w:hAnsi="Times New Roman"/>
          <w:color w:val="auto"/>
          <w:sz w:val="26"/>
          <w:szCs w:val="26"/>
        </w:rPr>
        <w:fldChar w:fldCharType="separate"/>
      </w:r>
      <w:r w:rsidR="007B4A50">
        <w:rPr>
          <w:rFonts w:ascii="Times New Roman" w:hAnsi="Times New Roman"/>
          <w:noProof/>
          <w:color w:val="auto"/>
          <w:sz w:val="26"/>
          <w:szCs w:val="26"/>
        </w:rPr>
        <w:t>2</w:t>
      </w:r>
      <w:r w:rsidRPr="00D62A08">
        <w:rPr>
          <w:rFonts w:ascii="Times New Roman" w:hAnsi="Times New Roman"/>
          <w:color w:val="auto"/>
          <w:sz w:val="26"/>
          <w:szCs w:val="26"/>
        </w:rPr>
        <w:fldChar w:fldCharType="end"/>
      </w:r>
      <w:r w:rsidRPr="00D62A08">
        <w:rPr>
          <w:rFonts w:ascii="Times New Roman" w:hAnsi="Times New Roman"/>
          <w:color w:val="auto"/>
          <w:sz w:val="26"/>
          <w:szCs w:val="26"/>
          <w:lang w:val="vi-VN"/>
        </w:rPr>
        <w:t>: Logo FastAPI</w:t>
      </w:r>
      <w:bookmarkEnd w:id="3173"/>
    </w:p>
    <w:p w14:paraId="0DA704E9" w14:textId="12D170EF" w:rsidR="004245CE" w:rsidRPr="00D62A08" w:rsidRDefault="004245CE" w:rsidP="00913CD9">
      <w:pPr>
        <w:numPr>
          <w:ilvl w:val="2"/>
          <w:numId w:val="10"/>
        </w:numPr>
        <w:tabs>
          <w:tab w:val="left" w:pos="540"/>
        </w:tabs>
        <w:spacing w:after="120"/>
        <w:jc w:val="both"/>
        <w:outlineLvl w:val="2"/>
        <w:rPr>
          <w:rFonts w:ascii="Times New Roman" w:hAnsi="Times New Roman"/>
          <w:b/>
          <w:bCs/>
          <w:i/>
          <w:iCs/>
          <w:sz w:val="26"/>
          <w:szCs w:val="26"/>
        </w:rPr>
      </w:pPr>
      <w:bookmarkStart w:id="3174" w:name="_Toc183541777"/>
      <w:bookmarkStart w:id="3175" w:name="_Toc183825443"/>
      <w:r w:rsidRPr="00D62A08">
        <w:rPr>
          <w:rFonts w:ascii="Times New Roman" w:hAnsi="Times New Roman"/>
          <w:b/>
          <w:bCs/>
          <w:i/>
          <w:iCs/>
          <w:sz w:val="26"/>
          <w:szCs w:val="26"/>
        </w:rPr>
        <w:t>Ưu điểm</w:t>
      </w:r>
      <w:bookmarkEnd w:id="3174"/>
      <w:bookmarkEnd w:id="3175"/>
    </w:p>
    <w:p w14:paraId="1040F903" w14:textId="320EB621" w:rsidR="003612E9" w:rsidRPr="00D62A08" w:rsidRDefault="008C34EB" w:rsidP="008C34EB">
      <w:pPr>
        <w:shd w:val="clear" w:color="auto" w:fill="FFFFFF"/>
        <w:spacing w:before="100" w:beforeAutospacing="1" w:after="100" w:afterAutospacing="1"/>
        <w:ind w:left="720"/>
        <w:jc w:val="both"/>
        <w:rPr>
          <w:rFonts w:ascii="Times New Roman" w:hAnsi="Times New Roman"/>
          <w:sz w:val="26"/>
          <w:szCs w:val="26"/>
        </w:rPr>
      </w:pPr>
      <w:r>
        <w:rPr>
          <w:rFonts w:ascii="Times New Roman" w:hAnsi="Times New Roman"/>
          <w:sz w:val="26"/>
          <w:szCs w:val="26"/>
        </w:rPr>
        <w:t xml:space="preserve">- </w:t>
      </w:r>
      <w:r w:rsidR="003612E9" w:rsidRPr="00D62A08">
        <w:rPr>
          <w:rFonts w:ascii="Times New Roman" w:hAnsi="Times New Roman"/>
          <w:sz w:val="26"/>
          <w:szCs w:val="26"/>
        </w:rPr>
        <w:t>High performance: FastAPI là một khung phát triển hiện đại dựa trên lập trình không đồng bộ, nổi tiếng với hiệu suất xuất sắc và thời gian trễ thấp.</w:t>
      </w:r>
    </w:p>
    <w:p w14:paraId="279DADB3" w14:textId="2585D532" w:rsidR="003612E9" w:rsidRPr="00D62A08" w:rsidRDefault="008C34EB" w:rsidP="008C34EB">
      <w:pPr>
        <w:shd w:val="clear" w:color="auto" w:fill="FFFFFF"/>
        <w:spacing w:before="100" w:beforeAutospacing="1" w:after="100" w:afterAutospacing="1"/>
        <w:ind w:left="720"/>
        <w:jc w:val="both"/>
        <w:rPr>
          <w:rFonts w:ascii="Times New Roman" w:hAnsi="Times New Roman"/>
          <w:sz w:val="26"/>
          <w:szCs w:val="26"/>
        </w:rPr>
      </w:pPr>
      <w:r>
        <w:rPr>
          <w:rFonts w:ascii="Times New Roman" w:hAnsi="Times New Roman"/>
          <w:sz w:val="26"/>
          <w:szCs w:val="26"/>
        </w:rPr>
        <w:t xml:space="preserve">- </w:t>
      </w:r>
      <w:r w:rsidR="003612E9" w:rsidRPr="00D62A08">
        <w:rPr>
          <w:rFonts w:ascii="Times New Roman" w:hAnsi="Times New Roman"/>
          <w:sz w:val="26"/>
          <w:szCs w:val="26"/>
        </w:rPr>
        <w:t>Automatic documentation generation: FastAPI có thể tạo tài liệu tương tác dựa trên mã của bạn, nâng cao hiệu quả phát triển và kiểm thử API.</w:t>
      </w:r>
    </w:p>
    <w:p w14:paraId="671D7C0C" w14:textId="251595B4" w:rsidR="003612E9" w:rsidRPr="00D62A08" w:rsidRDefault="008C34EB" w:rsidP="008C34EB">
      <w:pPr>
        <w:shd w:val="clear" w:color="auto" w:fill="FFFFFF"/>
        <w:spacing w:before="100" w:beforeAutospacing="1" w:after="100" w:afterAutospacing="1"/>
        <w:ind w:left="720"/>
        <w:jc w:val="both"/>
        <w:rPr>
          <w:rFonts w:ascii="Times New Roman" w:hAnsi="Times New Roman"/>
          <w:sz w:val="26"/>
          <w:szCs w:val="26"/>
        </w:rPr>
      </w:pPr>
      <w:r>
        <w:rPr>
          <w:rFonts w:ascii="Times New Roman" w:hAnsi="Times New Roman"/>
          <w:sz w:val="26"/>
          <w:szCs w:val="26"/>
        </w:rPr>
        <w:t xml:space="preserve">- </w:t>
      </w:r>
      <w:r w:rsidR="003612E9" w:rsidRPr="00D62A08">
        <w:rPr>
          <w:rFonts w:ascii="Times New Roman" w:hAnsi="Times New Roman"/>
          <w:sz w:val="26"/>
          <w:szCs w:val="26"/>
        </w:rPr>
        <w:t>Type annotation support: FastAPI hỗ trợ việc sử dụng chú thích kiểu để tăng cường tính đọc và bảo trì mã.</w:t>
      </w:r>
    </w:p>
    <w:p w14:paraId="712CD842" w14:textId="1523A30A" w:rsidR="003612E9" w:rsidRPr="00D62A08" w:rsidRDefault="008C34EB" w:rsidP="008C34EB">
      <w:pPr>
        <w:shd w:val="clear" w:color="auto" w:fill="FFFFFF"/>
        <w:spacing w:before="100" w:beforeAutospacing="1" w:after="100" w:afterAutospacing="1"/>
        <w:ind w:left="720"/>
        <w:jc w:val="both"/>
        <w:rPr>
          <w:rFonts w:ascii="Times New Roman" w:hAnsi="Times New Roman"/>
          <w:sz w:val="26"/>
          <w:szCs w:val="26"/>
        </w:rPr>
      </w:pPr>
      <w:r>
        <w:rPr>
          <w:rFonts w:ascii="Times New Roman" w:hAnsi="Times New Roman"/>
          <w:sz w:val="26"/>
          <w:szCs w:val="26"/>
        </w:rPr>
        <w:t xml:space="preserve">- </w:t>
      </w:r>
      <w:r w:rsidR="003612E9" w:rsidRPr="00D62A08">
        <w:rPr>
          <w:rFonts w:ascii="Times New Roman" w:hAnsi="Times New Roman"/>
          <w:sz w:val="26"/>
          <w:szCs w:val="26"/>
        </w:rPr>
        <w:t>Rapid development: FastAPI vượt trội trong việc phát triển nhanh chóng, làm cho nó phù hợp cho việc xây dựng các bản prototype, Proof of Concept (POC), và các ứng dụng có các vòng lặp nhanh.</w:t>
      </w:r>
    </w:p>
    <w:p w14:paraId="66004EE5" w14:textId="79547724" w:rsidR="004245CE" w:rsidRPr="00D62A08" w:rsidRDefault="004245CE" w:rsidP="00913CD9">
      <w:pPr>
        <w:numPr>
          <w:ilvl w:val="2"/>
          <w:numId w:val="10"/>
        </w:numPr>
        <w:tabs>
          <w:tab w:val="left" w:pos="540"/>
        </w:tabs>
        <w:spacing w:after="120"/>
        <w:jc w:val="both"/>
        <w:outlineLvl w:val="2"/>
        <w:rPr>
          <w:rFonts w:ascii="Times New Roman" w:hAnsi="Times New Roman"/>
          <w:b/>
          <w:bCs/>
          <w:i/>
          <w:iCs/>
          <w:sz w:val="26"/>
          <w:szCs w:val="26"/>
        </w:rPr>
      </w:pPr>
      <w:bookmarkStart w:id="3176" w:name="_Toc183541778"/>
      <w:bookmarkStart w:id="3177" w:name="_Toc183825444"/>
      <w:r w:rsidRPr="00D62A08">
        <w:rPr>
          <w:rFonts w:ascii="Times New Roman" w:hAnsi="Times New Roman"/>
          <w:b/>
          <w:bCs/>
          <w:i/>
          <w:iCs/>
          <w:sz w:val="26"/>
          <w:szCs w:val="26"/>
        </w:rPr>
        <w:t>Nhược điểm</w:t>
      </w:r>
      <w:bookmarkEnd w:id="3176"/>
      <w:bookmarkEnd w:id="3177"/>
    </w:p>
    <w:p w14:paraId="363843F3" w14:textId="0EDE7434" w:rsidR="003612E9" w:rsidRPr="00D62A08" w:rsidRDefault="008C34EB" w:rsidP="008C34EB">
      <w:pPr>
        <w:shd w:val="clear" w:color="auto" w:fill="FFFFFF"/>
        <w:spacing w:before="100" w:beforeAutospacing="1" w:after="100" w:afterAutospacing="1"/>
        <w:ind w:left="720"/>
        <w:jc w:val="both"/>
        <w:rPr>
          <w:rFonts w:ascii="Times New Roman" w:hAnsi="Times New Roman"/>
          <w:sz w:val="26"/>
          <w:szCs w:val="26"/>
        </w:rPr>
      </w:pPr>
      <w:r>
        <w:rPr>
          <w:rFonts w:ascii="Times New Roman" w:hAnsi="Times New Roman"/>
          <w:sz w:val="26"/>
          <w:szCs w:val="26"/>
        </w:rPr>
        <w:t xml:space="preserve">- </w:t>
      </w:r>
      <w:r w:rsidR="003612E9" w:rsidRPr="00D62A08">
        <w:rPr>
          <w:rFonts w:ascii="Times New Roman" w:hAnsi="Times New Roman"/>
          <w:sz w:val="26"/>
          <w:szCs w:val="26"/>
        </w:rPr>
        <w:t>Relatively new project: FastAPI là một dự án tương đối mới và có thể thiếu các giải pháp chín muồi và sự hỗ trợ từ cộng đồng trong một số lĩnh vực.</w:t>
      </w:r>
    </w:p>
    <w:p w14:paraId="27938923" w14:textId="1482D3D7" w:rsidR="003612E9" w:rsidRPr="00D62A08" w:rsidRDefault="008C34EB" w:rsidP="008C34EB">
      <w:pPr>
        <w:shd w:val="clear" w:color="auto" w:fill="FFFFFF"/>
        <w:spacing w:before="100" w:beforeAutospacing="1" w:after="100" w:afterAutospacing="1"/>
        <w:ind w:left="720"/>
        <w:jc w:val="both"/>
        <w:rPr>
          <w:rFonts w:ascii="Times New Roman" w:hAnsi="Times New Roman"/>
          <w:sz w:val="26"/>
          <w:szCs w:val="26"/>
        </w:rPr>
      </w:pPr>
      <w:r>
        <w:rPr>
          <w:rFonts w:ascii="Times New Roman" w:hAnsi="Times New Roman"/>
          <w:sz w:val="26"/>
          <w:szCs w:val="26"/>
        </w:rPr>
        <w:t xml:space="preserve">- </w:t>
      </w:r>
      <w:r w:rsidR="003612E9" w:rsidRPr="00D62A08">
        <w:rPr>
          <w:rFonts w:ascii="Times New Roman" w:hAnsi="Times New Roman"/>
          <w:sz w:val="26"/>
          <w:szCs w:val="26"/>
        </w:rPr>
        <w:t>Learning curve: Đối với các developer không có kinh nghiệm trong lập trình không đồng bộ, FastAPI có thể có độ cong học tập cao hơn.</w:t>
      </w:r>
    </w:p>
    <w:p w14:paraId="386B9EEF" w14:textId="62A1A7DE" w:rsidR="00BF2C39" w:rsidRPr="00D62A08" w:rsidRDefault="00BF2C39">
      <w:pPr>
        <w:spacing w:after="160" w:line="259" w:lineRule="auto"/>
        <w:rPr>
          <w:rFonts w:ascii="Times New Roman" w:hAnsi="Times New Roman"/>
          <w:b/>
          <w:bCs/>
          <w:i/>
          <w:iCs/>
          <w:sz w:val="26"/>
          <w:szCs w:val="26"/>
        </w:rPr>
      </w:pPr>
      <w:r w:rsidRPr="00D62A08">
        <w:rPr>
          <w:rFonts w:ascii="Times New Roman" w:hAnsi="Times New Roman"/>
          <w:b/>
          <w:bCs/>
          <w:i/>
          <w:iCs/>
          <w:sz w:val="26"/>
          <w:szCs w:val="26"/>
        </w:rPr>
        <w:br w:type="page"/>
      </w:r>
    </w:p>
    <w:p w14:paraId="27DEF2F5" w14:textId="5810E035" w:rsidR="004245CE" w:rsidRPr="00D62A08" w:rsidRDefault="004245CE" w:rsidP="00913CD9">
      <w:pPr>
        <w:numPr>
          <w:ilvl w:val="1"/>
          <w:numId w:val="10"/>
        </w:numPr>
        <w:spacing w:after="120"/>
        <w:ind w:left="851" w:hanging="567"/>
        <w:jc w:val="both"/>
        <w:outlineLvl w:val="1"/>
        <w:rPr>
          <w:rFonts w:ascii="Times New Roman" w:hAnsi="Times New Roman"/>
          <w:b/>
          <w:bCs/>
          <w:sz w:val="26"/>
          <w:szCs w:val="26"/>
        </w:rPr>
      </w:pPr>
      <w:bookmarkStart w:id="3178" w:name="_Toc183541779"/>
      <w:bookmarkStart w:id="3179" w:name="_Toc183825445"/>
      <w:r w:rsidRPr="00D62A08">
        <w:rPr>
          <w:rFonts w:ascii="Times New Roman" w:hAnsi="Times New Roman"/>
          <w:b/>
          <w:bCs/>
          <w:sz w:val="26"/>
          <w:szCs w:val="26"/>
        </w:rPr>
        <w:lastRenderedPageBreak/>
        <w:t>Giới thiệu về framework ReactJS</w:t>
      </w:r>
      <w:bookmarkEnd w:id="3178"/>
      <w:bookmarkEnd w:id="3179"/>
    </w:p>
    <w:p w14:paraId="02AB9394" w14:textId="1EA786D6" w:rsidR="00642F74" w:rsidRPr="00D62A08" w:rsidRDefault="00642F74" w:rsidP="00913CD9">
      <w:pPr>
        <w:numPr>
          <w:ilvl w:val="2"/>
          <w:numId w:val="10"/>
        </w:numPr>
        <w:spacing w:after="120"/>
        <w:jc w:val="both"/>
        <w:outlineLvl w:val="2"/>
        <w:rPr>
          <w:rFonts w:ascii="Times New Roman" w:hAnsi="Times New Roman"/>
          <w:b/>
          <w:bCs/>
          <w:i/>
          <w:iCs/>
          <w:sz w:val="26"/>
          <w:szCs w:val="26"/>
        </w:rPr>
      </w:pPr>
      <w:bookmarkStart w:id="3180" w:name="_Toc183541780"/>
      <w:bookmarkStart w:id="3181" w:name="_Toc183825446"/>
      <w:r w:rsidRPr="00D62A08">
        <w:rPr>
          <w:rFonts w:ascii="Times New Roman" w:hAnsi="Times New Roman"/>
          <w:b/>
          <w:bCs/>
          <w:i/>
          <w:iCs/>
          <w:sz w:val="26"/>
          <w:szCs w:val="26"/>
        </w:rPr>
        <w:t>Khái niệm</w:t>
      </w:r>
      <w:bookmarkEnd w:id="3180"/>
      <w:bookmarkEnd w:id="3181"/>
    </w:p>
    <w:p w14:paraId="148474D9" w14:textId="3CC2A0FF" w:rsidR="00404556" w:rsidRPr="00D62A08" w:rsidRDefault="008C34EB" w:rsidP="008C34EB">
      <w:pPr>
        <w:ind w:left="709"/>
        <w:jc w:val="both"/>
        <w:rPr>
          <w:rFonts w:ascii="Times New Roman" w:hAnsi="Times New Roman"/>
          <w:b/>
          <w:bCs/>
          <w:i/>
          <w:iCs/>
          <w:sz w:val="26"/>
          <w:szCs w:val="26"/>
        </w:rPr>
      </w:pPr>
      <w:r>
        <w:rPr>
          <w:rFonts w:ascii="Times New Roman" w:hAnsi="Times New Roman"/>
          <w:b/>
          <w:bCs/>
          <w:sz w:val="26"/>
          <w:szCs w:val="26"/>
          <w:shd w:val="clear" w:color="auto" w:fill="FFFFFF"/>
        </w:rPr>
        <w:t xml:space="preserve">- </w:t>
      </w:r>
      <w:r w:rsidR="00404556" w:rsidRPr="00D62A08">
        <w:rPr>
          <w:rFonts w:ascii="Times New Roman" w:hAnsi="Times New Roman"/>
          <w:b/>
          <w:bCs/>
          <w:sz w:val="26"/>
          <w:szCs w:val="26"/>
          <w:shd w:val="clear" w:color="auto" w:fill="FFFFFF"/>
        </w:rPr>
        <w:t>React</w:t>
      </w:r>
      <w:r w:rsidR="00404556" w:rsidRPr="00D62A08">
        <w:rPr>
          <w:rFonts w:ascii="Times New Roman" w:hAnsi="Times New Roman"/>
          <w:sz w:val="26"/>
          <w:szCs w:val="26"/>
          <w:shd w:val="clear" w:color="auto" w:fill="FFFFFF"/>
        </w:rPr>
        <w:t> (hay còn được gọi là React.js hoặc ReactJS) là một </w:t>
      </w:r>
      <w:hyperlink r:id="rId21" w:tooltip="Thư viện JavaScript (trang không tồn tại)" w:history="1">
        <w:r w:rsidR="00404556" w:rsidRPr="00D62A08">
          <w:rPr>
            <w:rStyle w:val="Hyperlink"/>
            <w:rFonts w:ascii="Times New Roman" w:hAnsi="Times New Roman"/>
            <w:color w:val="auto"/>
            <w:sz w:val="26"/>
            <w:szCs w:val="26"/>
            <w:u w:val="none"/>
            <w:shd w:val="clear" w:color="auto" w:fill="FFFFFF"/>
          </w:rPr>
          <w:t>thư viện JavaScript</w:t>
        </w:r>
      </w:hyperlink>
      <w:r w:rsidR="00404556" w:rsidRPr="00D62A08">
        <w:rPr>
          <w:rFonts w:ascii="Times New Roman" w:hAnsi="Times New Roman"/>
          <w:sz w:val="26"/>
          <w:szCs w:val="26"/>
          <w:shd w:val="clear" w:color="auto" w:fill="FFFFFF"/>
        </w:rPr>
        <w:t> </w:t>
      </w:r>
      <w:hyperlink r:id="rId22" w:tooltip="Front-end và back-end" w:history="1">
        <w:r w:rsidR="00404556" w:rsidRPr="00D62A08">
          <w:rPr>
            <w:rStyle w:val="Hyperlink"/>
            <w:rFonts w:ascii="Times New Roman" w:hAnsi="Times New Roman"/>
            <w:color w:val="auto"/>
            <w:sz w:val="26"/>
            <w:szCs w:val="26"/>
            <w:u w:val="none"/>
            <w:shd w:val="clear" w:color="auto" w:fill="FFFFFF"/>
          </w:rPr>
          <w:t>front-end</w:t>
        </w:r>
      </w:hyperlink>
      <w:r w:rsidR="00404556" w:rsidRPr="00D62A08">
        <w:rPr>
          <w:rFonts w:ascii="Times New Roman" w:hAnsi="Times New Roman"/>
          <w:sz w:val="26"/>
          <w:szCs w:val="26"/>
          <w:shd w:val="clear" w:color="auto" w:fill="FFFFFF"/>
        </w:rPr>
        <w:t> </w:t>
      </w:r>
      <w:hyperlink r:id="rId23" w:tooltip="Phần mềm tự do nguồn mở" w:history="1">
        <w:r>
          <w:rPr>
            <w:rStyle w:val="Hyperlink"/>
          </w:rPr>
          <w:t>https://vi.wikipedia.org/wiki/Phần_mềm_tự_do_nguồn_mở</w:t>
        </w:r>
      </w:hyperlink>
      <w:r w:rsidR="007D0D90" w:rsidRPr="00D62A08">
        <w:rPr>
          <w:rFonts w:ascii="Times New Roman" w:hAnsi="Times New Roman"/>
          <w:sz w:val="26"/>
          <w:szCs w:val="26"/>
        </w:rPr>
        <w:t xml:space="preserve"> [4] </w:t>
      </w:r>
      <w:r w:rsidR="00404556" w:rsidRPr="00D62A08">
        <w:rPr>
          <w:rFonts w:ascii="Times New Roman" w:hAnsi="Times New Roman"/>
          <w:sz w:val="26"/>
          <w:szCs w:val="26"/>
          <w:shd w:val="clear" w:color="auto" w:fill="FFFFFF"/>
        </w:rPr>
        <w:t> để xây dựng </w:t>
      </w:r>
      <w:hyperlink r:id="rId24" w:tooltip="Giao diện người dùng" w:history="1">
        <w:r w:rsidR="00404556" w:rsidRPr="00D62A08">
          <w:rPr>
            <w:rStyle w:val="Hyperlink"/>
            <w:rFonts w:ascii="Times New Roman" w:hAnsi="Times New Roman"/>
            <w:color w:val="auto"/>
            <w:sz w:val="26"/>
            <w:szCs w:val="26"/>
            <w:u w:val="none"/>
            <w:shd w:val="clear" w:color="auto" w:fill="FFFFFF"/>
          </w:rPr>
          <w:t>giao diện người dùng</w:t>
        </w:r>
      </w:hyperlink>
      <w:r w:rsidR="00404556" w:rsidRPr="00D62A08">
        <w:rPr>
          <w:rFonts w:ascii="Times New Roman" w:hAnsi="Times New Roman"/>
          <w:sz w:val="26"/>
          <w:szCs w:val="26"/>
          <w:shd w:val="clear" w:color="auto" w:fill="FFFFFF"/>
        </w:rPr>
        <w:t> dựa trên các thành phần UI riêng lẻ. Nó được phát triển và duy trì bởi </w:t>
      </w:r>
      <w:hyperlink r:id="rId25" w:tooltip="Meta (công ty)" w:history="1">
        <w:r w:rsidR="00404556" w:rsidRPr="00D62A08">
          <w:rPr>
            <w:rStyle w:val="Hyperlink"/>
            <w:rFonts w:ascii="Times New Roman" w:hAnsi="Times New Roman"/>
            <w:color w:val="auto"/>
            <w:sz w:val="26"/>
            <w:szCs w:val="26"/>
            <w:u w:val="none"/>
            <w:shd w:val="clear" w:color="auto" w:fill="FFFFFF"/>
          </w:rPr>
          <w:t>Meta</w:t>
        </w:r>
      </w:hyperlink>
      <w:r w:rsidR="00404556" w:rsidRPr="00D62A08">
        <w:rPr>
          <w:rFonts w:ascii="Times New Roman" w:hAnsi="Times New Roman"/>
          <w:sz w:val="26"/>
          <w:szCs w:val="26"/>
          <w:shd w:val="clear" w:color="auto" w:fill="FFFFFF"/>
        </w:rPr>
        <w:t> (trước đây là Facebook) và cộng đồng các nhà phát triển và công ty cá nhân</w:t>
      </w:r>
      <w:r w:rsidR="007D0D90" w:rsidRPr="00D62A08">
        <w:rPr>
          <w:rFonts w:ascii="Times New Roman" w:hAnsi="Times New Roman"/>
          <w:sz w:val="26"/>
          <w:szCs w:val="26"/>
          <w:shd w:val="clear" w:color="auto" w:fill="FFFFFF"/>
        </w:rPr>
        <w:t>. [5][6][7]</w:t>
      </w:r>
      <w:r w:rsidR="00404556" w:rsidRPr="00D62A08">
        <w:rPr>
          <w:rFonts w:ascii="Times New Roman" w:hAnsi="Times New Roman"/>
          <w:sz w:val="26"/>
          <w:szCs w:val="26"/>
          <w:shd w:val="clear" w:color="auto" w:fill="FFFFFF"/>
        </w:rPr>
        <w:t> React có thể được sử dụng làm cơ sở để phát triển các ứng dụng </w:t>
      </w:r>
      <w:hyperlink r:id="rId26" w:tooltip="SPA (trang không tồn tại)" w:history="1">
        <w:r w:rsidR="00404556" w:rsidRPr="00D62A08">
          <w:rPr>
            <w:rStyle w:val="Hyperlink"/>
            <w:rFonts w:ascii="Times New Roman" w:hAnsi="Times New Roman"/>
            <w:color w:val="auto"/>
            <w:sz w:val="26"/>
            <w:szCs w:val="26"/>
            <w:u w:val="none"/>
            <w:shd w:val="clear" w:color="auto" w:fill="FFFFFF"/>
          </w:rPr>
          <w:t>SPA</w:t>
        </w:r>
      </w:hyperlink>
      <w:r w:rsidR="00404556" w:rsidRPr="00D62A08">
        <w:rPr>
          <w:rFonts w:ascii="Times New Roman" w:hAnsi="Times New Roman"/>
          <w:sz w:val="26"/>
          <w:szCs w:val="26"/>
          <w:shd w:val="clear" w:color="auto" w:fill="FFFFFF"/>
        </w:rPr>
        <w:t> (Single page application), thiết bị di động hoặc ứng dụng được kết xuất bằng máy chủ với các thư viện khác như Next.js. Tuy nhiên, React chỉ hướng tới việc quản lý trạng thái và hiển thị trạng thái đó cho </w:t>
      </w:r>
      <w:hyperlink r:id="rId27" w:tooltip="Document Object Model" w:history="1">
        <w:r w:rsidR="00404556" w:rsidRPr="00D62A08">
          <w:rPr>
            <w:rStyle w:val="Hyperlink"/>
            <w:rFonts w:ascii="Times New Roman" w:hAnsi="Times New Roman"/>
            <w:color w:val="auto"/>
            <w:sz w:val="26"/>
            <w:szCs w:val="26"/>
            <w:u w:val="none"/>
            <w:shd w:val="clear" w:color="auto" w:fill="FFFFFF"/>
          </w:rPr>
          <w:t>DOM</w:t>
        </w:r>
      </w:hyperlink>
      <w:r w:rsidR="00404556" w:rsidRPr="00D62A08">
        <w:rPr>
          <w:rFonts w:ascii="Times New Roman" w:hAnsi="Times New Roman"/>
          <w:sz w:val="26"/>
          <w:szCs w:val="26"/>
          <w:shd w:val="clear" w:color="auto" w:fill="FFFFFF"/>
        </w:rPr>
        <w:t>, vì vậy việc tạo ứng dụng bằng React thường yêu cầu sử dụng thêm các thư viện bổ sung để thực hiện định tuyến trang, cũng như thêm một số chức năng ở phía máy khách</w:t>
      </w:r>
      <w:r w:rsidR="007D0D90" w:rsidRPr="00D62A08">
        <w:rPr>
          <w:rFonts w:ascii="Times New Roman" w:hAnsi="Times New Roman"/>
          <w:sz w:val="26"/>
          <w:szCs w:val="26"/>
          <w:shd w:val="clear" w:color="auto" w:fill="FFFFFF"/>
        </w:rPr>
        <w:t>. [8][9]</w:t>
      </w:r>
      <w:r w:rsidR="007D0D90" w:rsidRPr="00D62A08">
        <w:rPr>
          <w:rFonts w:ascii="Times New Roman" w:hAnsi="Times New Roman"/>
          <w:b/>
          <w:bCs/>
          <w:i/>
          <w:iCs/>
          <w:sz w:val="26"/>
          <w:szCs w:val="26"/>
        </w:rPr>
        <w:t xml:space="preserve"> </w:t>
      </w:r>
    </w:p>
    <w:p w14:paraId="4CE707C8" w14:textId="4ECF46F9" w:rsidR="004A0D60" w:rsidRPr="00D62A08" w:rsidRDefault="004A0D60" w:rsidP="004E0C81">
      <w:pPr>
        <w:pStyle w:val="Caption"/>
        <w:jc w:val="center"/>
        <w:rPr>
          <w:rFonts w:ascii="Times New Roman" w:hAnsi="Times New Roman"/>
          <w:b/>
          <w:bCs/>
          <w:i w:val="0"/>
          <w:iCs w:val="0"/>
          <w:color w:val="auto"/>
          <w:sz w:val="26"/>
          <w:szCs w:val="26"/>
        </w:rPr>
      </w:pPr>
      <w:r w:rsidRPr="00D62A08">
        <w:rPr>
          <w:rFonts w:ascii="Times New Roman" w:hAnsi="Times New Roman"/>
          <w:noProof/>
          <w:color w:val="auto"/>
          <w:sz w:val="26"/>
          <w:szCs w:val="26"/>
        </w:rPr>
        <w:drawing>
          <wp:inline distT="0" distB="0" distL="0" distR="0" wp14:anchorId="1DE90948" wp14:editId="147D9E4D">
            <wp:extent cx="5760720" cy="2531745"/>
            <wp:effectExtent l="0" t="0" r="0" b="1905"/>
            <wp:docPr id="24" name="Picture 24" descr="What React Is: The Basics Of React - Design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 React Is: The Basics Of React - Designvelop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2531745"/>
                    </a:xfrm>
                    <a:prstGeom prst="rect">
                      <a:avLst/>
                    </a:prstGeom>
                    <a:noFill/>
                    <a:ln>
                      <a:noFill/>
                    </a:ln>
                  </pic:spPr>
                </pic:pic>
              </a:graphicData>
            </a:graphic>
          </wp:inline>
        </w:drawing>
      </w:r>
      <w:r w:rsidRPr="00D62A08">
        <w:rPr>
          <w:rFonts w:ascii="Times New Roman" w:hAnsi="Times New Roman"/>
          <w:color w:val="auto"/>
          <w:sz w:val="26"/>
          <w:szCs w:val="26"/>
        </w:rPr>
        <w:t xml:space="preserve">Hình 2. </w:t>
      </w:r>
      <w:r w:rsidRPr="00D62A08">
        <w:rPr>
          <w:rFonts w:ascii="Times New Roman" w:hAnsi="Times New Roman"/>
          <w:color w:val="auto"/>
          <w:sz w:val="26"/>
          <w:szCs w:val="26"/>
        </w:rPr>
        <w:fldChar w:fldCharType="begin"/>
      </w:r>
      <w:r w:rsidRPr="00D62A08">
        <w:rPr>
          <w:rFonts w:ascii="Times New Roman" w:hAnsi="Times New Roman"/>
          <w:color w:val="auto"/>
          <w:sz w:val="26"/>
          <w:szCs w:val="26"/>
        </w:rPr>
        <w:instrText xml:space="preserve"> SEQ Hình_2. \* ARABIC </w:instrText>
      </w:r>
      <w:r w:rsidRPr="00D62A08">
        <w:rPr>
          <w:rFonts w:ascii="Times New Roman" w:hAnsi="Times New Roman"/>
          <w:color w:val="auto"/>
          <w:sz w:val="26"/>
          <w:szCs w:val="26"/>
        </w:rPr>
        <w:fldChar w:fldCharType="separate"/>
      </w:r>
      <w:r w:rsidR="007B4A50">
        <w:rPr>
          <w:rFonts w:ascii="Times New Roman" w:hAnsi="Times New Roman"/>
          <w:noProof/>
          <w:color w:val="auto"/>
          <w:sz w:val="26"/>
          <w:szCs w:val="26"/>
        </w:rPr>
        <w:t>3</w:t>
      </w:r>
      <w:r w:rsidRPr="00D62A08">
        <w:rPr>
          <w:rFonts w:ascii="Times New Roman" w:hAnsi="Times New Roman"/>
          <w:color w:val="auto"/>
          <w:sz w:val="26"/>
          <w:szCs w:val="26"/>
        </w:rPr>
        <w:fldChar w:fldCharType="end"/>
      </w:r>
      <w:r w:rsidRPr="00D62A08">
        <w:rPr>
          <w:rFonts w:ascii="Times New Roman" w:hAnsi="Times New Roman"/>
          <w:color w:val="auto"/>
          <w:sz w:val="26"/>
          <w:szCs w:val="26"/>
        </w:rPr>
        <w:t>: Logo ReactJS</w:t>
      </w:r>
    </w:p>
    <w:p w14:paraId="0B494D57" w14:textId="1DCEB99E" w:rsidR="00642F74" w:rsidRPr="00D62A08" w:rsidRDefault="00642F74" w:rsidP="00913CD9">
      <w:pPr>
        <w:numPr>
          <w:ilvl w:val="2"/>
          <w:numId w:val="10"/>
        </w:numPr>
        <w:tabs>
          <w:tab w:val="left" w:pos="540"/>
        </w:tabs>
        <w:spacing w:after="120"/>
        <w:jc w:val="both"/>
        <w:outlineLvl w:val="2"/>
        <w:rPr>
          <w:rFonts w:ascii="Times New Roman" w:hAnsi="Times New Roman"/>
          <w:b/>
          <w:bCs/>
          <w:i/>
          <w:iCs/>
          <w:sz w:val="26"/>
          <w:szCs w:val="26"/>
        </w:rPr>
      </w:pPr>
      <w:bookmarkStart w:id="3182" w:name="_Toc183541781"/>
      <w:bookmarkStart w:id="3183" w:name="_Toc183825447"/>
      <w:r w:rsidRPr="00D62A08">
        <w:rPr>
          <w:rFonts w:ascii="Times New Roman" w:hAnsi="Times New Roman"/>
          <w:b/>
          <w:bCs/>
          <w:i/>
          <w:iCs/>
          <w:sz w:val="26"/>
          <w:szCs w:val="26"/>
        </w:rPr>
        <w:t>Ưu điểm</w:t>
      </w:r>
      <w:bookmarkEnd w:id="3182"/>
      <w:bookmarkEnd w:id="3183"/>
    </w:p>
    <w:p w14:paraId="1EB3ACA8" w14:textId="37A1393B" w:rsidR="004A0D60" w:rsidRPr="00D62A08" w:rsidRDefault="008C34EB" w:rsidP="008C34EB">
      <w:pPr>
        <w:ind w:left="709"/>
        <w:jc w:val="both"/>
        <w:rPr>
          <w:rFonts w:ascii="Times New Roman" w:hAnsi="Times New Roman"/>
          <w:sz w:val="26"/>
          <w:szCs w:val="26"/>
          <w:shd w:val="clear" w:color="auto" w:fill="FFFFFF"/>
        </w:rPr>
      </w:pPr>
      <w:r>
        <w:rPr>
          <w:rFonts w:ascii="Times New Roman" w:hAnsi="Times New Roman"/>
          <w:sz w:val="26"/>
          <w:szCs w:val="26"/>
          <w:shd w:val="clear" w:color="auto" w:fill="FFFFFF"/>
        </w:rPr>
        <w:t xml:space="preserve">- </w:t>
      </w:r>
      <w:r w:rsidR="004A0D60" w:rsidRPr="00D62A08">
        <w:rPr>
          <w:rFonts w:ascii="Times New Roman" w:hAnsi="Times New Roman"/>
          <w:sz w:val="26"/>
          <w:szCs w:val="26"/>
          <w:shd w:val="clear" w:color="auto" w:fill="FFFFFF"/>
        </w:rPr>
        <w:t>Reactjs cực kì hiệu quả: Reactjs tạo ra cho chính nó DOM ảo – nơi mà các component thực sự tồn tại trên đó. Điều này sẽ giúp cải thiện hiệu suất rất nhiều. Reactjs cũng tính toán những thay đổi nào cần cập nhật len DOM và chỉ thực hiện chúng. Điều này giúp Reactjs tránh những thao tác cần trên DOM mà nhiều chi phí.</w:t>
      </w:r>
    </w:p>
    <w:p w14:paraId="098F6720" w14:textId="421CB76C" w:rsidR="004A0D60" w:rsidRPr="00D62A08" w:rsidRDefault="008C34EB" w:rsidP="008C34EB">
      <w:pPr>
        <w:shd w:val="clear" w:color="auto" w:fill="FFFFFF"/>
        <w:spacing w:before="360"/>
        <w:ind w:left="720"/>
        <w:jc w:val="both"/>
        <w:rPr>
          <w:rFonts w:ascii="Times New Roman" w:hAnsi="Times New Roman"/>
          <w:spacing w:val="-1"/>
          <w:sz w:val="26"/>
          <w:szCs w:val="26"/>
        </w:rPr>
      </w:pPr>
      <w:r>
        <w:rPr>
          <w:rFonts w:ascii="Times New Roman" w:hAnsi="Times New Roman"/>
          <w:spacing w:val="-1"/>
          <w:sz w:val="26"/>
          <w:szCs w:val="26"/>
        </w:rPr>
        <w:t xml:space="preserve">- </w:t>
      </w:r>
      <w:r w:rsidR="004A0D60" w:rsidRPr="00D62A08">
        <w:rPr>
          <w:rFonts w:ascii="Times New Roman" w:hAnsi="Times New Roman"/>
          <w:spacing w:val="-1"/>
          <w:sz w:val="26"/>
          <w:szCs w:val="26"/>
        </w:rPr>
        <w:t xml:space="preserve">Reactjs giúp việc viết các đoạn code JS dễ dàng hơn: Nó dung cú pháp đặc biệt là JSX (Javascript mở rộng) cho phép ta trộn giữa code HTML và Javascript. Ta </w:t>
      </w:r>
      <w:r w:rsidR="004A0D60" w:rsidRPr="00D62A08">
        <w:rPr>
          <w:rFonts w:ascii="Times New Roman" w:hAnsi="Times New Roman"/>
          <w:spacing w:val="-1"/>
          <w:sz w:val="26"/>
          <w:szCs w:val="26"/>
        </w:rPr>
        <w:lastRenderedPageBreak/>
        <w:t>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14:paraId="5D73EC0C" w14:textId="6438FFA0" w:rsidR="004A0D60" w:rsidRPr="00D62A08" w:rsidRDefault="008C34EB" w:rsidP="008C34EB">
      <w:pPr>
        <w:shd w:val="clear" w:color="auto" w:fill="FFFFFF"/>
        <w:spacing w:before="360"/>
        <w:ind w:left="720"/>
        <w:jc w:val="both"/>
        <w:rPr>
          <w:rFonts w:ascii="Times New Roman" w:hAnsi="Times New Roman"/>
          <w:spacing w:val="-1"/>
          <w:sz w:val="26"/>
          <w:szCs w:val="26"/>
        </w:rPr>
      </w:pPr>
      <w:r>
        <w:rPr>
          <w:rFonts w:ascii="Times New Roman" w:hAnsi="Times New Roman"/>
          <w:spacing w:val="-1"/>
          <w:sz w:val="26"/>
          <w:szCs w:val="26"/>
        </w:rPr>
        <w:t xml:space="preserve">- </w:t>
      </w:r>
      <w:r w:rsidR="004A0D60" w:rsidRPr="00D62A08">
        <w:rPr>
          <w:rFonts w:ascii="Times New Roman" w:hAnsi="Times New Roman"/>
          <w:spacing w:val="-1"/>
          <w:sz w:val="26"/>
          <w:szCs w:val="26"/>
        </w:rPr>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14:paraId="6D8EB95B" w14:textId="74E1F3A8" w:rsidR="004A0D60" w:rsidRPr="00D62A08" w:rsidRDefault="008C34EB" w:rsidP="008C34EB">
      <w:pPr>
        <w:shd w:val="clear" w:color="auto" w:fill="FFFFFF"/>
        <w:spacing w:before="360"/>
        <w:ind w:left="720"/>
        <w:jc w:val="both"/>
        <w:rPr>
          <w:rFonts w:ascii="Times New Roman" w:hAnsi="Times New Roman"/>
          <w:spacing w:val="-1"/>
          <w:sz w:val="26"/>
          <w:szCs w:val="26"/>
        </w:rPr>
      </w:pPr>
      <w:r>
        <w:rPr>
          <w:rFonts w:ascii="Times New Roman" w:hAnsi="Times New Roman"/>
          <w:spacing w:val="-1"/>
          <w:sz w:val="26"/>
          <w:szCs w:val="26"/>
        </w:rPr>
        <w:t xml:space="preserve">- </w:t>
      </w:r>
      <w:r w:rsidR="004A0D60" w:rsidRPr="00D62A08">
        <w:rPr>
          <w:rFonts w:ascii="Times New Roman" w:hAnsi="Times New Roman"/>
          <w:spacing w:val="-1"/>
          <w:sz w:val="26"/>
          <w:szCs w:val="26"/>
        </w:rPr>
        <w:t>Làm việc với vấn đề test giao diện: Nó cực kì dễ để viết các test case giao diện vì virtual DOM được cài đặt hoàn toàn bằng JS.</w:t>
      </w:r>
    </w:p>
    <w:p w14:paraId="1769C588" w14:textId="069BE619" w:rsidR="004A0D60" w:rsidRPr="00D62A08" w:rsidRDefault="008C34EB" w:rsidP="008C34EB">
      <w:pPr>
        <w:shd w:val="clear" w:color="auto" w:fill="FFFFFF"/>
        <w:spacing w:before="360"/>
        <w:ind w:left="720"/>
        <w:jc w:val="both"/>
        <w:rPr>
          <w:rFonts w:ascii="Times New Roman" w:hAnsi="Times New Roman"/>
          <w:spacing w:val="-1"/>
          <w:sz w:val="26"/>
          <w:szCs w:val="26"/>
        </w:rPr>
      </w:pPr>
      <w:r>
        <w:rPr>
          <w:rFonts w:ascii="Times New Roman" w:hAnsi="Times New Roman"/>
          <w:spacing w:val="-1"/>
          <w:sz w:val="26"/>
          <w:szCs w:val="26"/>
        </w:rPr>
        <w:t xml:space="preserve">- </w:t>
      </w:r>
      <w:r w:rsidR="004A0D60" w:rsidRPr="00D62A08">
        <w:rPr>
          <w:rFonts w:ascii="Times New Roman" w:hAnsi="Times New Roman"/>
          <w:spacing w:val="-1"/>
          <w:sz w:val="26"/>
          <w:szCs w:val="26"/>
        </w:rPr>
        <w:t>Hiệu năng cao đối với các ứng dụng có dữ liệu thay đổi liên tục, dễ dàng cho bảo trì và sửa lỗi.</w:t>
      </w:r>
    </w:p>
    <w:p w14:paraId="5F55321C" w14:textId="77777777" w:rsidR="004A0D60" w:rsidRPr="00D62A08" w:rsidRDefault="004A0D60" w:rsidP="00BF2C39">
      <w:pPr>
        <w:jc w:val="both"/>
        <w:rPr>
          <w:rFonts w:ascii="Times New Roman" w:hAnsi="Times New Roman"/>
          <w:b/>
          <w:bCs/>
          <w:i/>
          <w:iCs/>
          <w:sz w:val="26"/>
          <w:szCs w:val="26"/>
        </w:rPr>
      </w:pPr>
    </w:p>
    <w:p w14:paraId="1628BB68" w14:textId="4FCBB46B" w:rsidR="00642F74" w:rsidRPr="00D62A08" w:rsidRDefault="00642F74" w:rsidP="00913CD9">
      <w:pPr>
        <w:numPr>
          <w:ilvl w:val="2"/>
          <w:numId w:val="10"/>
        </w:numPr>
        <w:tabs>
          <w:tab w:val="left" w:pos="540"/>
        </w:tabs>
        <w:spacing w:after="120"/>
        <w:jc w:val="both"/>
        <w:outlineLvl w:val="2"/>
        <w:rPr>
          <w:rFonts w:ascii="Times New Roman" w:hAnsi="Times New Roman"/>
          <w:b/>
          <w:bCs/>
          <w:i/>
          <w:iCs/>
          <w:sz w:val="26"/>
          <w:szCs w:val="26"/>
        </w:rPr>
      </w:pPr>
      <w:bookmarkStart w:id="3184" w:name="_Toc183541782"/>
      <w:bookmarkStart w:id="3185" w:name="_Toc183825448"/>
      <w:r w:rsidRPr="00D62A08">
        <w:rPr>
          <w:rFonts w:ascii="Times New Roman" w:hAnsi="Times New Roman"/>
          <w:b/>
          <w:bCs/>
          <w:i/>
          <w:iCs/>
          <w:sz w:val="26"/>
          <w:szCs w:val="26"/>
        </w:rPr>
        <w:t>Nhược điểm</w:t>
      </w:r>
      <w:bookmarkEnd w:id="3184"/>
      <w:bookmarkEnd w:id="3185"/>
    </w:p>
    <w:p w14:paraId="31E73B63" w14:textId="312FAD37" w:rsidR="004A0D60" w:rsidRPr="00D62A08" w:rsidRDefault="008C34EB" w:rsidP="008C34EB">
      <w:pPr>
        <w:pStyle w:val="ListParagraph"/>
        <w:shd w:val="clear" w:color="auto" w:fill="FFFFFF"/>
        <w:spacing w:before="360"/>
        <w:jc w:val="both"/>
        <w:rPr>
          <w:spacing w:val="-1"/>
          <w:sz w:val="26"/>
          <w:szCs w:val="26"/>
        </w:rPr>
      </w:pPr>
      <w:r>
        <w:rPr>
          <w:spacing w:val="-1"/>
          <w:sz w:val="26"/>
          <w:szCs w:val="26"/>
        </w:rPr>
        <w:t xml:space="preserve">- </w:t>
      </w:r>
      <w:r w:rsidR="004A0D60" w:rsidRPr="00D62A08">
        <w:rPr>
          <w:spacing w:val="-1"/>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0EDE1717" w14:textId="503AD912" w:rsidR="004A0D60" w:rsidRPr="00D62A08" w:rsidRDefault="008C34EB" w:rsidP="008C34EB">
      <w:pPr>
        <w:pStyle w:val="ListParagraph"/>
        <w:shd w:val="clear" w:color="auto" w:fill="FFFFFF"/>
        <w:spacing w:before="360"/>
        <w:jc w:val="both"/>
        <w:rPr>
          <w:spacing w:val="-1"/>
          <w:sz w:val="26"/>
          <w:szCs w:val="26"/>
        </w:rPr>
      </w:pPr>
      <w:r>
        <w:rPr>
          <w:spacing w:val="-1"/>
          <w:sz w:val="26"/>
          <w:szCs w:val="26"/>
        </w:rPr>
        <w:t xml:space="preserve">- </w:t>
      </w:r>
      <w:r w:rsidR="004A0D60" w:rsidRPr="00D62A08">
        <w:rPr>
          <w:spacing w:val="-1"/>
          <w:sz w:val="26"/>
          <w:szCs w:val="26"/>
        </w:rPr>
        <w:t>Tích hợp Reactjs vào các framework MVC truyền thống yêu cầu cần phải cấu hình lại.</w:t>
      </w:r>
    </w:p>
    <w:p w14:paraId="792883D3" w14:textId="17120AFB" w:rsidR="004A0D60" w:rsidRPr="00D62A08" w:rsidRDefault="008C34EB" w:rsidP="008C34EB">
      <w:pPr>
        <w:pStyle w:val="ListParagraph"/>
        <w:shd w:val="clear" w:color="auto" w:fill="FFFFFF"/>
        <w:spacing w:before="360"/>
        <w:jc w:val="both"/>
        <w:rPr>
          <w:spacing w:val="-1"/>
          <w:sz w:val="26"/>
          <w:szCs w:val="26"/>
        </w:rPr>
      </w:pPr>
      <w:r>
        <w:rPr>
          <w:spacing w:val="-1"/>
          <w:sz w:val="26"/>
          <w:szCs w:val="26"/>
        </w:rPr>
        <w:t xml:space="preserve">- </w:t>
      </w:r>
      <w:r w:rsidR="004A0D60" w:rsidRPr="00D62A08">
        <w:rPr>
          <w:spacing w:val="-1"/>
          <w:sz w:val="26"/>
          <w:szCs w:val="26"/>
        </w:rPr>
        <w:t>React khá nặng nếu so với các framework khác React có kích thước tương tương với Angular (Khoảng 35kb so với 39kb của Angular). Trong khi đó Angular là một framework hoàn chỉnh</w:t>
      </w:r>
    </w:p>
    <w:p w14:paraId="225637E1" w14:textId="5A48FE83" w:rsidR="004A0D60" w:rsidRPr="00D62A08" w:rsidRDefault="008C34EB" w:rsidP="008C34EB">
      <w:pPr>
        <w:pStyle w:val="ListParagraph"/>
        <w:shd w:val="clear" w:color="auto" w:fill="FFFFFF"/>
        <w:spacing w:before="360"/>
        <w:jc w:val="both"/>
        <w:rPr>
          <w:spacing w:val="-1"/>
          <w:sz w:val="26"/>
          <w:szCs w:val="26"/>
        </w:rPr>
      </w:pPr>
      <w:r>
        <w:rPr>
          <w:spacing w:val="-1"/>
          <w:sz w:val="26"/>
          <w:szCs w:val="26"/>
        </w:rPr>
        <w:t xml:space="preserve">- </w:t>
      </w:r>
      <w:r w:rsidR="004A0D60" w:rsidRPr="00D62A08">
        <w:rPr>
          <w:spacing w:val="-1"/>
          <w:sz w:val="26"/>
          <w:szCs w:val="26"/>
        </w:rPr>
        <w:t>Khó tiếp cận cho người mới học Web</w:t>
      </w:r>
    </w:p>
    <w:p w14:paraId="54D547AF" w14:textId="77777777" w:rsidR="004A0D60" w:rsidRPr="00D62A08" w:rsidRDefault="004A0D60" w:rsidP="00BF2C39">
      <w:pPr>
        <w:jc w:val="both"/>
        <w:rPr>
          <w:rFonts w:ascii="Times New Roman" w:hAnsi="Times New Roman"/>
          <w:b/>
          <w:bCs/>
          <w:i/>
          <w:iCs/>
          <w:sz w:val="26"/>
          <w:szCs w:val="26"/>
        </w:rPr>
      </w:pPr>
    </w:p>
    <w:p w14:paraId="75980ED9" w14:textId="33AA431D" w:rsidR="004245CE" w:rsidRPr="00D62A08" w:rsidRDefault="004245CE" w:rsidP="00913CD9">
      <w:pPr>
        <w:numPr>
          <w:ilvl w:val="1"/>
          <w:numId w:val="10"/>
        </w:numPr>
        <w:tabs>
          <w:tab w:val="left" w:pos="540"/>
        </w:tabs>
        <w:spacing w:after="120"/>
        <w:ind w:left="851" w:hanging="567"/>
        <w:jc w:val="both"/>
        <w:outlineLvl w:val="1"/>
        <w:rPr>
          <w:rFonts w:ascii="Times New Roman" w:hAnsi="Times New Roman"/>
          <w:b/>
          <w:bCs/>
          <w:sz w:val="26"/>
          <w:szCs w:val="26"/>
        </w:rPr>
      </w:pPr>
      <w:bookmarkStart w:id="3186" w:name="_Toc183541783"/>
      <w:bookmarkStart w:id="3187" w:name="_Toc183825449"/>
      <w:r w:rsidRPr="00D62A08">
        <w:rPr>
          <w:rFonts w:ascii="Times New Roman" w:hAnsi="Times New Roman"/>
          <w:b/>
          <w:bCs/>
          <w:sz w:val="26"/>
          <w:szCs w:val="26"/>
        </w:rPr>
        <w:t>Giới thiệu về Uvicorn</w:t>
      </w:r>
      <w:bookmarkEnd w:id="3186"/>
      <w:bookmarkEnd w:id="3187"/>
    </w:p>
    <w:p w14:paraId="697E94F8" w14:textId="266632CB" w:rsidR="00642F74" w:rsidRPr="00D62A08" w:rsidRDefault="00642F74" w:rsidP="00913CD9">
      <w:pPr>
        <w:numPr>
          <w:ilvl w:val="2"/>
          <w:numId w:val="10"/>
        </w:numPr>
        <w:spacing w:after="120"/>
        <w:ind w:left="709" w:firstLine="11"/>
        <w:jc w:val="both"/>
        <w:outlineLvl w:val="2"/>
        <w:rPr>
          <w:rFonts w:ascii="Times New Roman" w:hAnsi="Times New Roman"/>
          <w:b/>
          <w:bCs/>
          <w:i/>
          <w:iCs/>
          <w:sz w:val="26"/>
          <w:szCs w:val="26"/>
        </w:rPr>
      </w:pPr>
      <w:bookmarkStart w:id="3188" w:name="_Toc183541784"/>
      <w:bookmarkStart w:id="3189" w:name="_Toc183825450"/>
      <w:r w:rsidRPr="00D62A08">
        <w:rPr>
          <w:rFonts w:ascii="Times New Roman" w:hAnsi="Times New Roman"/>
          <w:b/>
          <w:bCs/>
          <w:i/>
          <w:iCs/>
          <w:sz w:val="26"/>
          <w:szCs w:val="26"/>
        </w:rPr>
        <w:t>Khái niệm</w:t>
      </w:r>
      <w:bookmarkEnd w:id="3188"/>
      <w:bookmarkEnd w:id="3189"/>
    </w:p>
    <w:p w14:paraId="26F1EA9B" w14:textId="7910D127" w:rsidR="00D05C9C" w:rsidRPr="00D62A08" w:rsidRDefault="008C34EB" w:rsidP="008C34EB">
      <w:pPr>
        <w:ind w:left="709"/>
        <w:jc w:val="both"/>
        <w:rPr>
          <w:rFonts w:ascii="Times New Roman" w:hAnsi="Times New Roman"/>
          <w:sz w:val="26"/>
          <w:szCs w:val="26"/>
        </w:rPr>
      </w:pPr>
      <w:bookmarkStart w:id="3190" w:name="_Toc183541785"/>
      <w:r>
        <w:rPr>
          <w:rFonts w:ascii="Times New Roman" w:hAnsi="Times New Roman"/>
          <w:sz w:val="26"/>
          <w:szCs w:val="26"/>
        </w:rPr>
        <w:t xml:space="preserve">- </w:t>
      </w:r>
      <w:r w:rsidR="00D05C9C" w:rsidRPr="00D62A08">
        <w:rPr>
          <w:rFonts w:ascii="Times New Roman" w:hAnsi="Times New Roman"/>
          <w:sz w:val="26"/>
          <w:szCs w:val="26"/>
        </w:rPr>
        <w:t xml:space="preserve">Uvicorn là một máy chủ ứng dụng/máy chủ web tối giản ở mức độ thấp dành cho các framework bất đồng bộ, tuân theo đặc tả ASGI. Về mặt kỹ thuật, nó triển khai mô hình đa tiến trình với một tiến trình chính, chịu trách nhiệm quản lý một nhóm các tiến trình worker và phân phối các yêu cầu HTTP đến chúng. Số lượng </w:t>
      </w:r>
      <w:r w:rsidR="00D05C9C" w:rsidRPr="00D62A08">
        <w:rPr>
          <w:rFonts w:ascii="Times New Roman" w:hAnsi="Times New Roman"/>
          <w:sz w:val="26"/>
          <w:szCs w:val="26"/>
        </w:rPr>
        <w:lastRenderedPageBreak/>
        <w:t>các tiến trình worker được cấu hình trước, nhưng cũng có thể điều chỉnh tăng hoặc giảm trong thời gian chạy.</w:t>
      </w:r>
      <w:r w:rsidR="00536006" w:rsidRPr="00D62A08">
        <w:rPr>
          <w:rFonts w:ascii="Times New Roman" w:hAnsi="Times New Roman"/>
          <w:sz w:val="26"/>
          <w:szCs w:val="26"/>
        </w:rPr>
        <w:t xml:space="preserve"> [10]</w:t>
      </w:r>
      <w:bookmarkEnd w:id="3190"/>
    </w:p>
    <w:p w14:paraId="16F60216" w14:textId="124209D5" w:rsidR="00BF2C39" w:rsidRPr="00D62A08" w:rsidRDefault="00BF2C39">
      <w:pPr>
        <w:spacing w:after="160" w:line="259" w:lineRule="auto"/>
        <w:rPr>
          <w:rFonts w:ascii="Times New Roman" w:hAnsi="Times New Roman"/>
          <w:sz w:val="26"/>
          <w:szCs w:val="26"/>
        </w:rPr>
      </w:pPr>
      <w:del w:id="3191" w:author="lợi đoàn" w:date="2024-11-29T17:06:00Z">
        <w:r w:rsidRPr="00D62A08" w:rsidDel="00546F8E">
          <w:rPr>
            <w:rFonts w:ascii="Times New Roman" w:hAnsi="Times New Roman"/>
            <w:sz w:val="26"/>
            <w:szCs w:val="26"/>
          </w:rPr>
          <w:br w:type="page"/>
        </w:r>
      </w:del>
    </w:p>
    <w:p w14:paraId="3825EBD3" w14:textId="42479A36" w:rsidR="00642F74" w:rsidRPr="00D62A08" w:rsidRDefault="00642F74" w:rsidP="00913CD9">
      <w:pPr>
        <w:numPr>
          <w:ilvl w:val="2"/>
          <w:numId w:val="10"/>
        </w:numPr>
        <w:tabs>
          <w:tab w:val="left" w:pos="540"/>
        </w:tabs>
        <w:spacing w:after="120"/>
        <w:jc w:val="both"/>
        <w:outlineLvl w:val="2"/>
        <w:rPr>
          <w:rFonts w:ascii="Times New Roman" w:hAnsi="Times New Roman"/>
          <w:b/>
          <w:bCs/>
          <w:i/>
          <w:iCs/>
          <w:sz w:val="26"/>
          <w:szCs w:val="26"/>
        </w:rPr>
      </w:pPr>
      <w:bookmarkStart w:id="3192" w:name="_Toc183541786"/>
      <w:bookmarkStart w:id="3193" w:name="_Toc183825451"/>
      <w:r w:rsidRPr="00D62A08">
        <w:rPr>
          <w:rFonts w:ascii="Times New Roman" w:hAnsi="Times New Roman"/>
          <w:b/>
          <w:bCs/>
          <w:i/>
          <w:iCs/>
          <w:sz w:val="26"/>
          <w:szCs w:val="26"/>
        </w:rPr>
        <w:t>Ưu điểm</w:t>
      </w:r>
      <w:bookmarkEnd w:id="3192"/>
      <w:bookmarkEnd w:id="3193"/>
    </w:p>
    <w:p w14:paraId="0B06E0DB" w14:textId="6962FEE9" w:rsidR="00536006"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536006" w:rsidRPr="00D62A08">
        <w:rPr>
          <w:rFonts w:ascii="Times New Roman" w:hAnsi="Times New Roman"/>
          <w:sz w:val="26"/>
          <w:szCs w:val="26"/>
        </w:rPr>
        <w:t>Hiệu năng cao: Uvicorn được thiết kế để tối ưu hóa hiệu năng, đặc biệt khi xử lý các ứng dụng bất đồng bộ (asynchronous) dựa trên Python. Nó sử dụng thư viện uvloop (dựa trên libuv) và httptools, giúp xử lý HTTP nhanh hơn nhiều so với các máy chủ đồng bộ truyền thống.</w:t>
      </w:r>
    </w:p>
    <w:p w14:paraId="21ECF359" w14:textId="403C5D68" w:rsidR="00536006"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536006" w:rsidRPr="00D62A08">
        <w:rPr>
          <w:rFonts w:ascii="Times New Roman" w:hAnsi="Times New Roman"/>
          <w:sz w:val="26"/>
          <w:szCs w:val="26"/>
        </w:rPr>
        <w:t>Nhẹ và nhanh: Uvicorn rất gọn nhẹ và khởi động nhanh, phù hợp với các ứng dụng hiện đại và các microservice. Điều này giúp giảm thời gian phản hồi và cải thiện khả năng mở rộng.</w:t>
      </w:r>
    </w:p>
    <w:p w14:paraId="1A40633E" w14:textId="0D7FFA47" w:rsidR="00536006"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536006" w:rsidRPr="00D62A08">
        <w:rPr>
          <w:rFonts w:ascii="Times New Roman" w:hAnsi="Times New Roman"/>
          <w:sz w:val="26"/>
          <w:szCs w:val="26"/>
        </w:rPr>
        <w:t>Tuân theo ASGI: Việc hỗ trợ ASGI (Asynchronous Server Gateway Interface) cho phép Uvicorn làm việc với các framework hiện đại như FastAPI và Starlette, giúp tận dụng tối đa các tính năng bất đồng bộ.</w:t>
      </w:r>
    </w:p>
    <w:p w14:paraId="332C070F" w14:textId="0435B17E" w:rsidR="00536006"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536006" w:rsidRPr="00D62A08">
        <w:rPr>
          <w:rFonts w:ascii="Times New Roman" w:hAnsi="Times New Roman"/>
          <w:sz w:val="26"/>
          <w:szCs w:val="26"/>
        </w:rPr>
        <w:t>Hỗ trợ WebSocket: Uvicorn hỗ trợ các giao thức thời gian thực như WebSocket, rất hữu ích cho các ứng dụng như chat, thông báo trực tiếp, hoặc luồng dữ liệu.</w:t>
      </w:r>
    </w:p>
    <w:p w14:paraId="3B179381" w14:textId="271AF310" w:rsidR="00536006"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536006" w:rsidRPr="00D62A08">
        <w:rPr>
          <w:rFonts w:ascii="Times New Roman" w:hAnsi="Times New Roman"/>
          <w:sz w:val="26"/>
          <w:szCs w:val="26"/>
        </w:rPr>
        <w:t>Dễ tích hợp với Docker: Uvicorn dễ dàng tích hợp với Docker, làm cho nó trở thành một lựa chọn phổ biến trong các môi trường triển khai containerized.</w:t>
      </w:r>
    </w:p>
    <w:p w14:paraId="4FF3EE78" w14:textId="17A6CCC8" w:rsidR="00536006"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536006" w:rsidRPr="00D62A08">
        <w:rPr>
          <w:rFonts w:ascii="Times New Roman" w:hAnsi="Times New Roman"/>
          <w:sz w:val="26"/>
          <w:szCs w:val="26"/>
        </w:rPr>
        <w:t>Cộng đồng mạnh mẽ: Với sự phổ biến của các framework như FastAPI, Uvicorn đã xây dựng được một cộng đồng lớn, cung cấp nhiều tài liệu và hỗ trợ.</w:t>
      </w:r>
    </w:p>
    <w:p w14:paraId="21D4CF8D" w14:textId="775A4CD5" w:rsidR="00642F74" w:rsidRPr="00D62A08" w:rsidRDefault="00642F74" w:rsidP="00913CD9">
      <w:pPr>
        <w:numPr>
          <w:ilvl w:val="2"/>
          <w:numId w:val="10"/>
        </w:numPr>
        <w:tabs>
          <w:tab w:val="left" w:pos="540"/>
        </w:tabs>
        <w:spacing w:after="120"/>
        <w:jc w:val="both"/>
        <w:outlineLvl w:val="2"/>
        <w:rPr>
          <w:rFonts w:ascii="Times New Roman" w:hAnsi="Times New Roman"/>
          <w:b/>
          <w:bCs/>
          <w:i/>
          <w:iCs/>
          <w:sz w:val="26"/>
          <w:szCs w:val="26"/>
        </w:rPr>
      </w:pPr>
      <w:bookmarkStart w:id="3194" w:name="_Toc183541787"/>
      <w:bookmarkStart w:id="3195" w:name="_Toc183825452"/>
      <w:r w:rsidRPr="00D62A08">
        <w:rPr>
          <w:rFonts w:ascii="Times New Roman" w:hAnsi="Times New Roman"/>
          <w:b/>
          <w:bCs/>
          <w:i/>
          <w:iCs/>
          <w:sz w:val="26"/>
          <w:szCs w:val="26"/>
        </w:rPr>
        <w:t>Nhược điểm</w:t>
      </w:r>
      <w:bookmarkEnd w:id="3194"/>
      <w:bookmarkEnd w:id="3195"/>
    </w:p>
    <w:p w14:paraId="5250FE72" w14:textId="3A67699E" w:rsidR="00536006"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536006" w:rsidRPr="00D62A08">
        <w:rPr>
          <w:rFonts w:ascii="Times New Roman" w:hAnsi="Times New Roman"/>
          <w:sz w:val="26"/>
          <w:szCs w:val="26"/>
        </w:rPr>
        <w:t>Quản lý tiến trình giới hạn: Uvicorn sử dụng mô hình đa tiến trình cơ bản nhưng không phức tạp như các máy chủ web khác (như Gunicorn). Điều này có thể làm giảm hiệu quả trong một số môi trường đòi hỏi khả năng quản lý tiến trình tiên tiến hơn.</w:t>
      </w:r>
    </w:p>
    <w:p w14:paraId="083E3BC7" w14:textId="350EB4D9" w:rsidR="00536006"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536006" w:rsidRPr="00D62A08">
        <w:rPr>
          <w:rFonts w:ascii="Times New Roman" w:hAnsi="Times New Roman"/>
          <w:sz w:val="26"/>
          <w:szCs w:val="26"/>
        </w:rPr>
        <w:t>Không tối ưu cho ứng dụng đồng bộ: Nếu ứng dụng không sử dụng các hàm bất đồng bộ, Uvicorn không mang lại lợi thế hiệu suất đáng kể so với các máy chủ đồng bộ truyền thống như Gunicorn.</w:t>
      </w:r>
    </w:p>
    <w:p w14:paraId="5687E508" w14:textId="0278BB07" w:rsidR="00536006"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536006" w:rsidRPr="00D62A08">
        <w:rPr>
          <w:rFonts w:ascii="Times New Roman" w:hAnsi="Times New Roman"/>
          <w:sz w:val="26"/>
          <w:szCs w:val="26"/>
        </w:rPr>
        <w:t>Cần cấu hình cho sản xuất (production): Khi triển khai trên môi trường sản xuất, người dùng cần phải điều chỉnh các tham số (như số worker hoặc cài đặt timeout) để đạt được hiệu năng tốt nhất, điều này có thể khó khăn với người mới.</w:t>
      </w:r>
    </w:p>
    <w:p w14:paraId="366A5666" w14:textId="110468E4" w:rsidR="00536006"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536006" w:rsidRPr="00D62A08">
        <w:rPr>
          <w:rFonts w:ascii="Times New Roman" w:hAnsi="Times New Roman"/>
          <w:sz w:val="26"/>
          <w:szCs w:val="26"/>
        </w:rPr>
        <w:t>Phụ thuộc vào Python Async: Mặc dù mạnh mẽ, nhưng Uvicorn chỉ thực sự tỏa sáng trong các ứng dụng bất đồng bộ. Nếu đội ngũ phát triển chưa quen với lập trình async, việc triển khai Uvicorn có thể tạo ra đường cong học tập lớn.</w:t>
      </w:r>
    </w:p>
    <w:p w14:paraId="5E427346" w14:textId="26B53FF9" w:rsidR="00CB3DEF" w:rsidRPr="00D62A08" w:rsidRDefault="003F3EF4" w:rsidP="003F3EF4">
      <w:pPr>
        <w:ind w:left="720"/>
        <w:jc w:val="both"/>
        <w:rPr>
          <w:rFonts w:ascii="Times New Roman" w:hAnsi="Times New Roman"/>
          <w:sz w:val="26"/>
          <w:szCs w:val="26"/>
        </w:rPr>
      </w:pPr>
      <w:r>
        <w:rPr>
          <w:rFonts w:ascii="Times New Roman" w:hAnsi="Times New Roman"/>
          <w:sz w:val="26"/>
          <w:szCs w:val="26"/>
        </w:rPr>
        <w:lastRenderedPageBreak/>
        <w:t xml:space="preserve">- </w:t>
      </w:r>
      <w:r w:rsidR="00536006" w:rsidRPr="00D62A08">
        <w:rPr>
          <w:rFonts w:ascii="Times New Roman" w:hAnsi="Times New Roman"/>
          <w:sz w:val="26"/>
          <w:szCs w:val="26"/>
        </w:rPr>
        <w:t>Ít tính năng so với Gunicorn/NGINX: So với Gunicorn hoặc NGINX, Uvicorn thiếu một số tính năng tích hợp như cân bằng tải hoặc quản lý SSL, khiến nó phù hợp hơn như một máy chủ ứng dụng thay vì một máy chủ web đầy đủ chức năng.</w:t>
      </w:r>
    </w:p>
    <w:p w14:paraId="42331B19" w14:textId="6CEE15D2" w:rsidR="00CB3DEF" w:rsidRPr="00D62A08" w:rsidRDefault="00CB3DEF">
      <w:pPr>
        <w:spacing w:after="160" w:line="259" w:lineRule="auto"/>
        <w:rPr>
          <w:rFonts w:ascii="Times New Roman" w:hAnsi="Times New Roman"/>
          <w:sz w:val="26"/>
          <w:szCs w:val="26"/>
        </w:rPr>
      </w:pPr>
      <w:del w:id="3196" w:author="lợi đoàn" w:date="2024-11-29T17:07:00Z">
        <w:r w:rsidRPr="00D62A08" w:rsidDel="00546F8E">
          <w:rPr>
            <w:rFonts w:ascii="Times New Roman" w:hAnsi="Times New Roman"/>
            <w:sz w:val="26"/>
            <w:szCs w:val="26"/>
          </w:rPr>
          <w:br w:type="page"/>
        </w:r>
      </w:del>
    </w:p>
    <w:p w14:paraId="4D759F9D" w14:textId="7C2B1C27" w:rsidR="004245CE" w:rsidRPr="00D62A08" w:rsidRDefault="004245CE" w:rsidP="00913CD9">
      <w:pPr>
        <w:numPr>
          <w:ilvl w:val="1"/>
          <w:numId w:val="10"/>
        </w:numPr>
        <w:tabs>
          <w:tab w:val="left" w:pos="540"/>
        </w:tabs>
        <w:spacing w:after="120"/>
        <w:ind w:left="851" w:hanging="567"/>
        <w:jc w:val="both"/>
        <w:outlineLvl w:val="1"/>
        <w:rPr>
          <w:rFonts w:ascii="Times New Roman" w:hAnsi="Times New Roman"/>
          <w:b/>
          <w:bCs/>
          <w:sz w:val="26"/>
          <w:szCs w:val="26"/>
        </w:rPr>
      </w:pPr>
      <w:bookmarkStart w:id="3197" w:name="_Toc183541788"/>
      <w:bookmarkStart w:id="3198" w:name="_Toc183825453"/>
      <w:r w:rsidRPr="00D62A08">
        <w:rPr>
          <w:rFonts w:ascii="Times New Roman" w:hAnsi="Times New Roman"/>
          <w:b/>
          <w:bCs/>
          <w:sz w:val="26"/>
          <w:szCs w:val="26"/>
        </w:rPr>
        <w:t>Giới thiệu về Docker</w:t>
      </w:r>
      <w:bookmarkEnd w:id="3197"/>
      <w:bookmarkEnd w:id="3198"/>
    </w:p>
    <w:p w14:paraId="300E5769" w14:textId="2692175D" w:rsidR="00642F74" w:rsidRPr="00D62A08" w:rsidRDefault="00642F74" w:rsidP="00913CD9">
      <w:pPr>
        <w:numPr>
          <w:ilvl w:val="2"/>
          <w:numId w:val="10"/>
        </w:numPr>
        <w:tabs>
          <w:tab w:val="left" w:pos="540"/>
        </w:tabs>
        <w:spacing w:after="120"/>
        <w:jc w:val="both"/>
        <w:outlineLvl w:val="2"/>
        <w:rPr>
          <w:rFonts w:ascii="Times New Roman" w:hAnsi="Times New Roman"/>
          <w:b/>
          <w:bCs/>
          <w:i/>
          <w:iCs/>
          <w:sz w:val="26"/>
          <w:szCs w:val="26"/>
        </w:rPr>
      </w:pPr>
      <w:bookmarkStart w:id="3199" w:name="_Toc183541789"/>
      <w:bookmarkStart w:id="3200" w:name="_Toc183825454"/>
      <w:r w:rsidRPr="00D62A08">
        <w:rPr>
          <w:rFonts w:ascii="Times New Roman" w:hAnsi="Times New Roman"/>
          <w:b/>
          <w:bCs/>
          <w:i/>
          <w:iCs/>
          <w:sz w:val="26"/>
          <w:szCs w:val="26"/>
        </w:rPr>
        <w:t>Khái niệm</w:t>
      </w:r>
      <w:bookmarkEnd w:id="3199"/>
      <w:bookmarkEnd w:id="3200"/>
    </w:p>
    <w:p w14:paraId="3F0F314F" w14:textId="217C0403" w:rsidR="006928C5" w:rsidRPr="00D62A08" w:rsidRDefault="003F3EF4" w:rsidP="003F3EF4">
      <w:pPr>
        <w:spacing w:after="120"/>
        <w:ind w:left="709"/>
        <w:jc w:val="both"/>
        <w:rPr>
          <w:rFonts w:ascii="Times New Roman" w:hAnsi="Times New Roman"/>
          <w:sz w:val="26"/>
          <w:szCs w:val="26"/>
        </w:rPr>
      </w:pPr>
      <w:r>
        <w:rPr>
          <w:rFonts w:ascii="Times New Roman" w:hAnsi="Times New Roman"/>
          <w:sz w:val="26"/>
          <w:szCs w:val="26"/>
        </w:rPr>
        <w:t xml:space="preserve">- </w:t>
      </w:r>
      <w:r w:rsidR="006928C5" w:rsidRPr="00D62A08">
        <w:rPr>
          <w:rFonts w:ascii="Times New Roman" w:hAnsi="Times New Roman"/>
          <w:sz w:val="26"/>
          <w:szCs w:val="26"/>
        </w:rPr>
        <w:t>Docker là một tập hợp các sản phẩm nền tảng như một dịch vụ (Platform as a Service - PaaS) sử dụng ảo hóa cấp hệ điều hành để phân phối phần mềm trong các gói được gọi là container. [11] Dịch vụ này có cả phiên bản miễn phí và trả phí. Phần mềm lưu trữ các container được gọi là Docker Engine. [12] Docker lần đầu tiên được phát hành vào năm 2013 và được phát triển bởi công ty Docker, Inc. [13]</w:t>
      </w:r>
    </w:p>
    <w:p w14:paraId="6FEC751F" w14:textId="7543FADE" w:rsidR="006928C5" w:rsidRPr="00D62A08" w:rsidRDefault="003F3EF4" w:rsidP="003F3EF4">
      <w:pPr>
        <w:spacing w:after="120"/>
        <w:ind w:left="709"/>
        <w:jc w:val="both"/>
        <w:rPr>
          <w:rFonts w:ascii="Times New Roman" w:hAnsi="Times New Roman"/>
          <w:sz w:val="26"/>
          <w:szCs w:val="26"/>
        </w:rPr>
      </w:pPr>
      <w:r>
        <w:rPr>
          <w:rFonts w:ascii="Times New Roman" w:hAnsi="Times New Roman"/>
          <w:sz w:val="26"/>
          <w:szCs w:val="26"/>
        </w:rPr>
        <w:t xml:space="preserve">- </w:t>
      </w:r>
      <w:r w:rsidR="006928C5" w:rsidRPr="00D62A08">
        <w:rPr>
          <w:rFonts w:ascii="Times New Roman" w:hAnsi="Times New Roman"/>
          <w:sz w:val="26"/>
          <w:szCs w:val="26"/>
        </w:rPr>
        <w:t>Docker là một công cụ được sử dụng để tự động hóa việc triển khai các ứng dụng trong các container nhẹ, cho phép các ứng dụng hoạt động hiệu quả trong các môi trường khác nhau mà vẫn giữ tính cô lập.</w:t>
      </w:r>
    </w:p>
    <w:p w14:paraId="313C21B3" w14:textId="6DDCD4A2" w:rsidR="00642F74" w:rsidRPr="00D62A08" w:rsidRDefault="00642F74" w:rsidP="00913CD9">
      <w:pPr>
        <w:numPr>
          <w:ilvl w:val="2"/>
          <w:numId w:val="10"/>
        </w:numPr>
        <w:tabs>
          <w:tab w:val="left" w:pos="540"/>
        </w:tabs>
        <w:spacing w:after="120"/>
        <w:jc w:val="both"/>
        <w:outlineLvl w:val="2"/>
        <w:rPr>
          <w:rFonts w:ascii="Times New Roman" w:hAnsi="Times New Roman"/>
          <w:b/>
          <w:bCs/>
          <w:i/>
          <w:iCs/>
          <w:sz w:val="26"/>
          <w:szCs w:val="26"/>
        </w:rPr>
      </w:pPr>
      <w:bookmarkStart w:id="3201" w:name="_Toc183541790"/>
      <w:bookmarkStart w:id="3202" w:name="_Toc183825455"/>
      <w:r w:rsidRPr="00D62A08">
        <w:rPr>
          <w:rFonts w:ascii="Times New Roman" w:hAnsi="Times New Roman"/>
          <w:b/>
          <w:bCs/>
          <w:i/>
          <w:iCs/>
          <w:sz w:val="26"/>
          <w:szCs w:val="26"/>
        </w:rPr>
        <w:t>Ưu điểm</w:t>
      </w:r>
      <w:bookmarkEnd w:id="3201"/>
      <w:bookmarkEnd w:id="3202"/>
    </w:p>
    <w:p w14:paraId="3A37725D" w14:textId="1D31471F" w:rsidR="00CD250D" w:rsidRPr="00D62A08" w:rsidRDefault="003F3EF4" w:rsidP="003F3EF4">
      <w:pPr>
        <w:pStyle w:val="ListParagraph"/>
        <w:jc w:val="both"/>
        <w:rPr>
          <w:sz w:val="26"/>
          <w:szCs w:val="26"/>
        </w:rPr>
      </w:pPr>
      <w:r>
        <w:rPr>
          <w:sz w:val="26"/>
          <w:szCs w:val="26"/>
        </w:rPr>
        <w:t xml:space="preserve">- </w:t>
      </w:r>
      <w:r w:rsidR="00CD250D" w:rsidRPr="00D62A08">
        <w:rPr>
          <w:sz w:val="26"/>
          <w:szCs w:val="26"/>
        </w:rPr>
        <w:t>Tính di động cao: Docker sử dụng container để đóng gói ứng dụng cùng với tất cả các phụ thuộc (libraries, dependencies, configuration files). Điều này giúp ứng dụng chạy ổn định trên mọi môi trường từ máy tính cá nhân, máy chủ, đến các dịch vụ cloud.</w:t>
      </w:r>
    </w:p>
    <w:p w14:paraId="7C2B2F5A" w14:textId="1F6CF4AE" w:rsidR="00CD250D" w:rsidRPr="00D62A08" w:rsidRDefault="003F3EF4" w:rsidP="003F3EF4">
      <w:pPr>
        <w:pStyle w:val="ListParagraph"/>
        <w:jc w:val="both"/>
        <w:rPr>
          <w:sz w:val="26"/>
          <w:szCs w:val="26"/>
        </w:rPr>
      </w:pPr>
      <w:r>
        <w:rPr>
          <w:sz w:val="26"/>
          <w:szCs w:val="26"/>
        </w:rPr>
        <w:t xml:space="preserve">- </w:t>
      </w:r>
      <w:r w:rsidR="00CD250D" w:rsidRPr="00D62A08">
        <w:rPr>
          <w:sz w:val="26"/>
          <w:szCs w:val="26"/>
        </w:rPr>
        <w:t>Tiết kiệm tài nguyên: Docker sử dụng ảo hóa cấp hệ điều hành thay vì ảo hóa toàn bộ máy như các máy ảo (VM). Điều này giúp Docker tiêu thụ ít tài nguyên hơn, khởi động nhanh hơn và hiệu suất cao hơn so với máy ảo.</w:t>
      </w:r>
    </w:p>
    <w:p w14:paraId="1FC47A2C" w14:textId="66C02086" w:rsidR="00CD250D" w:rsidRPr="00D62A08" w:rsidRDefault="003F3EF4" w:rsidP="003F3EF4">
      <w:pPr>
        <w:pStyle w:val="ListParagraph"/>
        <w:jc w:val="both"/>
        <w:rPr>
          <w:sz w:val="26"/>
          <w:szCs w:val="26"/>
        </w:rPr>
      </w:pPr>
      <w:r>
        <w:rPr>
          <w:sz w:val="26"/>
          <w:szCs w:val="26"/>
        </w:rPr>
        <w:t xml:space="preserve">- </w:t>
      </w:r>
      <w:r w:rsidR="00CD250D" w:rsidRPr="00D62A08">
        <w:rPr>
          <w:sz w:val="26"/>
          <w:szCs w:val="26"/>
        </w:rPr>
        <w:t>Khả năng mở rộng linh hoạt: Docker dễ dàng tích hợp với các công cụ như Kubernetes để triển khai và quản lý hàng nghìn container, giúp mở rộng ứng dụng một cách nhanh chóng.</w:t>
      </w:r>
    </w:p>
    <w:p w14:paraId="4F8FA1CE" w14:textId="41179121" w:rsidR="00CD250D" w:rsidRPr="00D62A08" w:rsidRDefault="003F3EF4" w:rsidP="003F3EF4">
      <w:pPr>
        <w:pStyle w:val="ListParagraph"/>
        <w:jc w:val="both"/>
        <w:rPr>
          <w:sz w:val="26"/>
          <w:szCs w:val="26"/>
        </w:rPr>
      </w:pPr>
      <w:r>
        <w:rPr>
          <w:sz w:val="26"/>
          <w:szCs w:val="26"/>
        </w:rPr>
        <w:t xml:space="preserve">- </w:t>
      </w:r>
      <w:r w:rsidR="00CD250D" w:rsidRPr="00D62A08">
        <w:rPr>
          <w:sz w:val="26"/>
          <w:szCs w:val="26"/>
        </w:rPr>
        <w:t>Dễ dàng triển khai và quản lý: Docker tự động hóa quy trình xây dựng, triển khai và quản lý ứng dụng thông qua các tệp Dockerfile và công cụ quản lý Docker Compose. Điều này làm giảm thời gian thiết lập và quản lý môi trường phát triển.</w:t>
      </w:r>
    </w:p>
    <w:p w14:paraId="543F420A" w14:textId="477B15DB" w:rsidR="00CD250D" w:rsidRPr="00D62A08" w:rsidRDefault="003F3EF4" w:rsidP="003F3EF4">
      <w:pPr>
        <w:pStyle w:val="ListParagraph"/>
        <w:jc w:val="both"/>
        <w:rPr>
          <w:sz w:val="26"/>
          <w:szCs w:val="26"/>
        </w:rPr>
      </w:pPr>
      <w:r>
        <w:rPr>
          <w:sz w:val="26"/>
          <w:szCs w:val="26"/>
        </w:rPr>
        <w:t xml:space="preserve">- </w:t>
      </w:r>
      <w:r w:rsidR="00CD250D" w:rsidRPr="00D62A08">
        <w:rPr>
          <w:sz w:val="26"/>
          <w:szCs w:val="26"/>
        </w:rPr>
        <w:t>Hệ sinh thái phong phú: Docker Hub, kho lưu trữ container chính thức của Docker, cung cấp hàng ngàn hình ảnh (images) đã được chuẩn bị sẵn từ cộng đồng và các nhà phát triển, giúp tiết kiệm thời gian khi bắt đầu dự án.</w:t>
      </w:r>
    </w:p>
    <w:p w14:paraId="19D54A2F" w14:textId="6D505EAB" w:rsidR="00CD250D" w:rsidRPr="00D62A08" w:rsidRDefault="003F3EF4" w:rsidP="003F3EF4">
      <w:pPr>
        <w:pStyle w:val="ListParagraph"/>
        <w:jc w:val="both"/>
        <w:rPr>
          <w:sz w:val="26"/>
          <w:szCs w:val="26"/>
        </w:rPr>
      </w:pPr>
      <w:r>
        <w:rPr>
          <w:sz w:val="26"/>
          <w:szCs w:val="26"/>
        </w:rPr>
        <w:lastRenderedPageBreak/>
        <w:t xml:space="preserve">- </w:t>
      </w:r>
      <w:r w:rsidR="00CD250D" w:rsidRPr="00D62A08">
        <w:rPr>
          <w:sz w:val="26"/>
          <w:szCs w:val="26"/>
        </w:rPr>
        <w:t>Hỗ trợ CI/CD tốt: Docker tích hợp liền mạch với các công cụ tích hợp liên tục (CI) và triển khai liên tục (CD) như Jenkins, GitLab CI/CD, GitHub Actions, giúp tăng tốc độ phát triển và triển khai phần mềm.</w:t>
      </w:r>
    </w:p>
    <w:p w14:paraId="4BD64F53" w14:textId="7F6CAF61" w:rsidR="00CD250D" w:rsidRPr="00D62A08" w:rsidRDefault="003F3EF4" w:rsidP="003F3EF4">
      <w:pPr>
        <w:pStyle w:val="ListParagraph"/>
        <w:jc w:val="both"/>
        <w:rPr>
          <w:b/>
          <w:bCs/>
          <w:i/>
          <w:iCs/>
          <w:sz w:val="26"/>
          <w:szCs w:val="26"/>
        </w:rPr>
      </w:pPr>
      <w:r>
        <w:rPr>
          <w:sz w:val="26"/>
          <w:szCs w:val="26"/>
        </w:rPr>
        <w:t xml:space="preserve">- </w:t>
      </w:r>
      <w:r w:rsidR="00CD250D" w:rsidRPr="00D62A08">
        <w:rPr>
          <w:sz w:val="26"/>
          <w:szCs w:val="26"/>
        </w:rPr>
        <w:t>Tăng cường bảo mật ứng dụng: Các container hoạt động độc lập, cách ly ứng dụng và các phụ thuộc của chúng khỏi hệ điều hành chính, giúp giảm nguy cơ ảnh hưởng lẫn nhau giữa các ứng dụng</w:t>
      </w:r>
      <w:r w:rsidR="00CD250D" w:rsidRPr="00D62A08">
        <w:rPr>
          <w:b/>
          <w:bCs/>
          <w:i/>
          <w:iCs/>
          <w:sz w:val="26"/>
          <w:szCs w:val="26"/>
        </w:rPr>
        <w:t>.</w:t>
      </w:r>
    </w:p>
    <w:p w14:paraId="6AE59F99" w14:textId="35957145" w:rsidR="00642F74" w:rsidRPr="00D62A08" w:rsidRDefault="00642F74" w:rsidP="00913CD9">
      <w:pPr>
        <w:numPr>
          <w:ilvl w:val="2"/>
          <w:numId w:val="10"/>
        </w:numPr>
        <w:tabs>
          <w:tab w:val="left" w:pos="540"/>
        </w:tabs>
        <w:spacing w:after="120"/>
        <w:jc w:val="both"/>
        <w:outlineLvl w:val="2"/>
        <w:rPr>
          <w:rFonts w:ascii="Times New Roman" w:hAnsi="Times New Roman"/>
          <w:b/>
          <w:bCs/>
          <w:i/>
          <w:iCs/>
          <w:sz w:val="26"/>
          <w:szCs w:val="26"/>
        </w:rPr>
      </w:pPr>
      <w:bookmarkStart w:id="3203" w:name="_Toc183541791"/>
      <w:bookmarkStart w:id="3204" w:name="_Toc183825456"/>
      <w:r w:rsidRPr="00D62A08">
        <w:rPr>
          <w:rFonts w:ascii="Times New Roman" w:hAnsi="Times New Roman"/>
          <w:b/>
          <w:bCs/>
          <w:i/>
          <w:iCs/>
          <w:sz w:val="26"/>
          <w:szCs w:val="26"/>
        </w:rPr>
        <w:t>Nhược điểm</w:t>
      </w:r>
      <w:bookmarkEnd w:id="3203"/>
      <w:bookmarkEnd w:id="3204"/>
    </w:p>
    <w:p w14:paraId="1CF968FC" w14:textId="637E9E12" w:rsidR="004165A5" w:rsidRPr="00D62A08" w:rsidRDefault="003F3EF4" w:rsidP="003F3EF4">
      <w:pPr>
        <w:pStyle w:val="ListParagraph"/>
        <w:jc w:val="both"/>
        <w:rPr>
          <w:sz w:val="26"/>
          <w:szCs w:val="26"/>
        </w:rPr>
      </w:pPr>
      <w:r>
        <w:rPr>
          <w:sz w:val="26"/>
          <w:szCs w:val="26"/>
        </w:rPr>
        <w:t xml:space="preserve">- </w:t>
      </w:r>
      <w:r w:rsidR="004165A5" w:rsidRPr="00D62A08">
        <w:rPr>
          <w:sz w:val="26"/>
          <w:szCs w:val="26"/>
        </w:rPr>
        <w:t>Hiệu năng kém hơn so với hệ điều hành gốc: Mặc dù hiệu quả hơn máy ảo, Docker vẫn không đạt được hiệu năng tương đương với việc chạy trực tiếp trên hệ điều hành gốc, đặc biệt là trong các ứng dụng yêu cầu hiệu năng cao.</w:t>
      </w:r>
    </w:p>
    <w:p w14:paraId="273D4FBC" w14:textId="41D4508D" w:rsidR="004165A5" w:rsidRPr="00D62A08" w:rsidRDefault="003F3EF4" w:rsidP="003F3EF4">
      <w:pPr>
        <w:pStyle w:val="ListParagraph"/>
        <w:jc w:val="both"/>
        <w:rPr>
          <w:sz w:val="26"/>
          <w:szCs w:val="26"/>
        </w:rPr>
      </w:pPr>
      <w:r>
        <w:rPr>
          <w:sz w:val="26"/>
          <w:szCs w:val="26"/>
        </w:rPr>
        <w:t xml:space="preserve">- </w:t>
      </w:r>
      <w:r w:rsidR="004165A5" w:rsidRPr="00D62A08">
        <w:rPr>
          <w:sz w:val="26"/>
          <w:szCs w:val="26"/>
        </w:rPr>
        <w:t>Khó quản lý trong môi trường lớn: Khi số lượng container tăng lên, việc quản lý chúng trở nên phức tạp. Cần các công cụ bổ trợ như Kubernetes hoặc Docker Swarm để quản lý và cân bằng tải.</w:t>
      </w:r>
    </w:p>
    <w:p w14:paraId="76289E02" w14:textId="2071F63A" w:rsidR="004165A5" w:rsidRPr="00D62A08" w:rsidRDefault="003F3EF4" w:rsidP="003F3EF4">
      <w:pPr>
        <w:pStyle w:val="ListParagraph"/>
        <w:jc w:val="both"/>
        <w:rPr>
          <w:sz w:val="26"/>
          <w:szCs w:val="26"/>
        </w:rPr>
      </w:pPr>
      <w:r>
        <w:rPr>
          <w:sz w:val="26"/>
          <w:szCs w:val="26"/>
        </w:rPr>
        <w:t xml:space="preserve">- </w:t>
      </w:r>
      <w:r w:rsidR="004165A5" w:rsidRPr="00D62A08">
        <w:rPr>
          <w:sz w:val="26"/>
          <w:szCs w:val="26"/>
        </w:rPr>
        <w:t>Không phù hợp cho tất cả các ứng dụng: Docker không phải lúc nào cũng là giải pháp tốt nhất cho các ứng dụng nặng về đồ họa, hệ điều hành Windows hoặc các ứng dụng yêu cầu tính toàn vẹn dữ liệu cao.</w:t>
      </w:r>
    </w:p>
    <w:p w14:paraId="0F42B435" w14:textId="49499351" w:rsidR="004165A5" w:rsidRPr="00D62A08" w:rsidRDefault="003F3EF4" w:rsidP="003F3EF4">
      <w:pPr>
        <w:pStyle w:val="ListParagraph"/>
        <w:jc w:val="both"/>
        <w:rPr>
          <w:sz w:val="26"/>
          <w:szCs w:val="26"/>
        </w:rPr>
      </w:pPr>
      <w:r>
        <w:rPr>
          <w:sz w:val="26"/>
          <w:szCs w:val="26"/>
        </w:rPr>
        <w:t xml:space="preserve">- </w:t>
      </w:r>
      <w:r w:rsidR="004165A5" w:rsidRPr="00D62A08">
        <w:rPr>
          <w:sz w:val="26"/>
          <w:szCs w:val="26"/>
        </w:rPr>
        <w:t>Phụ thuộc vào nhân Linux: Docker hoạt động tốt nhất trên hệ điều hành Linux. Trên các hệ điều hành khác như Windows hoặc macOS, Docker chạy thông qua một máy ảo, có thể làm giảm hiệu suất.</w:t>
      </w:r>
    </w:p>
    <w:p w14:paraId="0D0803F0" w14:textId="349978A2" w:rsidR="004165A5" w:rsidRPr="00D62A08" w:rsidRDefault="003F3EF4" w:rsidP="003F3EF4">
      <w:pPr>
        <w:pStyle w:val="ListParagraph"/>
        <w:jc w:val="both"/>
        <w:rPr>
          <w:sz w:val="26"/>
          <w:szCs w:val="26"/>
        </w:rPr>
      </w:pPr>
      <w:r>
        <w:rPr>
          <w:sz w:val="26"/>
          <w:szCs w:val="26"/>
        </w:rPr>
        <w:t xml:space="preserve">- </w:t>
      </w:r>
      <w:r w:rsidR="004165A5" w:rsidRPr="00D62A08">
        <w:rPr>
          <w:sz w:val="26"/>
          <w:szCs w:val="26"/>
        </w:rPr>
        <w:t>Cần đường cong học tập: Đối với người mới, việc học cách viết Dockerfile, quản lý image và container, hoặc xử lý các vấn đề mạng trong Docker có thể đòi hỏi nhiều thời gian và công sức.</w:t>
      </w:r>
    </w:p>
    <w:p w14:paraId="41272C5F" w14:textId="18595F91" w:rsidR="004165A5" w:rsidRPr="00D62A08" w:rsidRDefault="003F3EF4" w:rsidP="003F3EF4">
      <w:pPr>
        <w:pStyle w:val="ListParagraph"/>
        <w:jc w:val="both"/>
        <w:rPr>
          <w:b/>
          <w:bCs/>
          <w:i/>
          <w:iCs/>
          <w:sz w:val="26"/>
          <w:szCs w:val="26"/>
        </w:rPr>
      </w:pPr>
      <w:r>
        <w:rPr>
          <w:sz w:val="26"/>
          <w:szCs w:val="26"/>
        </w:rPr>
        <w:t xml:space="preserve">- </w:t>
      </w:r>
      <w:r w:rsidR="004165A5" w:rsidRPr="00D62A08">
        <w:rPr>
          <w:sz w:val="26"/>
          <w:szCs w:val="26"/>
        </w:rPr>
        <w:t>Rủi ro bảo mật nếu không quản lý tốt: Nếu sử dụng các hình ảnh từ nguồn không đáng tin cậy trên Docker Hub, bạn có thể đưa mã độc hoặc lỗ hổng bảo mật vào ứng dụng.</w:t>
      </w:r>
    </w:p>
    <w:p w14:paraId="0C83C813" w14:textId="77777777" w:rsidR="00CB3DEF" w:rsidRPr="00D62A08" w:rsidRDefault="00CB3DEF" w:rsidP="00CB3DEF">
      <w:pPr>
        <w:pStyle w:val="ListParagraph"/>
        <w:jc w:val="both"/>
        <w:rPr>
          <w:b/>
          <w:bCs/>
          <w:i/>
          <w:iCs/>
          <w:sz w:val="26"/>
          <w:szCs w:val="26"/>
        </w:rPr>
      </w:pPr>
    </w:p>
    <w:p w14:paraId="19B5F768" w14:textId="0628AD0B" w:rsidR="004245CE" w:rsidRPr="00D62A08" w:rsidRDefault="004245CE" w:rsidP="00913CD9">
      <w:pPr>
        <w:numPr>
          <w:ilvl w:val="1"/>
          <w:numId w:val="10"/>
        </w:numPr>
        <w:tabs>
          <w:tab w:val="left" w:pos="540"/>
        </w:tabs>
        <w:spacing w:after="120"/>
        <w:ind w:left="851" w:hanging="567"/>
        <w:jc w:val="both"/>
        <w:outlineLvl w:val="1"/>
        <w:rPr>
          <w:rFonts w:ascii="Times New Roman" w:hAnsi="Times New Roman"/>
          <w:b/>
          <w:bCs/>
          <w:sz w:val="26"/>
          <w:szCs w:val="26"/>
        </w:rPr>
      </w:pPr>
      <w:bookmarkStart w:id="3205" w:name="_Toc183541792"/>
      <w:bookmarkStart w:id="3206" w:name="_Toc183825457"/>
      <w:r w:rsidRPr="00D62A08">
        <w:rPr>
          <w:rFonts w:ascii="Times New Roman" w:hAnsi="Times New Roman"/>
          <w:b/>
          <w:bCs/>
          <w:sz w:val="26"/>
          <w:szCs w:val="26"/>
        </w:rPr>
        <w:t>Giới thiệu về Github</w:t>
      </w:r>
      <w:bookmarkEnd w:id="3205"/>
      <w:bookmarkEnd w:id="3206"/>
    </w:p>
    <w:p w14:paraId="54A5FF18" w14:textId="727D7045" w:rsidR="00642F74" w:rsidRPr="00D62A08" w:rsidRDefault="00642F74" w:rsidP="00913CD9">
      <w:pPr>
        <w:numPr>
          <w:ilvl w:val="2"/>
          <w:numId w:val="10"/>
        </w:numPr>
        <w:tabs>
          <w:tab w:val="left" w:pos="540"/>
        </w:tabs>
        <w:spacing w:after="120"/>
        <w:jc w:val="both"/>
        <w:outlineLvl w:val="2"/>
        <w:rPr>
          <w:rFonts w:ascii="Times New Roman" w:hAnsi="Times New Roman"/>
          <w:b/>
          <w:bCs/>
          <w:i/>
          <w:iCs/>
          <w:sz w:val="26"/>
          <w:szCs w:val="26"/>
        </w:rPr>
      </w:pPr>
      <w:bookmarkStart w:id="3207" w:name="_Toc183541793"/>
      <w:bookmarkStart w:id="3208" w:name="_Toc183825458"/>
      <w:r w:rsidRPr="00D62A08">
        <w:rPr>
          <w:rFonts w:ascii="Times New Roman" w:hAnsi="Times New Roman"/>
          <w:b/>
          <w:bCs/>
          <w:i/>
          <w:iCs/>
          <w:sz w:val="26"/>
          <w:szCs w:val="26"/>
        </w:rPr>
        <w:t>Khái niệm</w:t>
      </w:r>
      <w:bookmarkEnd w:id="3207"/>
      <w:bookmarkEnd w:id="3208"/>
    </w:p>
    <w:p w14:paraId="01347248" w14:textId="1039942F" w:rsidR="004165A5" w:rsidRPr="00D62A08" w:rsidRDefault="003F3EF4" w:rsidP="003F3EF4">
      <w:pPr>
        <w:pStyle w:val="ListParagraph"/>
        <w:jc w:val="both"/>
        <w:rPr>
          <w:b/>
          <w:bCs/>
          <w:i/>
          <w:iCs/>
          <w:sz w:val="26"/>
          <w:szCs w:val="26"/>
        </w:rPr>
      </w:pPr>
      <w:r>
        <w:rPr>
          <w:b/>
          <w:bCs/>
          <w:sz w:val="26"/>
          <w:szCs w:val="26"/>
          <w:shd w:val="clear" w:color="auto" w:fill="FFFFFF"/>
        </w:rPr>
        <w:t xml:space="preserve">- </w:t>
      </w:r>
      <w:r w:rsidR="004165A5" w:rsidRPr="00D62A08">
        <w:rPr>
          <w:b/>
          <w:bCs/>
          <w:sz w:val="26"/>
          <w:szCs w:val="26"/>
          <w:shd w:val="clear" w:color="auto" w:fill="FFFFFF"/>
        </w:rPr>
        <w:t>GitHub</w:t>
      </w:r>
      <w:r w:rsidR="004165A5" w:rsidRPr="00D62A08">
        <w:rPr>
          <w:sz w:val="26"/>
          <w:szCs w:val="26"/>
          <w:shd w:val="clear" w:color="auto" w:fill="FFFFFF"/>
        </w:rPr>
        <w:t> là một dịch vụ cung cấp </w:t>
      </w:r>
      <w:hyperlink r:id="rId29" w:tooltip="Kho lưu trữ mã nguồn (trang không tồn tại)" w:history="1">
        <w:r w:rsidR="004165A5" w:rsidRPr="00D62A08">
          <w:rPr>
            <w:rStyle w:val="Hyperlink"/>
            <w:color w:val="auto"/>
            <w:sz w:val="26"/>
            <w:szCs w:val="26"/>
            <w:shd w:val="clear" w:color="auto" w:fill="FFFFFF"/>
          </w:rPr>
          <w:t>kho lưu trữ mã nguồn</w:t>
        </w:r>
      </w:hyperlink>
      <w:r w:rsidR="004165A5" w:rsidRPr="00D62A08">
        <w:rPr>
          <w:sz w:val="26"/>
          <w:szCs w:val="26"/>
          <w:shd w:val="clear" w:color="auto" w:fill="FFFFFF"/>
        </w:rPr>
        <w:t> </w:t>
      </w:r>
      <w:hyperlink r:id="rId30" w:tooltip="Git (phần mềm)" w:history="1">
        <w:r w:rsidR="004165A5" w:rsidRPr="00D62A08">
          <w:rPr>
            <w:rStyle w:val="Hyperlink"/>
            <w:color w:val="auto"/>
            <w:sz w:val="26"/>
            <w:szCs w:val="26"/>
            <w:shd w:val="clear" w:color="auto" w:fill="FFFFFF"/>
          </w:rPr>
          <w:t>Git</w:t>
        </w:r>
      </w:hyperlink>
      <w:r w:rsidR="004165A5" w:rsidRPr="00D62A08">
        <w:rPr>
          <w:sz w:val="26"/>
          <w:szCs w:val="26"/>
          <w:shd w:val="clear" w:color="auto" w:fill="FFFFFF"/>
        </w:rPr>
        <w:t> dựa trên nền web cho các dự án phát triển phần mềm. GitHub cung cấp cả phiên bản trả tiền lẫn miễn phí cho các tài khoản. Các dự án </w:t>
      </w:r>
      <w:hyperlink r:id="rId31" w:tooltip="Phần mềm nguồn mở" w:history="1">
        <w:r w:rsidR="004165A5" w:rsidRPr="00D62A08">
          <w:rPr>
            <w:rStyle w:val="Hyperlink"/>
            <w:color w:val="auto"/>
            <w:sz w:val="26"/>
            <w:szCs w:val="26"/>
            <w:shd w:val="clear" w:color="auto" w:fill="FFFFFF"/>
          </w:rPr>
          <w:t>mã nguồn mở</w:t>
        </w:r>
      </w:hyperlink>
      <w:r w:rsidR="004165A5" w:rsidRPr="00D62A08">
        <w:rPr>
          <w:sz w:val="26"/>
          <w:szCs w:val="26"/>
          <w:shd w:val="clear" w:color="auto" w:fill="FFFFFF"/>
        </w:rPr>
        <w:t> sẽ được cung cấp kho lưu trữ miễn phí. Tính đến tháng 4 năm 2016, GitHub có hơn 14 triệu người sử dụng với hơn 35 triệu kho mã nguồn [14], làm cho nó trở thành máy chủ chứa mã nguồn lớn trên thế giới</w:t>
      </w:r>
      <w:r w:rsidR="004165A5" w:rsidRPr="00D62A08">
        <w:rPr>
          <w:b/>
          <w:bCs/>
          <w:i/>
          <w:iCs/>
          <w:sz w:val="26"/>
          <w:szCs w:val="26"/>
        </w:rPr>
        <w:t xml:space="preserve"> </w:t>
      </w:r>
    </w:p>
    <w:p w14:paraId="2B58A109" w14:textId="77777777" w:rsidR="004F7F73" w:rsidRPr="00D62A08" w:rsidRDefault="004165A5" w:rsidP="00CB3DEF">
      <w:pPr>
        <w:keepNext/>
        <w:jc w:val="center"/>
        <w:rPr>
          <w:rFonts w:ascii="Times New Roman" w:hAnsi="Times New Roman"/>
          <w:sz w:val="26"/>
          <w:szCs w:val="26"/>
        </w:rPr>
      </w:pPr>
      <w:r w:rsidRPr="00D62A08">
        <w:rPr>
          <w:rFonts w:ascii="Times New Roman" w:hAnsi="Times New Roman"/>
          <w:noProof/>
          <w:sz w:val="26"/>
          <w:szCs w:val="26"/>
        </w:rPr>
        <w:lastRenderedPageBreak/>
        <w:drawing>
          <wp:inline distT="0" distB="0" distL="0" distR="0" wp14:anchorId="0A8A6CF7" wp14:editId="11C476BB">
            <wp:extent cx="3429000" cy="1714500"/>
            <wp:effectExtent l="0" t="0" r="0" b="0"/>
            <wp:docPr id="25" name="Picture 25" descr="GitHub | Microsoft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tHub | Microsoft Wiki | Fando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9000" cy="1714500"/>
                    </a:xfrm>
                    <a:prstGeom prst="rect">
                      <a:avLst/>
                    </a:prstGeom>
                    <a:noFill/>
                    <a:ln>
                      <a:noFill/>
                    </a:ln>
                  </pic:spPr>
                </pic:pic>
              </a:graphicData>
            </a:graphic>
          </wp:inline>
        </w:drawing>
      </w:r>
    </w:p>
    <w:p w14:paraId="16190550" w14:textId="74C217B8" w:rsidR="004165A5" w:rsidRPr="00D62A08" w:rsidRDefault="004F7F73" w:rsidP="004E0C81">
      <w:pPr>
        <w:pStyle w:val="Caption"/>
        <w:jc w:val="center"/>
        <w:outlineLvl w:val="0"/>
        <w:rPr>
          <w:rFonts w:ascii="Times New Roman" w:hAnsi="Times New Roman"/>
          <w:b/>
          <w:bCs/>
          <w:color w:val="auto"/>
          <w:sz w:val="26"/>
          <w:szCs w:val="26"/>
        </w:rPr>
      </w:pPr>
      <w:bookmarkStart w:id="3209" w:name="_Toc183825459"/>
      <w:r w:rsidRPr="00D62A08">
        <w:rPr>
          <w:rFonts w:ascii="Times New Roman" w:hAnsi="Times New Roman"/>
          <w:color w:val="auto"/>
          <w:sz w:val="26"/>
          <w:szCs w:val="26"/>
        </w:rPr>
        <w:t xml:space="preserve">Hình 2. </w:t>
      </w:r>
      <w:r w:rsidRPr="00D62A08">
        <w:rPr>
          <w:rFonts w:ascii="Times New Roman" w:hAnsi="Times New Roman"/>
          <w:color w:val="auto"/>
          <w:sz w:val="26"/>
          <w:szCs w:val="26"/>
        </w:rPr>
        <w:fldChar w:fldCharType="begin"/>
      </w:r>
      <w:r w:rsidRPr="00D62A08">
        <w:rPr>
          <w:rFonts w:ascii="Times New Roman" w:hAnsi="Times New Roman"/>
          <w:color w:val="auto"/>
          <w:sz w:val="26"/>
          <w:szCs w:val="26"/>
        </w:rPr>
        <w:instrText xml:space="preserve"> SEQ Hình_2. \* ARABIC </w:instrText>
      </w:r>
      <w:r w:rsidRPr="00D62A08">
        <w:rPr>
          <w:rFonts w:ascii="Times New Roman" w:hAnsi="Times New Roman"/>
          <w:color w:val="auto"/>
          <w:sz w:val="26"/>
          <w:szCs w:val="26"/>
        </w:rPr>
        <w:fldChar w:fldCharType="separate"/>
      </w:r>
      <w:r w:rsidR="007B4A50">
        <w:rPr>
          <w:rFonts w:ascii="Times New Roman" w:hAnsi="Times New Roman"/>
          <w:noProof/>
          <w:color w:val="auto"/>
          <w:sz w:val="26"/>
          <w:szCs w:val="26"/>
        </w:rPr>
        <w:t>4</w:t>
      </w:r>
      <w:r w:rsidRPr="00D62A08">
        <w:rPr>
          <w:rFonts w:ascii="Times New Roman" w:hAnsi="Times New Roman"/>
          <w:color w:val="auto"/>
          <w:sz w:val="26"/>
          <w:szCs w:val="26"/>
        </w:rPr>
        <w:fldChar w:fldCharType="end"/>
      </w:r>
      <w:r w:rsidRPr="00D62A08">
        <w:rPr>
          <w:rFonts w:ascii="Times New Roman" w:hAnsi="Times New Roman"/>
          <w:color w:val="auto"/>
          <w:sz w:val="26"/>
          <w:szCs w:val="26"/>
        </w:rPr>
        <w:t>: Logo GitHub</w:t>
      </w:r>
      <w:bookmarkEnd w:id="3209"/>
    </w:p>
    <w:p w14:paraId="7F382D3B" w14:textId="42D85B13" w:rsidR="00642F74" w:rsidRPr="00D62A08" w:rsidRDefault="00642F74" w:rsidP="00913CD9">
      <w:pPr>
        <w:numPr>
          <w:ilvl w:val="2"/>
          <w:numId w:val="10"/>
        </w:numPr>
        <w:tabs>
          <w:tab w:val="left" w:pos="540"/>
        </w:tabs>
        <w:spacing w:after="120"/>
        <w:jc w:val="both"/>
        <w:outlineLvl w:val="2"/>
        <w:rPr>
          <w:rFonts w:ascii="Times New Roman" w:hAnsi="Times New Roman"/>
          <w:b/>
          <w:bCs/>
          <w:i/>
          <w:iCs/>
          <w:sz w:val="26"/>
          <w:szCs w:val="26"/>
        </w:rPr>
      </w:pPr>
      <w:bookmarkStart w:id="3210" w:name="_Toc183541794"/>
      <w:bookmarkStart w:id="3211" w:name="_Toc183825460"/>
      <w:r w:rsidRPr="00D62A08">
        <w:rPr>
          <w:rFonts w:ascii="Times New Roman" w:hAnsi="Times New Roman"/>
          <w:b/>
          <w:bCs/>
          <w:i/>
          <w:iCs/>
          <w:sz w:val="26"/>
          <w:szCs w:val="26"/>
        </w:rPr>
        <w:t>Ưu điểm</w:t>
      </w:r>
      <w:bookmarkEnd w:id="3210"/>
      <w:bookmarkEnd w:id="3211"/>
    </w:p>
    <w:p w14:paraId="6A9473AB" w14:textId="55B1DAAE" w:rsidR="005770F2"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5770F2" w:rsidRPr="00D62A08">
        <w:rPr>
          <w:rFonts w:ascii="Times New Roman" w:hAnsi="Times New Roman"/>
          <w:sz w:val="26"/>
          <w:szCs w:val="26"/>
        </w:rPr>
        <w:t>Quản lý mã nguồn hiệu quả: GitHub cung cấp một nền tảng mạnh mẽ để quản lý mã nguồn thông qua Git, cho phép theo dõi, lưu trữ và quản lý lịch sử thay đổi của dự án một cách rõ ràng và dễ dàng.</w:t>
      </w:r>
    </w:p>
    <w:p w14:paraId="5C265424" w14:textId="73FA1BE5" w:rsidR="005770F2"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5770F2" w:rsidRPr="00D62A08">
        <w:rPr>
          <w:rFonts w:ascii="Times New Roman" w:hAnsi="Times New Roman"/>
          <w:sz w:val="26"/>
          <w:szCs w:val="26"/>
        </w:rPr>
        <w:t>Hỗ trợ làm việc nhóm: Tính năng Pull Requests, Issues, Projects, và Code Review giúp các nhóm cộng tác hiệu quả, thảo luận về mã nguồn, và theo dõi tiến độ dự án.</w:t>
      </w:r>
    </w:p>
    <w:p w14:paraId="4576CDEE" w14:textId="5B9AD4B2" w:rsidR="005770F2"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5770F2" w:rsidRPr="00D62A08">
        <w:rPr>
          <w:rFonts w:ascii="Times New Roman" w:hAnsi="Times New Roman"/>
          <w:sz w:val="26"/>
          <w:szCs w:val="26"/>
        </w:rPr>
        <w:t>Dễ dàng tích hợp: GitHub tích hợp tốt với nhiều công cụ DevOps và CI/CD như Jenkins, CircleCI, Travis CI, GitLab CI/CD, giúp tự động hóa quy trình phát triển và triển khai.</w:t>
      </w:r>
    </w:p>
    <w:p w14:paraId="79C71007" w14:textId="3FAA8F0F" w:rsidR="005770F2"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5770F2" w:rsidRPr="00D62A08">
        <w:rPr>
          <w:rFonts w:ascii="Times New Roman" w:hAnsi="Times New Roman"/>
          <w:sz w:val="26"/>
          <w:szCs w:val="26"/>
        </w:rPr>
        <w:t>Hỗ trợ kho lưu trữ công khai và riêng tư: GitHub cho phép tạo kho lưu trữ công khai miễn phí, lý tưởng cho các dự án mã nguồn mở, và cũng cung cấp tùy chọn lưu trữ riêng tư cho các dự án thương mại.</w:t>
      </w:r>
    </w:p>
    <w:p w14:paraId="64BEE450" w14:textId="45C77011" w:rsidR="005770F2"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5770F2" w:rsidRPr="00D62A08">
        <w:rPr>
          <w:rFonts w:ascii="Times New Roman" w:hAnsi="Times New Roman"/>
          <w:sz w:val="26"/>
          <w:szCs w:val="26"/>
        </w:rPr>
        <w:t>Cộng đồng lớn và tài nguyên phong phú: Là nền tảng phổ biến nhất, GitHub có cộng đồng rộng lớn, cung cấp hàng triệu dự án mã nguồn mở và tài liệu hữu ích. Điều này làm cho nó trở thành một nơi lý tưởng để học tập và chia sẻ kinh nghiệm.</w:t>
      </w:r>
    </w:p>
    <w:p w14:paraId="0A49B000" w14:textId="4D786700" w:rsidR="005770F2"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5770F2" w:rsidRPr="00D62A08">
        <w:rPr>
          <w:rFonts w:ascii="Times New Roman" w:hAnsi="Times New Roman"/>
          <w:sz w:val="26"/>
          <w:szCs w:val="26"/>
        </w:rPr>
        <w:t>Giao diện trực quan và dễ sử dụng: Giao diện web và ứng dụng GitHub Desktop thân thiện, hỗ trợ quản lý mã nguồn ngay cả với những người không quen với dòng lệnh.</w:t>
      </w:r>
    </w:p>
    <w:p w14:paraId="47F1A8CC" w14:textId="667F6AD6" w:rsidR="005770F2"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5770F2" w:rsidRPr="00D62A08">
        <w:rPr>
          <w:rFonts w:ascii="Times New Roman" w:hAnsi="Times New Roman"/>
          <w:sz w:val="26"/>
          <w:szCs w:val="26"/>
        </w:rPr>
        <w:t>Hỗ trợ tài liệu và Wiki: GitHub cho phép tạo Wiki và tài liệu chi tiết cho dự án, giúp các nhóm và cộng đồng dễ dàng hiểu và sử dụng dự án.</w:t>
      </w:r>
    </w:p>
    <w:p w14:paraId="1CE567D0" w14:textId="4B73E752" w:rsidR="005770F2"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5770F2" w:rsidRPr="00D62A08">
        <w:rPr>
          <w:rFonts w:ascii="Times New Roman" w:hAnsi="Times New Roman"/>
          <w:sz w:val="26"/>
          <w:szCs w:val="26"/>
        </w:rPr>
        <w:t>Bảo mật mạnh mẽ: Các tính năng như quét lỗ hổng bảo mật, kiểm tra phụ thuộc, và bảo vệ nhánh (Branch Protection) giúp tăng cường bảo mật cho các dự án.</w:t>
      </w:r>
    </w:p>
    <w:p w14:paraId="012ACE2F" w14:textId="56772E7F" w:rsidR="00CB3DEF"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5770F2" w:rsidRPr="00D62A08">
        <w:rPr>
          <w:rFonts w:ascii="Times New Roman" w:hAnsi="Times New Roman"/>
          <w:sz w:val="26"/>
          <w:szCs w:val="26"/>
        </w:rPr>
        <w:t>Triển khai GitHub Pages: GitHub hỗ trợ triển khai các trang web tĩnh thông qua GitHub Pages, rất tiện lợi cho việc lưu trữ tài liệu hoặc trang giới thiệu dự án.</w:t>
      </w:r>
    </w:p>
    <w:p w14:paraId="605DCDEA" w14:textId="04C806EA" w:rsidR="00CB3DEF" w:rsidRPr="00D62A08" w:rsidRDefault="00CB3DEF">
      <w:pPr>
        <w:spacing w:after="160" w:line="259" w:lineRule="auto"/>
        <w:rPr>
          <w:rFonts w:ascii="Times New Roman" w:hAnsi="Times New Roman"/>
          <w:sz w:val="26"/>
          <w:szCs w:val="26"/>
        </w:rPr>
      </w:pPr>
      <w:del w:id="3212" w:author="lợi đoàn" w:date="2024-11-29T17:07:00Z">
        <w:r w:rsidRPr="00D62A08" w:rsidDel="00546F8E">
          <w:rPr>
            <w:rFonts w:ascii="Times New Roman" w:hAnsi="Times New Roman"/>
            <w:sz w:val="26"/>
            <w:szCs w:val="26"/>
          </w:rPr>
          <w:lastRenderedPageBreak/>
          <w:br w:type="page"/>
        </w:r>
      </w:del>
    </w:p>
    <w:p w14:paraId="292C37C1" w14:textId="06D9F2B4" w:rsidR="00642F74" w:rsidRPr="00D62A08" w:rsidRDefault="00642F74" w:rsidP="00913CD9">
      <w:pPr>
        <w:numPr>
          <w:ilvl w:val="2"/>
          <w:numId w:val="10"/>
        </w:numPr>
        <w:tabs>
          <w:tab w:val="left" w:pos="540"/>
        </w:tabs>
        <w:spacing w:after="120"/>
        <w:jc w:val="both"/>
        <w:outlineLvl w:val="2"/>
        <w:rPr>
          <w:rFonts w:ascii="Times New Roman" w:hAnsi="Times New Roman"/>
          <w:b/>
          <w:bCs/>
          <w:i/>
          <w:iCs/>
          <w:sz w:val="26"/>
          <w:szCs w:val="26"/>
        </w:rPr>
      </w:pPr>
      <w:bookmarkStart w:id="3213" w:name="_Toc183541795"/>
      <w:bookmarkStart w:id="3214" w:name="_Toc183825461"/>
      <w:r w:rsidRPr="00D62A08">
        <w:rPr>
          <w:rFonts w:ascii="Times New Roman" w:hAnsi="Times New Roman"/>
          <w:b/>
          <w:bCs/>
          <w:i/>
          <w:iCs/>
          <w:sz w:val="26"/>
          <w:szCs w:val="26"/>
        </w:rPr>
        <w:t>Nhược điểm</w:t>
      </w:r>
      <w:bookmarkEnd w:id="3213"/>
      <w:bookmarkEnd w:id="3214"/>
    </w:p>
    <w:p w14:paraId="394B4DF0" w14:textId="6528F2CF" w:rsidR="005770F2"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5770F2" w:rsidRPr="00D62A08">
        <w:rPr>
          <w:rFonts w:ascii="Times New Roman" w:hAnsi="Times New Roman"/>
          <w:sz w:val="26"/>
          <w:szCs w:val="26"/>
        </w:rPr>
        <w:t>Tốn phí cho nhiều tính năng nâng cao: Dù có gói miễn phí, nhưng các tính năng nâng cao như phân quyền chi tiết, tích hợp bảo mật mở rộng, và lưu trữ dung lượng lớn đòi hỏi phải trả phí.</w:t>
      </w:r>
    </w:p>
    <w:p w14:paraId="18F9B2BA" w14:textId="2B213D7A" w:rsidR="005770F2"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5770F2" w:rsidRPr="00D62A08">
        <w:rPr>
          <w:rFonts w:ascii="Times New Roman" w:hAnsi="Times New Roman"/>
          <w:sz w:val="26"/>
          <w:szCs w:val="26"/>
        </w:rPr>
        <w:t>Giới hạn dung lượng: GitHub không được tối ưu hóa cho lưu trữ file lớn (hình ảnh, video, dữ liệu). Lưu trữ file nhị phân lớn cần dùng thêm công cụ như Git LFS, có giới hạn miễn phí và có thể phát sinh chi phí.</w:t>
      </w:r>
    </w:p>
    <w:p w14:paraId="3E4A4870" w14:textId="7C9EEBF0" w:rsidR="005770F2"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5770F2" w:rsidRPr="00D62A08">
        <w:rPr>
          <w:rFonts w:ascii="Times New Roman" w:hAnsi="Times New Roman"/>
          <w:sz w:val="26"/>
          <w:szCs w:val="26"/>
        </w:rPr>
        <w:t>Không phải giải pháp toàn diện cho CI/CD: Mặc dù có GitHub Actions, các dự án lớn vẫn cần các công cụ CI/CD chuyên nghiệp như Jenkins hoặc GitLab CI/CD để đáp ứng nhu cầu phức tạp hơn.</w:t>
      </w:r>
    </w:p>
    <w:p w14:paraId="42C9B360" w14:textId="3F5F8853" w:rsidR="005770F2"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5770F2" w:rsidRPr="00D62A08">
        <w:rPr>
          <w:rFonts w:ascii="Times New Roman" w:hAnsi="Times New Roman"/>
          <w:sz w:val="26"/>
          <w:szCs w:val="26"/>
        </w:rPr>
        <w:t>Khả năng tùy chỉnh hạn chế: So với các đối thủ như GitLab, GitHub có ít khả năng tùy chỉnh hơn, đặc biệt trong việc cài đặt và quản lý trên máy chủ riêng.</w:t>
      </w:r>
    </w:p>
    <w:p w14:paraId="4EF336AD" w14:textId="72D94F04" w:rsidR="005770F2"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5770F2" w:rsidRPr="00D62A08">
        <w:rPr>
          <w:rFonts w:ascii="Times New Roman" w:hAnsi="Times New Roman"/>
          <w:sz w:val="26"/>
          <w:szCs w:val="26"/>
        </w:rPr>
        <w:t>Độ phức tạp với người mới: Người mới làm quen với Git và GitHub có thể gặp khó khăn trong việc sử dụng các khái niệm như commit, branch, pull request, merge.</w:t>
      </w:r>
    </w:p>
    <w:p w14:paraId="63856BA7" w14:textId="7E9C7359" w:rsidR="005770F2"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5770F2" w:rsidRPr="00D62A08">
        <w:rPr>
          <w:rFonts w:ascii="Times New Roman" w:hAnsi="Times New Roman"/>
          <w:sz w:val="26"/>
          <w:szCs w:val="26"/>
        </w:rPr>
        <w:t>Phụ thuộc vào internet: GitHub chủ yếu hoạt động trên nền tảng cloud, do đó yêu cầu kết nối internet liên tục để truy cập và làm việc với các kho lưu trữ.</w:t>
      </w:r>
    </w:p>
    <w:p w14:paraId="72409AC3" w14:textId="10C9DE40" w:rsidR="005770F2"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5770F2" w:rsidRPr="00D62A08">
        <w:rPr>
          <w:rFonts w:ascii="Times New Roman" w:hAnsi="Times New Roman"/>
          <w:sz w:val="26"/>
          <w:szCs w:val="26"/>
        </w:rPr>
        <w:t>Quyền kiểm soát bị giới hạn (khi không trả phí): Trong các kho lưu trữ công khai, mọi người đều có thể xem mã nguồn. Với kho lưu trữ riêng tư, việc phân quyền phức tạp hơn mà không sử dụng gói trả phí.</w:t>
      </w:r>
    </w:p>
    <w:p w14:paraId="6ADDA9B2" w14:textId="77777777" w:rsidR="006510FA" w:rsidRPr="00D62A08" w:rsidRDefault="006510FA" w:rsidP="006510FA">
      <w:pPr>
        <w:ind w:left="720"/>
        <w:jc w:val="both"/>
        <w:rPr>
          <w:rFonts w:ascii="Times New Roman" w:hAnsi="Times New Roman"/>
          <w:sz w:val="26"/>
          <w:szCs w:val="26"/>
        </w:rPr>
      </w:pPr>
    </w:p>
    <w:p w14:paraId="077A32F0" w14:textId="2063C2C1" w:rsidR="004245CE" w:rsidRPr="00D62A08" w:rsidRDefault="004245CE" w:rsidP="00913CD9">
      <w:pPr>
        <w:numPr>
          <w:ilvl w:val="1"/>
          <w:numId w:val="10"/>
        </w:numPr>
        <w:tabs>
          <w:tab w:val="left" w:pos="540"/>
        </w:tabs>
        <w:spacing w:after="120"/>
        <w:ind w:left="851" w:hanging="567"/>
        <w:jc w:val="both"/>
        <w:outlineLvl w:val="1"/>
        <w:rPr>
          <w:rFonts w:ascii="Times New Roman" w:hAnsi="Times New Roman"/>
          <w:b/>
          <w:bCs/>
          <w:sz w:val="26"/>
          <w:szCs w:val="26"/>
        </w:rPr>
      </w:pPr>
      <w:bookmarkStart w:id="3215" w:name="_Toc183541796"/>
      <w:bookmarkStart w:id="3216" w:name="_Toc183825462"/>
      <w:r w:rsidRPr="00D62A08">
        <w:rPr>
          <w:rFonts w:ascii="Times New Roman" w:hAnsi="Times New Roman"/>
          <w:b/>
          <w:bCs/>
          <w:sz w:val="26"/>
          <w:szCs w:val="26"/>
        </w:rPr>
        <w:t>Giới thiệu về Celery</w:t>
      </w:r>
      <w:bookmarkEnd w:id="3215"/>
      <w:bookmarkEnd w:id="3216"/>
    </w:p>
    <w:p w14:paraId="622283A6" w14:textId="1D1116AE" w:rsidR="00642F74" w:rsidRPr="00D62A08" w:rsidRDefault="00642F74" w:rsidP="00913CD9">
      <w:pPr>
        <w:numPr>
          <w:ilvl w:val="2"/>
          <w:numId w:val="10"/>
        </w:numPr>
        <w:tabs>
          <w:tab w:val="left" w:pos="540"/>
        </w:tabs>
        <w:spacing w:after="120"/>
        <w:jc w:val="both"/>
        <w:outlineLvl w:val="2"/>
        <w:rPr>
          <w:rFonts w:ascii="Times New Roman" w:hAnsi="Times New Roman"/>
          <w:b/>
          <w:bCs/>
          <w:i/>
          <w:iCs/>
          <w:sz w:val="26"/>
          <w:szCs w:val="26"/>
        </w:rPr>
      </w:pPr>
      <w:bookmarkStart w:id="3217" w:name="_Toc183541797"/>
      <w:bookmarkStart w:id="3218" w:name="_Toc183825463"/>
      <w:r w:rsidRPr="00D62A08">
        <w:rPr>
          <w:rFonts w:ascii="Times New Roman" w:hAnsi="Times New Roman"/>
          <w:b/>
          <w:bCs/>
          <w:i/>
          <w:iCs/>
          <w:sz w:val="26"/>
          <w:szCs w:val="26"/>
        </w:rPr>
        <w:t>Khái niệm</w:t>
      </w:r>
      <w:bookmarkEnd w:id="3217"/>
      <w:bookmarkEnd w:id="3218"/>
    </w:p>
    <w:p w14:paraId="14EA3EAF" w14:textId="276D13F0" w:rsidR="00720B23" w:rsidRPr="00D62A08" w:rsidRDefault="003F3EF4" w:rsidP="003F3EF4">
      <w:pPr>
        <w:ind w:left="709"/>
        <w:jc w:val="both"/>
        <w:rPr>
          <w:rFonts w:ascii="Times New Roman" w:hAnsi="Times New Roman"/>
          <w:sz w:val="26"/>
          <w:szCs w:val="26"/>
        </w:rPr>
      </w:pPr>
      <w:r>
        <w:rPr>
          <w:rFonts w:ascii="Times New Roman" w:hAnsi="Times New Roman"/>
          <w:sz w:val="26"/>
          <w:szCs w:val="26"/>
        </w:rPr>
        <w:t xml:space="preserve">- </w:t>
      </w:r>
      <w:r w:rsidR="00720B23" w:rsidRPr="00D62A08">
        <w:rPr>
          <w:rFonts w:ascii="Times New Roman" w:hAnsi="Times New Roman"/>
          <w:sz w:val="26"/>
          <w:szCs w:val="26"/>
        </w:rPr>
        <w:t>Celery là một hàng đợi tác vụ bất đồng bộ hoặc hàng đợi công việc mã nguồn mở, dựa trên việc truyền tin nhắn phân tán. Mặc dù hỗ trợ lập lịch, Celery tập trung chủ yếu vào các hoạt động thời gian thực.[15]</w:t>
      </w:r>
    </w:p>
    <w:p w14:paraId="0381B829" w14:textId="4BA7E01C" w:rsidR="00720B23" w:rsidRPr="00D62A08" w:rsidRDefault="003F3EF4" w:rsidP="003F3EF4">
      <w:pPr>
        <w:ind w:left="709"/>
        <w:jc w:val="both"/>
        <w:rPr>
          <w:rFonts w:ascii="Times New Roman" w:hAnsi="Times New Roman"/>
          <w:sz w:val="26"/>
          <w:szCs w:val="26"/>
        </w:rPr>
      </w:pPr>
      <w:r>
        <w:rPr>
          <w:rFonts w:ascii="Times New Roman" w:hAnsi="Times New Roman"/>
          <w:sz w:val="26"/>
          <w:szCs w:val="26"/>
        </w:rPr>
        <w:t xml:space="preserve">- </w:t>
      </w:r>
      <w:r w:rsidR="00720B23" w:rsidRPr="00D62A08">
        <w:rPr>
          <w:rFonts w:ascii="Times New Roman" w:hAnsi="Times New Roman"/>
          <w:sz w:val="26"/>
          <w:szCs w:val="26"/>
        </w:rPr>
        <w:t>Các đơn vị thực thi, được gọi là tác vụ, được thực thi đồng thời trên một hoặc nhiều nút công nhân bằng cách sử dụng đa xử lý, eventlet[16] hoặc gevent.[17] Các tác vụ có thể thực thi không đồng bộ (ở chế độ nền) hoặc đồng bộ (chờ cho đến khi sẵn sàng). Celery được sử dụng trong các hệ thống sản xuất, cho các dịch vụ như Instagram, để xử lý hàng triệu tác vụ mỗi ngày.[15]</w:t>
      </w:r>
    </w:p>
    <w:p w14:paraId="0282558B" w14:textId="77777777" w:rsidR="00720B23" w:rsidRPr="00D62A08" w:rsidRDefault="00720B23" w:rsidP="006510FA">
      <w:pPr>
        <w:keepNext/>
        <w:jc w:val="center"/>
        <w:rPr>
          <w:rFonts w:ascii="Times New Roman" w:hAnsi="Times New Roman"/>
          <w:sz w:val="26"/>
          <w:szCs w:val="26"/>
        </w:rPr>
      </w:pPr>
      <w:r w:rsidRPr="00D62A08">
        <w:rPr>
          <w:rFonts w:ascii="Times New Roman" w:hAnsi="Times New Roman"/>
          <w:noProof/>
          <w:sz w:val="26"/>
          <w:szCs w:val="26"/>
        </w:rPr>
        <w:lastRenderedPageBreak/>
        <w:drawing>
          <wp:inline distT="0" distB="0" distL="0" distR="0" wp14:anchorId="4A7252CA" wp14:editId="7B6CB4D4">
            <wp:extent cx="4133850" cy="2170271"/>
            <wp:effectExtent l="0" t="0" r="0" b="0"/>
            <wp:docPr id="26" name="Picture 26" descr="Async tasks queuing with celery — A conceptual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sync tasks queuing with celery — A conceptual approac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7688" cy="2172286"/>
                    </a:xfrm>
                    <a:prstGeom prst="rect">
                      <a:avLst/>
                    </a:prstGeom>
                    <a:noFill/>
                    <a:ln>
                      <a:noFill/>
                    </a:ln>
                  </pic:spPr>
                </pic:pic>
              </a:graphicData>
            </a:graphic>
          </wp:inline>
        </w:drawing>
      </w:r>
    </w:p>
    <w:p w14:paraId="189CC482" w14:textId="2D6192A5" w:rsidR="00720B23" w:rsidRPr="00D62A08" w:rsidRDefault="00720B23" w:rsidP="004E0C81">
      <w:pPr>
        <w:pStyle w:val="Caption"/>
        <w:jc w:val="center"/>
        <w:outlineLvl w:val="0"/>
        <w:rPr>
          <w:rFonts w:ascii="Times New Roman" w:hAnsi="Times New Roman"/>
          <w:color w:val="auto"/>
          <w:sz w:val="26"/>
          <w:szCs w:val="26"/>
        </w:rPr>
      </w:pPr>
      <w:bookmarkStart w:id="3219" w:name="_Toc183825464"/>
      <w:r w:rsidRPr="00D62A08">
        <w:rPr>
          <w:rFonts w:ascii="Times New Roman" w:hAnsi="Times New Roman"/>
          <w:color w:val="auto"/>
          <w:sz w:val="26"/>
          <w:szCs w:val="26"/>
        </w:rPr>
        <w:t xml:space="preserve">Hình 2. </w:t>
      </w:r>
      <w:r w:rsidRPr="00D62A08">
        <w:rPr>
          <w:rFonts w:ascii="Times New Roman" w:hAnsi="Times New Roman"/>
          <w:color w:val="auto"/>
          <w:sz w:val="26"/>
          <w:szCs w:val="26"/>
        </w:rPr>
        <w:fldChar w:fldCharType="begin"/>
      </w:r>
      <w:r w:rsidRPr="00D62A08">
        <w:rPr>
          <w:rFonts w:ascii="Times New Roman" w:hAnsi="Times New Roman"/>
          <w:color w:val="auto"/>
          <w:sz w:val="26"/>
          <w:szCs w:val="26"/>
        </w:rPr>
        <w:instrText xml:space="preserve"> SEQ Hình_2. \* ARABIC </w:instrText>
      </w:r>
      <w:r w:rsidRPr="00D62A08">
        <w:rPr>
          <w:rFonts w:ascii="Times New Roman" w:hAnsi="Times New Roman"/>
          <w:color w:val="auto"/>
          <w:sz w:val="26"/>
          <w:szCs w:val="26"/>
        </w:rPr>
        <w:fldChar w:fldCharType="separate"/>
      </w:r>
      <w:r w:rsidR="007B4A50">
        <w:rPr>
          <w:rFonts w:ascii="Times New Roman" w:hAnsi="Times New Roman"/>
          <w:noProof/>
          <w:color w:val="auto"/>
          <w:sz w:val="26"/>
          <w:szCs w:val="26"/>
        </w:rPr>
        <w:t>5</w:t>
      </w:r>
      <w:r w:rsidRPr="00D62A08">
        <w:rPr>
          <w:rFonts w:ascii="Times New Roman" w:hAnsi="Times New Roman"/>
          <w:color w:val="auto"/>
          <w:sz w:val="26"/>
          <w:szCs w:val="26"/>
        </w:rPr>
        <w:fldChar w:fldCharType="end"/>
      </w:r>
      <w:r w:rsidRPr="00D62A08">
        <w:rPr>
          <w:rFonts w:ascii="Times New Roman" w:hAnsi="Times New Roman"/>
          <w:color w:val="auto"/>
          <w:sz w:val="26"/>
          <w:szCs w:val="26"/>
        </w:rPr>
        <w:t>: Logo Celery</w:t>
      </w:r>
      <w:bookmarkEnd w:id="3219"/>
    </w:p>
    <w:p w14:paraId="612168E5" w14:textId="32077C43" w:rsidR="00642F74" w:rsidRPr="00D62A08" w:rsidRDefault="00642F74" w:rsidP="00913CD9">
      <w:pPr>
        <w:numPr>
          <w:ilvl w:val="2"/>
          <w:numId w:val="10"/>
        </w:numPr>
        <w:tabs>
          <w:tab w:val="left" w:pos="540"/>
        </w:tabs>
        <w:spacing w:after="120"/>
        <w:jc w:val="both"/>
        <w:outlineLvl w:val="2"/>
        <w:rPr>
          <w:rFonts w:ascii="Times New Roman" w:hAnsi="Times New Roman"/>
          <w:b/>
          <w:bCs/>
          <w:i/>
          <w:iCs/>
          <w:sz w:val="26"/>
          <w:szCs w:val="26"/>
        </w:rPr>
      </w:pPr>
      <w:bookmarkStart w:id="3220" w:name="_Toc183541798"/>
      <w:bookmarkStart w:id="3221" w:name="_Toc183825465"/>
      <w:r w:rsidRPr="00D62A08">
        <w:rPr>
          <w:rFonts w:ascii="Times New Roman" w:hAnsi="Times New Roman"/>
          <w:b/>
          <w:bCs/>
          <w:i/>
          <w:iCs/>
          <w:sz w:val="26"/>
          <w:szCs w:val="26"/>
        </w:rPr>
        <w:t>Ưu điểm</w:t>
      </w:r>
      <w:bookmarkEnd w:id="3220"/>
      <w:bookmarkEnd w:id="3221"/>
    </w:p>
    <w:p w14:paraId="2A63731F" w14:textId="13B17B38" w:rsidR="00720B23"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720B23" w:rsidRPr="00D62A08">
        <w:rPr>
          <w:rFonts w:ascii="Times New Roman" w:hAnsi="Times New Roman"/>
          <w:sz w:val="26"/>
          <w:szCs w:val="26"/>
        </w:rPr>
        <w:t>Xử lý không đồng bộ: Celery cho phép tách biệt việc xử lý các tác vụ nặng hoặc dài ra khỏi luồng chính của ứng dụng, giúp cải thiện hiệu suất và trải nghiệm người dùng.</w:t>
      </w:r>
    </w:p>
    <w:p w14:paraId="4444383D" w14:textId="13B6E8CF" w:rsidR="00720B23"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720B23" w:rsidRPr="00D62A08">
        <w:rPr>
          <w:rFonts w:ascii="Times New Roman" w:hAnsi="Times New Roman"/>
          <w:sz w:val="26"/>
          <w:szCs w:val="26"/>
        </w:rPr>
        <w:t>Khả năng mở rộng: Celery dễ dàng mở rộng bằng cách thêm nhiều worker để xử lý khối lượng công việc lớn hơn. Bạn có thể phân phối các worker trên nhiều máy chủ.</w:t>
      </w:r>
    </w:p>
    <w:p w14:paraId="082E5D0C" w14:textId="133CBE86" w:rsidR="00720B23"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720B23" w:rsidRPr="00D62A08">
        <w:rPr>
          <w:rFonts w:ascii="Times New Roman" w:hAnsi="Times New Roman"/>
          <w:sz w:val="26"/>
          <w:szCs w:val="26"/>
        </w:rPr>
        <w:t>Hỗ trợ nhiều message broker: Celery tương thích với nhiều message broker phổ biến như RabbitMQ, Redis, Amazon SQS, v.v., giúp linh hoạt trong việc lựa chọn hệ thống phù hợp với nhu cầu.</w:t>
      </w:r>
    </w:p>
    <w:p w14:paraId="75B44383" w14:textId="089726B9" w:rsidR="00720B23"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720B23" w:rsidRPr="00D62A08">
        <w:rPr>
          <w:rFonts w:ascii="Times New Roman" w:hAnsi="Times New Roman"/>
          <w:sz w:val="26"/>
          <w:szCs w:val="26"/>
        </w:rPr>
        <w:t>Quản lý tác vụ mạnh mẽ: Celery cung cấp các tính năng như lập lịch (periodic tasks), retry khi lỗi, theo dõi trạng thái tác vụ, và nhóm các tác vụ (task chaining, chord, group, map-reduce).</w:t>
      </w:r>
    </w:p>
    <w:p w14:paraId="1F8EF499" w14:textId="2B004192" w:rsidR="00720B23"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720B23" w:rsidRPr="00D62A08">
        <w:rPr>
          <w:rFonts w:ascii="Times New Roman" w:hAnsi="Times New Roman"/>
          <w:sz w:val="26"/>
          <w:szCs w:val="26"/>
        </w:rPr>
        <w:t>Hỗ trợ nhiều ngôn ngữ: Mặc dù Celery chủ yếu được sử dụng với Python, các ngôn ngữ khác cũng có thể giao tiếp với Celery thông qua giao thức AMQP.</w:t>
      </w:r>
    </w:p>
    <w:p w14:paraId="6436F56C" w14:textId="1098246A" w:rsidR="00720B23"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720B23" w:rsidRPr="00D62A08">
        <w:rPr>
          <w:rFonts w:ascii="Times New Roman" w:hAnsi="Times New Roman"/>
          <w:sz w:val="26"/>
          <w:szCs w:val="26"/>
        </w:rPr>
        <w:t>Cộng đồng mạnh và tài liệu tốt: Celery có cộng đồng người dùng rộng lớn và nhiều tài liệu hỗ trợ, giúp dễ dàng tìm kiếm giải pháp hoặc nhận sự hỗ trợ.</w:t>
      </w:r>
    </w:p>
    <w:p w14:paraId="59C2011E" w14:textId="05A250A8" w:rsidR="00642F74" w:rsidRPr="00D62A08" w:rsidRDefault="00642F74" w:rsidP="00913CD9">
      <w:pPr>
        <w:numPr>
          <w:ilvl w:val="2"/>
          <w:numId w:val="10"/>
        </w:numPr>
        <w:tabs>
          <w:tab w:val="left" w:pos="540"/>
        </w:tabs>
        <w:spacing w:after="120"/>
        <w:jc w:val="both"/>
        <w:outlineLvl w:val="2"/>
        <w:rPr>
          <w:rFonts w:ascii="Times New Roman" w:hAnsi="Times New Roman"/>
          <w:b/>
          <w:bCs/>
          <w:i/>
          <w:iCs/>
          <w:sz w:val="26"/>
          <w:szCs w:val="26"/>
        </w:rPr>
      </w:pPr>
      <w:bookmarkStart w:id="3222" w:name="_Toc183541799"/>
      <w:bookmarkStart w:id="3223" w:name="_Toc183825466"/>
      <w:r w:rsidRPr="00D62A08">
        <w:rPr>
          <w:rFonts w:ascii="Times New Roman" w:hAnsi="Times New Roman"/>
          <w:b/>
          <w:bCs/>
          <w:i/>
          <w:iCs/>
          <w:sz w:val="26"/>
          <w:szCs w:val="26"/>
        </w:rPr>
        <w:t>Nhược điểm</w:t>
      </w:r>
      <w:bookmarkEnd w:id="3222"/>
      <w:bookmarkEnd w:id="3223"/>
    </w:p>
    <w:p w14:paraId="51438C76" w14:textId="68A9BAFE" w:rsidR="00720B23"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720B23" w:rsidRPr="00D62A08">
        <w:rPr>
          <w:rFonts w:ascii="Times New Roman" w:hAnsi="Times New Roman"/>
          <w:sz w:val="26"/>
          <w:szCs w:val="26"/>
        </w:rPr>
        <w:t>Cài đặt phức tạp: Quá trình thiết lập Celery với một message broker (ví dụ: RabbitMQ hoặc Redis) và cấu hình các worker ban đầu có thể phức tạp, đặc biệt đối với người mới.</w:t>
      </w:r>
    </w:p>
    <w:p w14:paraId="27705FB0" w14:textId="3480E0EE" w:rsidR="00720B23"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720B23" w:rsidRPr="00D62A08">
        <w:rPr>
          <w:rFonts w:ascii="Times New Roman" w:hAnsi="Times New Roman"/>
          <w:sz w:val="26"/>
          <w:szCs w:val="26"/>
        </w:rPr>
        <w:t>Phụ thuộc vào message broker: Celery yêu cầu một message broker để hoạt động, điều này có thể làm tăng độ phức tạp trong triển khai và bảo trì.</w:t>
      </w:r>
    </w:p>
    <w:p w14:paraId="1D13AE18" w14:textId="2BA9E920" w:rsidR="00720B23" w:rsidRPr="00D62A08" w:rsidRDefault="003F3EF4" w:rsidP="003F3EF4">
      <w:pPr>
        <w:ind w:left="720"/>
        <w:jc w:val="both"/>
        <w:rPr>
          <w:rFonts w:ascii="Times New Roman" w:hAnsi="Times New Roman"/>
          <w:sz w:val="26"/>
          <w:szCs w:val="26"/>
        </w:rPr>
      </w:pPr>
      <w:r>
        <w:rPr>
          <w:rFonts w:ascii="Times New Roman" w:hAnsi="Times New Roman"/>
          <w:sz w:val="26"/>
          <w:szCs w:val="26"/>
        </w:rPr>
        <w:lastRenderedPageBreak/>
        <w:t xml:space="preserve">- </w:t>
      </w:r>
      <w:r w:rsidR="00720B23" w:rsidRPr="00D62A08">
        <w:rPr>
          <w:rFonts w:ascii="Times New Roman" w:hAnsi="Times New Roman"/>
          <w:sz w:val="26"/>
          <w:szCs w:val="26"/>
        </w:rPr>
        <w:t>Sử dụng tài nguyên: Celery worker tiêu tốn khá nhiều tài nguyên hệ thống, đặc biệt là khi chạy nhiều worker đồng thời hoặc xử lý các tác vụ nặng.</w:t>
      </w:r>
    </w:p>
    <w:p w14:paraId="170A8951" w14:textId="1A902129" w:rsidR="00720B23"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720B23" w:rsidRPr="00D62A08">
        <w:rPr>
          <w:rFonts w:ascii="Times New Roman" w:hAnsi="Times New Roman"/>
          <w:sz w:val="26"/>
          <w:szCs w:val="26"/>
        </w:rPr>
        <w:t>Khó debug: Debug các lỗi trong hệ thống phân tán như Celery có thể khó khăn, đặc biệt khi xảy ra các vấn đề liên quan đến message broker hoặc task chaining.</w:t>
      </w:r>
    </w:p>
    <w:p w14:paraId="0A429D8E" w14:textId="23A95FB9" w:rsidR="00720B23"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720B23" w:rsidRPr="00D62A08">
        <w:rPr>
          <w:rFonts w:ascii="Times New Roman" w:hAnsi="Times New Roman"/>
          <w:sz w:val="26"/>
          <w:szCs w:val="26"/>
        </w:rPr>
        <w:t>Giới hạn cho real-time: Celery không phải là lựa chọn tối ưu cho các tác vụ yêu cầu thời gian thực (real-time) vì có độ trễ trong việc xếp hàng và phân phối tác vụ.</w:t>
      </w:r>
    </w:p>
    <w:p w14:paraId="38A2FBBF" w14:textId="683B98DE" w:rsidR="00720B23"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720B23" w:rsidRPr="00D62A08">
        <w:rPr>
          <w:rFonts w:ascii="Times New Roman" w:hAnsi="Times New Roman"/>
          <w:sz w:val="26"/>
          <w:szCs w:val="26"/>
        </w:rPr>
        <w:t>Hạn chế về monitor mặc định: Dù Celery hỗ trợ theo dõi trạng thái của tác vụ, giao diện mặc định không thân thiện và cần các công cụ bổ sung như Flower để cải thiện trải nghiệm quản lý.</w:t>
      </w:r>
    </w:p>
    <w:p w14:paraId="3EFCE0D9" w14:textId="16C32C9F" w:rsidR="00720B23"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720B23" w:rsidRPr="00D62A08">
        <w:rPr>
          <w:rFonts w:ascii="Times New Roman" w:hAnsi="Times New Roman"/>
          <w:sz w:val="26"/>
          <w:szCs w:val="26"/>
        </w:rPr>
        <w:t>Khó khăn trong scaling phức tạp: Khi hệ thống trở nên phức tạp, việc quản lý, giám sát và tối ưu Celery để đảm bảo hiệu suất có thể đòi hỏi nhiều công sức và kiến thức sâu.</w:t>
      </w:r>
    </w:p>
    <w:p w14:paraId="3B4D7057" w14:textId="77777777" w:rsidR="006510FA" w:rsidRPr="00D62A08" w:rsidRDefault="006510FA" w:rsidP="006510FA">
      <w:pPr>
        <w:ind w:left="720"/>
        <w:jc w:val="both"/>
        <w:rPr>
          <w:rFonts w:ascii="Times New Roman" w:hAnsi="Times New Roman"/>
          <w:sz w:val="26"/>
          <w:szCs w:val="26"/>
        </w:rPr>
      </w:pPr>
    </w:p>
    <w:p w14:paraId="27E625EB" w14:textId="02B1B345" w:rsidR="004245CE" w:rsidRPr="00D62A08" w:rsidRDefault="004245CE" w:rsidP="00913CD9">
      <w:pPr>
        <w:numPr>
          <w:ilvl w:val="1"/>
          <w:numId w:val="10"/>
        </w:numPr>
        <w:tabs>
          <w:tab w:val="left" w:pos="540"/>
        </w:tabs>
        <w:spacing w:after="120"/>
        <w:ind w:left="851" w:hanging="567"/>
        <w:jc w:val="both"/>
        <w:outlineLvl w:val="1"/>
        <w:rPr>
          <w:rFonts w:ascii="Times New Roman" w:hAnsi="Times New Roman"/>
          <w:b/>
          <w:bCs/>
          <w:sz w:val="26"/>
          <w:szCs w:val="26"/>
        </w:rPr>
      </w:pPr>
      <w:bookmarkStart w:id="3224" w:name="_Toc183541800"/>
      <w:bookmarkStart w:id="3225" w:name="_Toc183825467"/>
      <w:r w:rsidRPr="00D62A08">
        <w:rPr>
          <w:rFonts w:ascii="Times New Roman" w:hAnsi="Times New Roman"/>
          <w:b/>
          <w:bCs/>
          <w:sz w:val="26"/>
          <w:szCs w:val="26"/>
        </w:rPr>
        <w:t>Giới thiệu về Pusher</w:t>
      </w:r>
      <w:bookmarkEnd w:id="3224"/>
      <w:bookmarkEnd w:id="3225"/>
    </w:p>
    <w:p w14:paraId="36240FE1" w14:textId="3D800558" w:rsidR="00642F74" w:rsidRPr="00D62A08" w:rsidRDefault="00642F74" w:rsidP="00913CD9">
      <w:pPr>
        <w:numPr>
          <w:ilvl w:val="2"/>
          <w:numId w:val="10"/>
        </w:numPr>
        <w:tabs>
          <w:tab w:val="left" w:pos="540"/>
        </w:tabs>
        <w:spacing w:after="120"/>
        <w:jc w:val="both"/>
        <w:outlineLvl w:val="2"/>
        <w:rPr>
          <w:rFonts w:ascii="Times New Roman" w:hAnsi="Times New Roman"/>
          <w:b/>
          <w:bCs/>
          <w:i/>
          <w:iCs/>
          <w:sz w:val="26"/>
          <w:szCs w:val="26"/>
        </w:rPr>
      </w:pPr>
      <w:bookmarkStart w:id="3226" w:name="_Toc183541801"/>
      <w:bookmarkStart w:id="3227" w:name="_Toc183825468"/>
      <w:r w:rsidRPr="00D62A08">
        <w:rPr>
          <w:rFonts w:ascii="Times New Roman" w:hAnsi="Times New Roman"/>
          <w:b/>
          <w:bCs/>
          <w:i/>
          <w:iCs/>
          <w:sz w:val="26"/>
          <w:szCs w:val="26"/>
        </w:rPr>
        <w:t>Khái niệm</w:t>
      </w:r>
      <w:bookmarkEnd w:id="3226"/>
      <w:bookmarkEnd w:id="3227"/>
    </w:p>
    <w:p w14:paraId="656C243D" w14:textId="2EB6E5FB" w:rsidR="00057220" w:rsidRPr="00D62A08" w:rsidRDefault="003F3EF4" w:rsidP="003F3EF4">
      <w:pPr>
        <w:ind w:left="709" w:firstLine="11"/>
        <w:jc w:val="both"/>
        <w:rPr>
          <w:rFonts w:ascii="Times New Roman" w:hAnsi="Times New Roman"/>
          <w:spacing w:val="-1"/>
          <w:sz w:val="26"/>
          <w:szCs w:val="26"/>
          <w:shd w:val="clear" w:color="auto" w:fill="FFFFFF"/>
        </w:rPr>
      </w:pPr>
      <w:r>
        <w:rPr>
          <w:rFonts w:ascii="Times New Roman" w:hAnsi="Times New Roman"/>
          <w:spacing w:val="-1"/>
          <w:sz w:val="26"/>
          <w:szCs w:val="26"/>
          <w:shd w:val="clear" w:color="auto" w:fill="FFFFFF"/>
        </w:rPr>
        <w:t xml:space="preserve">- </w:t>
      </w:r>
      <w:r w:rsidR="00057220" w:rsidRPr="00D62A08">
        <w:rPr>
          <w:rFonts w:ascii="Times New Roman" w:hAnsi="Times New Roman"/>
          <w:spacing w:val="-1"/>
          <w:sz w:val="26"/>
          <w:szCs w:val="26"/>
          <w:shd w:val="clear" w:color="auto" w:fill="FFFFFF"/>
        </w:rPr>
        <w:t>Pusher là một dịch vụ cloud, tạo ra một server trung gian giúp chúng ta có thể xử lý các tác vụ thời gian thực. Dữ liệu được gửi tới pusher, và pusher lại gửi nó đi tới các client đã subscribe (đăng ký) và các channel. Trong đó Pusher Channel cung cấp giao tiếp thời gian thực giữa các máy chủ, ứng dụng và thiết bị. Các kênh được sử dụng cho các biểu đồ thời gian thực, danh sách người dùng thời gian thực, bản đồ thời gian thực, chơi trò chơi nhiều người chơi và nhiều loại cập nhật giao diện người dùng khác. Nó có một thư viện hỗ trợ mọi thứ như trình duyệt web, ứng dụng iOS và Android, khung PHP, chức năng đám mây, tập lệnh bash, thiết bị IoT. Pusher Channel hoạt động ở mọi nơi vì nó sử dụng WebSockets và HTTP và cung cấp dự phòng cho các thiết bị không hỗ trợ WebSockets.</w:t>
      </w:r>
    </w:p>
    <w:p w14:paraId="2515209B" w14:textId="77777777" w:rsidR="006510FA" w:rsidRPr="00D62A08" w:rsidRDefault="006510FA" w:rsidP="00BF2C39">
      <w:pPr>
        <w:jc w:val="both"/>
        <w:rPr>
          <w:rFonts w:ascii="Times New Roman" w:hAnsi="Times New Roman"/>
          <w:b/>
          <w:bCs/>
          <w:i/>
          <w:iCs/>
          <w:sz w:val="26"/>
          <w:szCs w:val="26"/>
        </w:rPr>
      </w:pPr>
    </w:p>
    <w:p w14:paraId="208208A0" w14:textId="240734F5" w:rsidR="00642F74" w:rsidRPr="00D62A08" w:rsidRDefault="00642F74" w:rsidP="00913CD9">
      <w:pPr>
        <w:numPr>
          <w:ilvl w:val="2"/>
          <w:numId w:val="10"/>
        </w:numPr>
        <w:tabs>
          <w:tab w:val="left" w:pos="540"/>
        </w:tabs>
        <w:spacing w:after="120"/>
        <w:jc w:val="both"/>
        <w:outlineLvl w:val="2"/>
        <w:rPr>
          <w:rFonts w:ascii="Times New Roman" w:hAnsi="Times New Roman"/>
          <w:b/>
          <w:bCs/>
          <w:i/>
          <w:iCs/>
          <w:sz w:val="26"/>
          <w:szCs w:val="26"/>
        </w:rPr>
      </w:pPr>
      <w:bookmarkStart w:id="3228" w:name="_Toc183541802"/>
      <w:bookmarkStart w:id="3229" w:name="_Toc183825469"/>
      <w:r w:rsidRPr="00D62A08">
        <w:rPr>
          <w:rFonts w:ascii="Times New Roman" w:hAnsi="Times New Roman"/>
          <w:b/>
          <w:bCs/>
          <w:i/>
          <w:iCs/>
          <w:sz w:val="26"/>
          <w:szCs w:val="26"/>
        </w:rPr>
        <w:t>Ưu điểm</w:t>
      </w:r>
      <w:bookmarkEnd w:id="3228"/>
      <w:bookmarkEnd w:id="3229"/>
    </w:p>
    <w:p w14:paraId="0548151B" w14:textId="0358E0A4" w:rsidR="007B7815"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7B7815" w:rsidRPr="00D62A08">
        <w:rPr>
          <w:rFonts w:ascii="Times New Roman" w:hAnsi="Times New Roman"/>
          <w:sz w:val="26"/>
          <w:szCs w:val="26"/>
        </w:rPr>
        <w:t>Hỗ trợ thời gian thực mạnh mẽ: Pusher Channels sử dụng WebSockets, một giao thức lý tưởng cho giao tiếp hai chiều với độ trễ thấp, rất phù hợp cho các ứng dụng thời gian thực như chat, thông báo, hoặc cập nhật trạng thái.</w:t>
      </w:r>
    </w:p>
    <w:p w14:paraId="395E586B" w14:textId="1E1E2586" w:rsidR="007B7815"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7B7815" w:rsidRPr="00D62A08">
        <w:rPr>
          <w:rFonts w:ascii="Times New Roman" w:hAnsi="Times New Roman"/>
          <w:sz w:val="26"/>
          <w:szCs w:val="26"/>
        </w:rPr>
        <w:t>Dễ dàng tích hợp: Cung cấp thư viện hỗ trợ cho nhiều nền tảng (JavaScript, iOS, Android, PHP, Python, IoT, v.v.), giúp việc tích hợp trở nên nhanh chóng và thuận tiện.</w:t>
      </w:r>
    </w:p>
    <w:p w14:paraId="7372CFC5" w14:textId="571494C7" w:rsidR="007B7815" w:rsidRPr="00D62A08" w:rsidRDefault="003F3EF4" w:rsidP="003F3EF4">
      <w:pPr>
        <w:ind w:left="720"/>
        <w:jc w:val="both"/>
        <w:rPr>
          <w:rFonts w:ascii="Times New Roman" w:hAnsi="Times New Roman"/>
          <w:sz w:val="26"/>
          <w:szCs w:val="26"/>
        </w:rPr>
      </w:pPr>
      <w:r>
        <w:rPr>
          <w:rFonts w:ascii="Times New Roman" w:hAnsi="Times New Roman"/>
          <w:sz w:val="26"/>
          <w:szCs w:val="26"/>
        </w:rPr>
        <w:lastRenderedPageBreak/>
        <w:t xml:space="preserve">- </w:t>
      </w:r>
      <w:r w:rsidR="007B7815" w:rsidRPr="00D62A08">
        <w:rPr>
          <w:rFonts w:ascii="Times New Roman" w:hAnsi="Times New Roman"/>
          <w:sz w:val="26"/>
          <w:szCs w:val="26"/>
        </w:rPr>
        <w:t>Dự phòng cho thiết bị không hỗ trợ WebSockets: Nếu thiết bị hoặc trình duyệt không hỗ trợ WebSockets, Pusher tự động chuyển sang sử dụng các giao thức thay thế như HTTP long-polling, đảm bảo dịch vụ luôn hoạt động.</w:t>
      </w:r>
    </w:p>
    <w:p w14:paraId="16999CAC" w14:textId="4D836322" w:rsidR="007B7815"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7B7815" w:rsidRPr="00D62A08">
        <w:rPr>
          <w:rFonts w:ascii="Times New Roman" w:hAnsi="Times New Roman"/>
          <w:sz w:val="26"/>
          <w:szCs w:val="26"/>
        </w:rPr>
        <w:t>Dịch vụ được quản lý hoàn toàn: Là một dịch vụ cloud, Pusher Channels giúp bạn tránh việc phải tự triển khai hoặc quản lý các máy chủ WebSocket phức tạp, tiết kiệm công sức và tài nguyên.</w:t>
      </w:r>
    </w:p>
    <w:p w14:paraId="1E1C3FBD" w14:textId="539F7027" w:rsidR="007B7815"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7B7815" w:rsidRPr="00D62A08">
        <w:rPr>
          <w:rFonts w:ascii="Times New Roman" w:hAnsi="Times New Roman"/>
          <w:sz w:val="26"/>
          <w:szCs w:val="26"/>
        </w:rPr>
        <w:t>Khả năng mở rộng: Dịch vụ được thiết kế để xử lý lượng lớn người dùng và kết nối cùng lúc, phù hợp với các ứng dụng lớn cần mở rộng nhanh chóng.</w:t>
      </w:r>
    </w:p>
    <w:p w14:paraId="3CC5F38D" w14:textId="2758FEEC" w:rsidR="007B7815"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7B7815" w:rsidRPr="00D62A08">
        <w:rPr>
          <w:rFonts w:ascii="Times New Roman" w:hAnsi="Times New Roman"/>
          <w:sz w:val="26"/>
          <w:szCs w:val="26"/>
        </w:rPr>
        <w:t>Tính năng phong phú: Hỗ trợ các kênh công khai (public channels), kênh riêng tư (private channels), và kênh hiện diện (presence channels) giúp quản lý người dùng và bảo mật hiệu quả.</w:t>
      </w:r>
    </w:p>
    <w:p w14:paraId="111D436A" w14:textId="3D366D96" w:rsidR="007B7815"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7B7815" w:rsidRPr="00D62A08">
        <w:rPr>
          <w:rFonts w:ascii="Times New Roman" w:hAnsi="Times New Roman"/>
          <w:sz w:val="26"/>
          <w:szCs w:val="26"/>
        </w:rPr>
        <w:t>Cung cấp webhook để tích hợp các sự kiện thời gian thực vào các hệ thống khác.</w:t>
      </w:r>
    </w:p>
    <w:p w14:paraId="2AAFEF28" w14:textId="4403A56D" w:rsidR="007B7815"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7B7815" w:rsidRPr="00D62A08">
        <w:rPr>
          <w:rFonts w:ascii="Times New Roman" w:hAnsi="Times New Roman"/>
          <w:sz w:val="26"/>
          <w:szCs w:val="26"/>
        </w:rPr>
        <w:t>Thời gian hoạt động và độ tin cậy cao: Pusher được triển khai trên cơ sở hạ tầng mạnh mẽ, đảm bảo thời gian hoạt động (uptime) cao và độ tin cậy tốt cho các ứng dụng.</w:t>
      </w:r>
    </w:p>
    <w:p w14:paraId="43875094" w14:textId="7B3FC74A" w:rsidR="007B7815"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7B7815" w:rsidRPr="00D62A08">
        <w:rPr>
          <w:rFonts w:ascii="Times New Roman" w:hAnsi="Times New Roman"/>
          <w:sz w:val="26"/>
          <w:szCs w:val="26"/>
        </w:rPr>
        <w:t>Tài liệu và cộng đồng mạnh: Pusher Channels có tài liệu phong phú và cộng đồng tích cực, giúp dễ dàng tìm kiếm sự hỗ trợ và học cách sử dụng hiệu quả.</w:t>
      </w:r>
    </w:p>
    <w:p w14:paraId="3791AC74" w14:textId="026AAFDF" w:rsidR="00642F74" w:rsidRPr="00D62A08" w:rsidRDefault="00642F74" w:rsidP="00913CD9">
      <w:pPr>
        <w:numPr>
          <w:ilvl w:val="2"/>
          <w:numId w:val="10"/>
        </w:numPr>
        <w:tabs>
          <w:tab w:val="left" w:pos="540"/>
        </w:tabs>
        <w:spacing w:after="120"/>
        <w:jc w:val="both"/>
        <w:outlineLvl w:val="2"/>
        <w:rPr>
          <w:rFonts w:ascii="Times New Roman" w:hAnsi="Times New Roman"/>
          <w:b/>
          <w:bCs/>
          <w:i/>
          <w:iCs/>
          <w:sz w:val="26"/>
          <w:szCs w:val="26"/>
        </w:rPr>
      </w:pPr>
      <w:bookmarkStart w:id="3230" w:name="_Toc183541803"/>
      <w:bookmarkStart w:id="3231" w:name="_Toc183825470"/>
      <w:r w:rsidRPr="00D62A08">
        <w:rPr>
          <w:rFonts w:ascii="Times New Roman" w:hAnsi="Times New Roman"/>
          <w:b/>
          <w:bCs/>
          <w:i/>
          <w:iCs/>
          <w:sz w:val="26"/>
          <w:szCs w:val="26"/>
        </w:rPr>
        <w:t>Nhược điểm</w:t>
      </w:r>
      <w:bookmarkEnd w:id="3230"/>
      <w:bookmarkEnd w:id="3231"/>
    </w:p>
    <w:p w14:paraId="5A6ECA71" w14:textId="58AC0996" w:rsidR="007B7815"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7B7815" w:rsidRPr="00D62A08">
        <w:rPr>
          <w:rFonts w:ascii="Times New Roman" w:hAnsi="Times New Roman"/>
          <w:sz w:val="26"/>
          <w:szCs w:val="26"/>
        </w:rPr>
        <w:t>Chi phí cao: Là một dịch vụ đám mây, Pusher có chi phí theo mô hình trả phí dựa trên số kết nối đồng thời, sự kiện được gửi đi, và các tính năng bổ sung. Đối với các ứng dụng lớn hoặc nhiều người dùng, chi phí có thể tăng nhanh chóng.</w:t>
      </w:r>
    </w:p>
    <w:p w14:paraId="67592D5C" w14:textId="243829FD" w:rsidR="007B7815"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7B7815" w:rsidRPr="00D62A08">
        <w:rPr>
          <w:rFonts w:ascii="Times New Roman" w:hAnsi="Times New Roman"/>
          <w:sz w:val="26"/>
          <w:szCs w:val="26"/>
        </w:rPr>
        <w:t>Phụ thuộc vào dịch vụ bên thứ ba: Sử dụng Pusher Channels đồng nghĩa với việc phụ thuộc vào một dịch vụ đám mây, điều này có thể là vấn đề nếu dịch vụ gặp sự cố hoặc không có sẵn ở một số khu vực.</w:t>
      </w:r>
    </w:p>
    <w:p w14:paraId="632E1A3B" w14:textId="7E99D114" w:rsidR="007B7815"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7B7815" w:rsidRPr="00D62A08">
        <w:rPr>
          <w:rFonts w:ascii="Times New Roman" w:hAnsi="Times New Roman"/>
          <w:sz w:val="26"/>
          <w:szCs w:val="26"/>
        </w:rPr>
        <w:t>Hạn chế trong tùy chỉnh: Vì là dịch vụ được quản lý hoàn toàn, khả năng tùy chỉnh sâu vào các tính năng của hệ thống có thể bị giới hạn so với việc tự triển khai máy chủ WebSocket.</w:t>
      </w:r>
    </w:p>
    <w:p w14:paraId="7AB13447" w14:textId="36393990" w:rsidR="007B7815"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7B7815" w:rsidRPr="00D62A08">
        <w:rPr>
          <w:rFonts w:ascii="Times New Roman" w:hAnsi="Times New Roman"/>
          <w:sz w:val="26"/>
          <w:szCs w:val="26"/>
        </w:rPr>
        <w:t>Độ trễ ở các vùng xa: Mặc dù Pusher cung cấp độ trễ thấp, khoảng cách địa lý giữa máy khách và trung tâm dữ liệu Pusher vẫn có thể gây ra độ trễ không đáng kể trong một số trường hợp.</w:t>
      </w:r>
    </w:p>
    <w:p w14:paraId="7B2F88BE" w14:textId="6C4D1C71" w:rsidR="007B7815" w:rsidRPr="00D62A08" w:rsidRDefault="003F3EF4" w:rsidP="003F3EF4">
      <w:pPr>
        <w:ind w:left="720"/>
        <w:jc w:val="both"/>
        <w:rPr>
          <w:rFonts w:ascii="Times New Roman" w:hAnsi="Times New Roman"/>
          <w:sz w:val="26"/>
          <w:szCs w:val="26"/>
        </w:rPr>
      </w:pPr>
      <w:r>
        <w:rPr>
          <w:rFonts w:ascii="Times New Roman" w:hAnsi="Times New Roman"/>
          <w:sz w:val="26"/>
          <w:szCs w:val="26"/>
        </w:rPr>
        <w:t xml:space="preserve">- </w:t>
      </w:r>
      <w:r w:rsidR="007B7815" w:rsidRPr="00D62A08">
        <w:rPr>
          <w:rFonts w:ascii="Times New Roman" w:hAnsi="Times New Roman"/>
          <w:sz w:val="26"/>
          <w:szCs w:val="26"/>
        </w:rPr>
        <w:t>Không phù hợp cho ứng dụng nhạy cảm bảo mật cao: Dữ liệu phải truyền qua server của Pusher, nên có nguy cơ liên quan đến bảo mật và quyền riêng tư, đặc biệt với các ứng dụng yêu cầu kiểm soát dữ liệu tuyệt đối.</w:t>
      </w:r>
    </w:p>
    <w:p w14:paraId="51E9BE13" w14:textId="3CD60A55" w:rsidR="006510FA" w:rsidRPr="00D62A08" w:rsidRDefault="003F3EF4" w:rsidP="003F3EF4">
      <w:pPr>
        <w:ind w:left="720"/>
        <w:jc w:val="both"/>
        <w:rPr>
          <w:rFonts w:ascii="Times New Roman" w:hAnsi="Times New Roman"/>
          <w:sz w:val="26"/>
          <w:szCs w:val="26"/>
        </w:rPr>
      </w:pPr>
      <w:r>
        <w:rPr>
          <w:rFonts w:ascii="Times New Roman" w:hAnsi="Times New Roman"/>
          <w:sz w:val="26"/>
          <w:szCs w:val="26"/>
        </w:rPr>
        <w:lastRenderedPageBreak/>
        <w:t xml:space="preserve">- </w:t>
      </w:r>
      <w:r w:rsidR="007B7815" w:rsidRPr="00D62A08">
        <w:rPr>
          <w:rFonts w:ascii="Times New Roman" w:hAnsi="Times New Roman"/>
          <w:sz w:val="26"/>
          <w:szCs w:val="26"/>
        </w:rPr>
        <w:t>Giới hạn bởi các gói dịch vụ: Các gói miễn phí hoặc cơ bản của Pusher có giới hạn về số kết nối, sự kiện và các tính năng nâng cao như kênh hiện diện, khiến việc thử nghiệm trên quy mô lớn bị hạn chế</w:t>
      </w:r>
    </w:p>
    <w:p w14:paraId="484665FB" w14:textId="08BDE899" w:rsidR="007B7815" w:rsidRPr="00D62A08" w:rsidRDefault="006510FA" w:rsidP="006510FA">
      <w:pPr>
        <w:spacing w:after="160" w:line="259" w:lineRule="auto"/>
        <w:rPr>
          <w:rFonts w:ascii="Times New Roman" w:hAnsi="Times New Roman"/>
          <w:sz w:val="26"/>
          <w:szCs w:val="26"/>
        </w:rPr>
      </w:pPr>
      <w:del w:id="3232" w:author="lợi đoàn" w:date="2024-11-29T17:07:00Z">
        <w:r w:rsidRPr="00D62A08" w:rsidDel="00546F8E">
          <w:rPr>
            <w:rFonts w:ascii="Times New Roman" w:hAnsi="Times New Roman"/>
            <w:sz w:val="26"/>
            <w:szCs w:val="26"/>
          </w:rPr>
          <w:br w:type="page"/>
        </w:r>
      </w:del>
    </w:p>
    <w:p w14:paraId="70572873" w14:textId="36F47370" w:rsidR="004245CE" w:rsidRPr="00D62A08" w:rsidRDefault="004245CE" w:rsidP="00913CD9">
      <w:pPr>
        <w:numPr>
          <w:ilvl w:val="1"/>
          <w:numId w:val="10"/>
        </w:numPr>
        <w:tabs>
          <w:tab w:val="left" w:pos="540"/>
        </w:tabs>
        <w:spacing w:after="120"/>
        <w:ind w:left="851" w:hanging="567"/>
        <w:jc w:val="both"/>
        <w:outlineLvl w:val="1"/>
        <w:rPr>
          <w:rFonts w:ascii="Times New Roman" w:hAnsi="Times New Roman"/>
          <w:b/>
          <w:bCs/>
          <w:sz w:val="26"/>
          <w:szCs w:val="26"/>
        </w:rPr>
      </w:pPr>
      <w:bookmarkStart w:id="3233" w:name="_Toc183541804"/>
      <w:bookmarkStart w:id="3234" w:name="_Toc183825471"/>
      <w:r w:rsidRPr="00D62A08">
        <w:rPr>
          <w:rFonts w:ascii="Times New Roman" w:hAnsi="Times New Roman"/>
          <w:b/>
          <w:bCs/>
          <w:sz w:val="26"/>
          <w:szCs w:val="26"/>
        </w:rPr>
        <w:t>Giới thiệu về Open Policy Agent</w:t>
      </w:r>
      <w:bookmarkEnd w:id="3233"/>
      <w:bookmarkEnd w:id="3234"/>
    </w:p>
    <w:p w14:paraId="5AFD6D46" w14:textId="4CC66191" w:rsidR="00205DA9" w:rsidRPr="00D62A08" w:rsidRDefault="00205DA9" w:rsidP="00913CD9">
      <w:pPr>
        <w:numPr>
          <w:ilvl w:val="2"/>
          <w:numId w:val="10"/>
        </w:numPr>
        <w:tabs>
          <w:tab w:val="left" w:pos="540"/>
        </w:tabs>
        <w:spacing w:after="120"/>
        <w:jc w:val="both"/>
        <w:outlineLvl w:val="2"/>
        <w:rPr>
          <w:rFonts w:ascii="Times New Roman" w:hAnsi="Times New Roman"/>
          <w:b/>
          <w:bCs/>
          <w:sz w:val="26"/>
          <w:szCs w:val="26"/>
        </w:rPr>
      </w:pPr>
      <w:bookmarkStart w:id="3235" w:name="_Toc183541805"/>
      <w:bookmarkStart w:id="3236" w:name="_Toc183825472"/>
      <w:r w:rsidRPr="00D62A08">
        <w:rPr>
          <w:rFonts w:ascii="Times New Roman" w:hAnsi="Times New Roman"/>
          <w:b/>
          <w:bCs/>
          <w:i/>
          <w:iCs/>
          <w:sz w:val="26"/>
          <w:szCs w:val="26"/>
        </w:rPr>
        <w:t>Khái niệm</w:t>
      </w:r>
      <w:bookmarkEnd w:id="3235"/>
      <w:bookmarkEnd w:id="3236"/>
    </w:p>
    <w:p w14:paraId="35E12A0D" w14:textId="7D6470D1" w:rsidR="007B7815" w:rsidRPr="00D62A08" w:rsidRDefault="003F3EF4" w:rsidP="003F3EF4">
      <w:pPr>
        <w:ind w:left="709"/>
        <w:jc w:val="both"/>
        <w:rPr>
          <w:rFonts w:ascii="Times New Roman" w:hAnsi="Times New Roman"/>
          <w:sz w:val="26"/>
          <w:szCs w:val="26"/>
          <w:shd w:val="clear" w:color="auto" w:fill="FFFFFF"/>
        </w:rPr>
      </w:pPr>
      <w:r>
        <w:rPr>
          <w:rFonts w:ascii="Times New Roman" w:hAnsi="Times New Roman"/>
          <w:sz w:val="26"/>
          <w:szCs w:val="26"/>
          <w:shd w:val="clear" w:color="auto" w:fill="FFFFFF"/>
        </w:rPr>
        <w:t xml:space="preserve">- </w:t>
      </w:r>
      <w:r w:rsidR="007B7815" w:rsidRPr="00D62A08">
        <w:rPr>
          <w:rFonts w:ascii="Times New Roman" w:hAnsi="Times New Roman"/>
          <w:sz w:val="26"/>
          <w:szCs w:val="26"/>
          <w:shd w:val="clear" w:color="auto" w:fill="FFFFFF"/>
        </w:rPr>
        <w:t>Open Policy Agent (OPA, phát âm là “oh-pa”) là một công cụ chính sách nguồn mở, mục đích chung, thống nhất việc thực thi chính sách trên toàn bộ ngăn xếp. OPA cung cấp một ngôn ngữ khai báo cấp cao cho phép bạn chỉ định chính sách dưới dạng mã và API đơn giản để chuyển giao việc ra quyết định chính sách khỏi phần mềm của bạn. Bạn có thể sử dụng OPA để thực thi chính sách trong các dịch vụ vi mô, Kubernetes, CI/CD pipeline, API gateway, v.v.</w:t>
      </w:r>
    </w:p>
    <w:p w14:paraId="1B7FF3F1" w14:textId="77777777" w:rsidR="007B7815" w:rsidRPr="00D62A08" w:rsidRDefault="007B7815" w:rsidP="006510FA">
      <w:pPr>
        <w:keepNext/>
        <w:jc w:val="center"/>
        <w:rPr>
          <w:rFonts w:ascii="Times New Roman" w:hAnsi="Times New Roman"/>
          <w:sz w:val="26"/>
          <w:szCs w:val="26"/>
        </w:rPr>
      </w:pPr>
      <w:r w:rsidRPr="00D62A08">
        <w:rPr>
          <w:rFonts w:ascii="Times New Roman" w:hAnsi="Times New Roman"/>
          <w:noProof/>
          <w:sz w:val="26"/>
          <w:szCs w:val="26"/>
        </w:rPr>
        <w:drawing>
          <wp:inline distT="0" distB="0" distL="0" distR="0" wp14:anchorId="5BCA2156" wp14:editId="13CC8823">
            <wp:extent cx="5588000" cy="1676400"/>
            <wp:effectExtent l="0" t="0" r="0" b="0"/>
            <wp:docPr id="27" name="Picture 27" descr="Open Policy Agent – DevOps.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pen Policy Agent – DevOps.dev"/>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8000" cy="1676400"/>
                    </a:xfrm>
                    <a:prstGeom prst="rect">
                      <a:avLst/>
                    </a:prstGeom>
                    <a:noFill/>
                    <a:ln>
                      <a:noFill/>
                    </a:ln>
                  </pic:spPr>
                </pic:pic>
              </a:graphicData>
            </a:graphic>
          </wp:inline>
        </w:drawing>
      </w:r>
    </w:p>
    <w:p w14:paraId="6CAC69FB" w14:textId="53125748" w:rsidR="00642F74" w:rsidRPr="00D62A08" w:rsidRDefault="007B7815" w:rsidP="004E0C81">
      <w:pPr>
        <w:pStyle w:val="Caption"/>
        <w:jc w:val="center"/>
        <w:outlineLvl w:val="0"/>
        <w:rPr>
          <w:rFonts w:ascii="Times New Roman" w:hAnsi="Times New Roman"/>
          <w:b/>
          <w:bCs/>
          <w:color w:val="auto"/>
          <w:sz w:val="26"/>
          <w:szCs w:val="26"/>
        </w:rPr>
      </w:pPr>
      <w:bookmarkStart w:id="3237" w:name="_Toc183825473"/>
      <w:r w:rsidRPr="00D62A08">
        <w:rPr>
          <w:rFonts w:ascii="Times New Roman" w:hAnsi="Times New Roman"/>
          <w:color w:val="auto"/>
          <w:sz w:val="26"/>
          <w:szCs w:val="26"/>
        </w:rPr>
        <w:t xml:space="preserve">Hình 2. </w:t>
      </w:r>
      <w:r w:rsidRPr="00D62A08">
        <w:rPr>
          <w:rFonts w:ascii="Times New Roman" w:hAnsi="Times New Roman"/>
          <w:color w:val="auto"/>
          <w:sz w:val="26"/>
          <w:szCs w:val="26"/>
        </w:rPr>
        <w:fldChar w:fldCharType="begin"/>
      </w:r>
      <w:r w:rsidRPr="00D62A08">
        <w:rPr>
          <w:rFonts w:ascii="Times New Roman" w:hAnsi="Times New Roman"/>
          <w:color w:val="auto"/>
          <w:sz w:val="26"/>
          <w:szCs w:val="26"/>
        </w:rPr>
        <w:instrText xml:space="preserve"> SEQ Hình_2. \* ARABIC </w:instrText>
      </w:r>
      <w:r w:rsidRPr="00D62A08">
        <w:rPr>
          <w:rFonts w:ascii="Times New Roman" w:hAnsi="Times New Roman"/>
          <w:color w:val="auto"/>
          <w:sz w:val="26"/>
          <w:szCs w:val="26"/>
        </w:rPr>
        <w:fldChar w:fldCharType="separate"/>
      </w:r>
      <w:r w:rsidR="007B4A50">
        <w:rPr>
          <w:rFonts w:ascii="Times New Roman" w:hAnsi="Times New Roman"/>
          <w:noProof/>
          <w:color w:val="auto"/>
          <w:sz w:val="26"/>
          <w:szCs w:val="26"/>
        </w:rPr>
        <w:t>6</w:t>
      </w:r>
      <w:r w:rsidRPr="00D62A08">
        <w:rPr>
          <w:rFonts w:ascii="Times New Roman" w:hAnsi="Times New Roman"/>
          <w:color w:val="auto"/>
          <w:sz w:val="26"/>
          <w:szCs w:val="26"/>
        </w:rPr>
        <w:fldChar w:fldCharType="end"/>
      </w:r>
      <w:r w:rsidRPr="00D62A08">
        <w:rPr>
          <w:rFonts w:ascii="Times New Roman" w:hAnsi="Times New Roman"/>
          <w:color w:val="auto"/>
          <w:sz w:val="26"/>
          <w:szCs w:val="26"/>
        </w:rPr>
        <w:t xml:space="preserve">: </w:t>
      </w:r>
      <w:r w:rsidR="00D04A80" w:rsidRPr="00D62A08">
        <w:rPr>
          <w:rFonts w:ascii="Times New Roman" w:hAnsi="Times New Roman"/>
          <w:color w:val="auto"/>
          <w:sz w:val="26"/>
          <w:szCs w:val="26"/>
        </w:rPr>
        <w:t>Logo Open Policy Agent</w:t>
      </w:r>
      <w:bookmarkEnd w:id="3237"/>
    </w:p>
    <w:p w14:paraId="2D6AB0C7" w14:textId="35329CE5" w:rsidR="00642F74" w:rsidRPr="00D62A08" w:rsidRDefault="00642F74" w:rsidP="00913CD9">
      <w:pPr>
        <w:numPr>
          <w:ilvl w:val="2"/>
          <w:numId w:val="10"/>
        </w:numPr>
        <w:tabs>
          <w:tab w:val="left" w:pos="540"/>
        </w:tabs>
        <w:spacing w:after="120"/>
        <w:jc w:val="both"/>
        <w:outlineLvl w:val="2"/>
        <w:rPr>
          <w:rFonts w:ascii="Times New Roman" w:hAnsi="Times New Roman"/>
          <w:b/>
          <w:bCs/>
          <w:i/>
          <w:iCs/>
          <w:sz w:val="26"/>
          <w:szCs w:val="26"/>
        </w:rPr>
      </w:pPr>
      <w:bookmarkStart w:id="3238" w:name="_Toc183541806"/>
      <w:bookmarkStart w:id="3239" w:name="_Toc183825474"/>
      <w:r w:rsidRPr="00D62A08">
        <w:rPr>
          <w:rFonts w:ascii="Times New Roman" w:hAnsi="Times New Roman"/>
          <w:b/>
          <w:bCs/>
          <w:i/>
          <w:iCs/>
          <w:sz w:val="26"/>
          <w:szCs w:val="26"/>
        </w:rPr>
        <w:t>Ưu điểm</w:t>
      </w:r>
      <w:bookmarkEnd w:id="3238"/>
      <w:bookmarkEnd w:id="3239"/>
    </w:p>
    <w:p w14:paraId="6248B351" w14:textId="79FC8E6E" w:rsidR="00205DA9" w:rsidRPr="00D62A08" w:rsidRDefault="003F3EF4" w:rsidP="003F3EF4">
      <w:pPr>
        <w:pStyle w:val="ListParagraph"/>
        <w:jc w:val="both"/>
        <w:rPr>
          <w:sz w:val="26"/>
          <w:szCs w:val="26"/>
        </w:rPr>
      </w:pPr>
      <w:r>
        <w:rPr>
          <w:sz w:val="26"/>
          <w:szCs w:val="26"/>
        </w:rPr>
        <w:t xml:space="preserve">- </w:t>
      </w:r>
      <w:r w:rsidR="00205DA9" w:rsidRPr="00D62A08">
        <w:rPr>
          <w:sz w:val="26"/>
          <w:szCs w:val="26"/>
        </w:rPr>
        <w:t>Thống nhất quản lý chính sách trên nhiều hệ thống như Kubernetes, API Gateway, CI/CD.</w:t>
      </w:r>
    </w:p>
    <w:p w14:paraId="1A14223D" w14:textId="5727BAE6" w:rsidR="00205DA9" w:rsidRPr="00D62A08" w:rsidRDefault="003F3EF4" w:rsidP="003F3EF4">
      <w:pPr>
        <w:pStyle w:val="ListParagraph"/>
        <w:jc w:val="both"/>
        <w:rPr>
          <w:sz w:val="26"/>
          <w:szCs w:val="26"/>
        </w:rPr>
      </w:pPr>
      <w:r>
        <w:rPr>
          <w:sz w:val="26"/>
          <w:szCs w:val="26"/>
        </w:rPr>
        <w:t xml:space="preserve">- </w:t>
      </w:r>
      <w:r w:rsidR="00205DA9" w:rsidRPr="00D62A08">
        <w:rPr>
          <w:sz w:val="26"/>
          <w:szCs w:val="26"/>
        </w:rPr>
        <w:t>Ngôn ngữ Rego mạnh mẽ, hỗ trợ logic phức tạp và dễ tích hợp.</w:t>
      </w:r>
    </w:p>
    <w:p w14:paraId="117242A6" w14:textId="0E3C38AC" w:rsidR="00205DA9" w:rsidRPr="00D62A08" w:rsidRDefault="003F3EF4" w:rsidP="003F3EF4">
      <w:pPr>
        <w:pStyle w:val="ListParagraph"/>
        <w:jc w:val="both"/>
        <w:rPr>
          <w:sz w:val="26"/>
          <w:szCs w:val="26"/>
        </w:rPr>
      </w:pPr>
      <w:r>
        <w:rPr>
          <w:sz w:val="26"/>
          <w:szCs w:val="26"/>
        </w:rPr>
        <w:t xml:space="preserve">- </w:t>
      </w:r>
      <w:r w:rsidR="00205DA9" w:rsidRPr="00D62A08">
        <w:rPr>
          <w:sz w:val="26"/>
          <w:szCs w:val="26"/>
        </w:rPr>
        <w:t>Hiệu suất cao với caching, không phụ thuộc công nghệ cụ thể.</w:t>
      </w:r>
    </w:p>
    <w:p w14:paraId="67738E87" w14:textId="180F640F" w:rsidR="00205DA9" w:rsidRPr="00D62A08" w:rsidRDefault="003F3EF4" w:rsidP="003F3EF4">
      <w:pPr>
        <w:pStyle w:val="ListParagraph"/>
        <w:jc w:val="both"/>
        <w:rPr>
          <w:sz w:val="26"/>
          <w:szCs w:val="26"/>
        </w:rPr>
      </w:pPr>
      <w:r>
        <w:rPr>
          <w:sz w:val="26"/>
          <w:szCs w:val="26"/>
        </w:rPr>
        <w:t xml:space="preserve">- </w:t>
      </w:r>
      <w:r w:rsidR="00205DA9" w:rsidRPr="00D62A08">
        <w:rPr>
          <w:sz w:val="26"/>
          <w:szCs w:val="26"/>
        </w:rPr>
        <w:t>Dễ mở rộng và tích hợp tốt với các công cụ như Terraform, Kubernetes Gatekeeper.</w:t>
      </w:r>
    </w:p>
    <w:p w14:paraId="71B9CA97" w14:textId="082E18D6" w:rsidR="00205DA9" w:rsidRPr="00D62A08" w:rsidRDefault="003F3EF4" w:rsidP="003F3EF4">
      <w:pPr>
        <w:pStyle w:val="ListParagraph"/>
        <w:jc w:val="both"/>
        <w:rPr>
          <w:sz w:val="26"/>
          <w:szCs w:val="26"/>
        </w:rPr>
      </w:pPr>
      <w:r>
        <w:rPr>
          <w:sz w:val="26"/>
          <w:szCs w:val="26"/>
        </w:rPr>
        <w:t xml:space="preserve">- </w:t>
      </w:r>
      <w:r w:rsidR="00205DA9" w:rsidRPr="00D62A08">
        <w:rPr>
          <w:sz w:val="26"/>
          <w:szCs w:val="26"/>
        </w:rPr>
        <w:t>Hỗ trợ quan sát và gỡ lỗi, giúp xác minh và kiểm tra chính sách.</w:t>
      </w:r>
    </w:p>
    <w:p w14:paraId="3CFF081F" w14:textId="77777777" w:rsidR="006510FA" w:rsidRPr="00D62A08" w:rsidRDefault="006510FA" w:rsidP="00BF2C39">
      <w:pPr>
        <w:jc w:val="both"/>
        <w:rPr>
          <w:rFonts w:ascii="Times New Roman" w:hAnsi="Times New Roman"/>
          <w:sz w:val="26"/>
          <w:szCs w:val="26"/>
        </w:rPr>
      </w:pPr>
    </w:p>
    <w:p w14:paraId="710CA007" w14:textId="5E33A9CF" w:rsidR="00642F74" w:rsidRPr="00D62A08" w:rsidRDefault="00642F74" w:rsidP="00913CD9">
      <w:pPr>
        <w:numPr>
          <w:ilvl w:val="2"/>
          <w:numId w:val="10"/>
        </w:numPr>
        <w:tabs>
          <w:tab w:val="left" w:pos="540"/>
        </w:tabs>
        <w:spacing w:after="120"/>
        <w:jc w:val="both"/>
        <w:outlineLvl w:val="2"/>
        <w:rPr>
          <w:rFonts w:ascii="Times New Roman" w:hAnsi="Times New Roman"/>
          <w:b/>
          <w:bCs/>
          <w:i/>
          <w:iCs/>
          <w:sz w:val="26"/>
          <w:szCs w:val="26"/>
        </w:rPr>
      </w:pPr>
      <w:bookmarkStart w:id="3240" w:name="_Toc183541807"/>
      <w:bookmarkStart w:id="3241" w:name="_Toc183825475"/>
      <w:r w:rsidRPr="00D62A08">
        <w:rPr>
          <w:rFonts w:ascii="Times New Roman" w:hAnsi="Times New Roman"/>
          <w:b/>
          <w:bCs/>
          <w:i/>
          <w:iCs/>
          <w:sz w:val="26"/>
          <w:szCs w:val="26"/>
        </w:rPr>
        <w:t>Nhược điểm</w:t>
      </w:r>
      <w:bookmarkEnd w:id="3240"/>
      <w:bookmarkEnd w:id="3241"/>
    </w:p>
    <w:p w14:paraId="25A4CFF5" w14:textId="7D5CC98B" w:rsidR="00205DA9" w:rsidRPr="00D62A08" w:rsidRDefault="003F3EF4" w:rsidP="003F3EF4">
      <w:pPr>
        <w:pStyle w:val="ListParagraph"/>
        <w:jc w:val="both"/>
        <w:rPr>
          <w:sz w:val="26"/>
          <w:szCs w:val="26"/>
        </w:rPr>
      </w:pPr>
      <w:r>
        <w:rPr>
          <w:sz w:val="26"/>
          <w:szCs w:val="26"/>
        </w:rPr>
        <w:t xml:space="preserve">- </w:t>
      </w:r>
      <w:r w:rsidR="00205DA9" w:rsidRPr="00D62A08">
        <w:rPr>
          <w:sz w:val="26"/>
          <w:szCs w:val="26"/>
        </w:rPr>
        <w:t>Khó học ngôn ngữ Rego, đặc biệt với người mới.</w:t>
      </w:r>
    </w:p>
    <w:p w14:paraId="3ECAAE90" w14:textId="6FBF1672" w:rsidR="00205DA9" w:rsidRPr="00D62A08" w:rsidRDefault="003F3EF4" w:rsidP="003F3EF4">
      <w:pPr>
        <w:pStyle w:val="ListParagraph"/>
        <w:jc w:val="both"/>
        <w:rPr>
          <w:sz w:val="26"/>
          <w:szCs w:val="26"/>
        </w:rPr>
      </w:pPr>
      <w:r>
        <w:rPr>
          <w:sz w:val="26"/>
          <w:szCs w:val="26"/>
        </w:rPr>
        <w:t xml:space="preserve">- </w:t>
      </w:r>
      <w:r w:rsidR="00205DA9" w:rsidRPr="00D62A08">
        <w:rPr>
          <w:sz w:val="26"/>
          <w:szCs w:val="26"/>
        </w:rPr>
        <w:t>Thiết lập phức tạp trong hệ thống lớn hoặc không đồng nhất.</w:t>
      </w:r>
    </w:p>
    <w:p w14:paraId="0097ABE0" w14:textId="2417E15C" w:rsidR="00205DA9" w:rsidRPr="00D62A08" w:rsidRDefault="003F3EF4" w:rsidP="003F3EF4">
      <w:pPr>
        <w:pStyle w:val="ListParagraph"/>
        <w:jc w:val="both"/>
        <w:rPr>
          <w:sz w:val="26"/>
          <w:szCs w:val="26"/>
        </w:rPr>
      </w:pPr>
      <w:r>
        <w:rPr>
          <w:sz w:val="26"/>
          <w:szCs w:val="26"/>
        </w:rPr>
        <w:t xml:space="preserve">- </w:t>
      </w:r>
      <w:r w:rsidR="00205DA9" w:rsidRPr="00D62A08">
        <w:rPr>
          <w:sz w:val="26"/>
          <w:szCs w:val="26"/>
        </w:rPr>
        <w:t>Không phù hợp cho thời gian thực, có thể gặp độ trễ nếu xử lý phức tạp.</w:t>
      </w:r>
    </w:p>
    <w:p w14:paraId="55A95085" w14:textId="3CD5F2E7" w:rsidR="00205DA9" w:rsidRPr="00D62A08" w:rsidRDefault="003F3EF4" w:rsidP="003F3EF4">
      <w:pPr>
        <w:pStyle w:val="ListParagraph"/>
        <w:jc w:val="both"/>
        <w:rPr>
          <w:sz w:val="26"/>
          <w:szCs w:val="26"/>
        </w:rPr>
      </w:pPr>
      <w:r>
        <w:rPr>
          <w:sz w:val="26"/>
          <w:szCs w:val="26"/>
        </w:rPr>
        <w:lastRenderedPageBreak/>
        <w:t xml:space="preserve">- </w:t>
      </w:r>
      <w:r w:rsidR="00205DA9" w:rsidRPr="00D62A08">
        <w:rPr>
          <w:sz w:val="26"/>
          <w:szCs w:val="26"/>
        </w:rPr>
        <w:t>Quản lý chính sách phức tạp khi số lượng quy tắc tăng cao.</w:t>
      </w:r>
    </w:p>
    <w:p w14:paraId="7F066288" w14:textId="4CBA0105" w:rsidR="00205DA9" w:rsidRPr="00D62A08" w:rsidRDefault="003F3EF4" w:rsidP="003F3EF4">
      <w:pPr>
        <w:pStyle w:val="ListParagraph"/>
        <w:jc w:val="both"/>
        <w:rPr>
          <w:sz w:val="26"/>
          <w:szCs w:val="26"/>
        </w:rPr>
      </w:pPr>
      <w:r>
        <w:rPr>
          <w:sz w:val="26"/>
          <w:szCs w:val="26"/>
        </w:rPr>
        <w:t xml:space="preserve">- </w:t>
      </w:r>
      <w:r w:rsidR="00205DA9" w:rsidRPr="00D62A08">
        <w:rPr>
          <w:sz w:val="26"/>
          <w:szCs w:val="26"/>
        </w:rPr>
        <w:t>Thiếu GUI thân thiện, chủ yếu qua CLI và mã nguồn</w:t>
      </w:r>
    </w:p>
    <w:p w14:paraId="3D70A3F3" w14:textId="7890E1C9" w:rsidR="00B73BA8" w:rsidRPr="00D62A08" w:rsidRDefault="00B73BA8">
      <w:pPr>
        <w:spacing w:after="160" w:line="259" w:lineRule="auto"/>
        <w:rPr>
          <w:rFonts w:ascii="Times New Roman" w:hAnsi="Times New Roman"/>
          <w:sz w:val="26"/>
          <w:szCs w:val="26"/>
        </w:rPr>
      </w:pPr>
      <w:del w:id="3242" w:author="lợi đoàn" w:date="2024-11-29T17:07:00Z">
        <w:r w:rsidRPr="00D62A08" w:rsidDel="00546F8E">
          <w:rPr>
            <w:rFonts w:ascii="Times New Roman" w:hAnsi="Times New Roman"/>
            <w:sz w:val="26"/>
            <w:szCs w:val="26"/>
          </w:rPr>
          <w:br w:type="page"/>
        </w:r>
      </w:del>
    </w:p>
    <w:p w14:paraId="29A85025" w14:textId="4907C5BF" w:rsidR="004245CE" w:rsidRPr="00D62A08" w:rsidRDefault="004245CE" w:rsidP="00913CD9">
      <w:pPr>
        <w:numPr>
          <w:ilvl w:val="1"/>
          <w:numId w:val="10"/>
        </w:numPr>
        <w:tabs>
          <w:tab w:val="left" w:pos="540"/>
        </w:tabs>
        <w:spacing w:after="120"/>
        <w:ind w:left="851" w:hanging="567"/>
        <w:jc w:val="both"/>
        <w:outlineLvl w:val="1"/>
        <w:rPr>
          <w:rFonts w:ascii="Times New Roman" w:hAnsi="Times New Roman"/>
          <w:b/>
          <w:bCs/>
          <w:sz w:val="26"/>
          <w:szCs w:val="26"/>
        </w:rPr>
      </w:pPr>
      <w:bookmarkStart w:id="3243" w:name="_Toc183541808"/>
      <w:bookmarkStart w:id="3244" w:name="_Toc183825476"/>
      <w:r w:rsidRPr="00D62A08">
        <w:rPr>
          <w:rFonts w:ascii="Times New Roman" w:hAnsi="Times New Roman"/>
          <w:b/>
          <w:bCs/>
          <w:sz w:val="26"/>
          <w:szCs w:val="26"/>
        </w:rPr>
        <w:t>Giới thiệu về Json Web Token</w:t>
      </w:r>
      <w:bookmarkEnd w:id="3243"/>
      <w:bookmarkEnd w:id="3244"/>
    </w:p>
    <w:p w14:paraId="759B489D" w14:textId="1EB0F22F" w:rsidR="00642F74" w:rsidRPr="00D62A08" w:rsidRDefault="00642F74" w:rsidP="00913CD9">
      <w:pPr>
        <w:numPr>
          <w:ilvl w:val="2"/>
          <w:numId w:val="10"/>
        </w:numPr>
        <w:tabs>
          <w:tab w:val="left" w:pos="540"/>
        </w:tabs>
        <w:spacing w:after="120"/>
        <w:jc w:val="both"/>
        <w:outlineLvl w:val="2"/>
        <w:rPr>
          <w:rFonts w:ascii="Times New Roman" w:hAnsi="Times New Roman"/>
          <w:b/>
          <w:bCs/>
          <w:i/>
          <w:iCs/>
          <w:sz w:val="26"/>
          <w:szCs w:val="26"/>
        </w:rPr>
      </w:pPr>
      <w:bookmarkStart w:id="3245" w:name="_Toc183541809"/>
      <w:bookmarkStart w:id="3246" w:name="_Toc183825477"/>
      <w:r w:rsidRPr="00D62A08">
        <w:rPr>
          <w:rFonts w:ascii="Times New Roman" w:hAnsi="Times New Roman"/>
          <w:b/>
          <w:bCs/>
          <w:i/>
          <w:iCs/>
          <w:sz w:val="26"/>
          <w:szCs w:val="26"/>
        </w:rPr>
        <w:t>Khái niệm</w:t>
      </w:r>
      <w:bookmarkEnd w:id="3245"/>
      <w:bookmarkEnd w:id="3246"/>
    </w:p>
    <w:p w14:paraId="4EE9E9E9" w14:textId="16A60997" w:rsidR="00DB38D3" w:rsidRPr="00D62A08" w:rsidRDefault="003F3EF4" w:rsidP="003F3EF4">
      <w:pPr>
        <w:ind w:left="709" w:firstLine="11"/>
        <w:jc w:val="both"/>
        <w:rPr>
          <w:rFonts w:ascii="Times New Roman" w:hAnsi="Times New Roman"/>
          <w:sz w:val="26"/>
          <w:szCs w:val="26"/>
        </w:rPr>
      </w:pPr>
      <w:r>
        <w:rPr>
          <w:rFonts w:ascii="Times New Roman" w:hAnsi="Times New Roman"/>
          <w:sz w:val="26"/>
          <w:szCs w:val="26"/>
        </w:rPr>
        <w:t xml:space="preserve">- </w:t>
      </w:r>
      <w:r w:rsidR="00205DA9" w:rsidRPr="00D62A08">
        <w:rPr>
          <w:rFonts w:ascii="Times New Roman" w:hAnsi="Times New Roman"/>
          <w:sz w:val="26"/>
          <w:szCs w:val="26"/>
        </w:rPr>
        <w:t>JSON Web Token (JWT, đề xuất phát âm là /dʒɒt/, giống từ "jot") là một tiêu chuẩn Internet được đề xuất để tạo dữ liệu với chữ ký và/hoặc mã hóa tùy chọn, trong đó payload chứa JSON xác nhận một số tuyên bố (claims). Các token được ký bằng cách sử dụng một bí mật riêng hoặc một cặp khóa công khai/khóa riêng tư.</w:t>
      </w:r>
    </w:p>
    <w:p w14:paraId="613DAE90" w14:textId="1F4218DC" w:rsidR="00642F74" w:rsidRPr="00D62A08" w:rsidRDefault="00642F74" w:rsidP="00913CD9">
      <w:pPr>
        <w:numPr>
          <w:ilvl w:val="2"/>
          <w:numId w:val="10"/>
        </w:numPr>
        <w:tabs>
          <w:tab w:val="left" w:pos="540"/>
        </w:tabs>
        <w:spacing w:after="120"/>
        <w:jc w:val="both"/>
        <w:outlineLvl w:val="2"/>
        <w:rPr>
          <w:rFonts w:ascii="Times New Roman" w:hAnsi="Times New Roman"/>
          <w:b/>
          <w:bCs/>
          <w:i/>
          <w:iCs/>
          <w:sz w:val="26"/>
          <w:szCs w:val="26"/>
        </w:rPr>
      </w:pPr>
      <w:bookmarkStart w:id="3247" w:name="_Toc183541810"/>
      <w:bookmarkStart w:id="3248" w:name="_Toc183825478"/>
      <w:r w:rsidRPr="00D62A08">
        <w:rPr>
          <w:rFonts w:ascii="Times New Roman" w:hAnsi="Times New Roman"/>
          <w:b/>
          <w:bCs/>
          <w:i/>
          <w:iCs/>
          <w:sz w:val="26"/>
          <w:szCs w:val="26"/>
        </w:rPr>
        <w:t>Ưu điểm</w:t>
      </w:r>
      <w:bookmarkEnd w:id="3247"/>
      <w:bookmarkEnd w:id="3248"/>
    </w:p>
    <w:p w14:paraId="419900E7" w14:textId="6D4AA6A5" w:rsidR="00B73BA8" w:rsidRPr="00D62A08" w:rsidRDefault="003F3EF4" w:rsidP="003F3EF4">
      <w:pPr>
        <w:spacing w:after="120"/>
        <w:ind w:left="720"/>
        <w:jc w:val="both"/>
        <w:rPr>
          <w:rFonts w:ascii="Times New Roman" w:hAnsi="Times New Roman"/>
          <w:sz w:val="26"/>
          <w:szCs w:val="26"/>
        </w:rPr>
      </w:pPr>
      <w:r>
        <w:rPr>
          <w:rFonts w:ascii="Times New Roman" w:hAnsi="Times New Roman"/>
          <w:sz w:val="26"/>
          <w:szCs w:val="26"/>
        </w:rPr>
        <w:t xml:space="preserve">- </w:t>
      </w:r>
      <w:r w:rsidR="00B73BA8" w:rsidRPr="00D62A08">
        <w:rPr>
          <w:rFonts w:ascii="Times New Roman" w:hAnsi="Times New Roman"/>
          <w:sz w:val="26"/>
          <w:szCs w:val="26"/>
        </w:rPr>
        <w:t>Tự chứa thông tin (Self-Contained): JWT chứa thông tin xác thực và các dữ liệu cần thiết (claims) bên trong chính nó. Điều này giúp giảm thiểu truy vấn đến cơ sở dữ liệu để xác minh token, từ đó tăng tốc hiệu suất hệ thống.</w:t>
      </w:r>
    </w:p>
    <w:p w14:paraId="25C46E18" w14:textId="6F3C8CBF" w:rsidR="00B73BA8" w:rsidRPr="00D62A08" w:rsidRDefault="003F3EF4" w:rsidP="003F3EF4">
      <w:pPr>
        <w:tabs>
          <w:tab w:val="left" w:pos="540"/>
        </w:tabs>
        <w:spacing w:after="120"/>
        <w:ind w:left="720"/>
        <w:jc w:val="both"/>
        <w:rPr>
          <w:rFonts w:ascii="Times New Roman" w:hAnsi="Times New Roman"/>
          <w:sz w:val="26"/>
          <w:szCs w:val="26"/>
        </w:rPr>
      </w:pPr>
      <w:r>
        <w:rPr>
          <w:rFonts w:ascii="Times New Roman" w:hAnsi="Times New Roman"/>
          <w:sz w:val="26"/>
          <w:szCs w:val="26"/>
        </w:rPr>
        <w:t xml:space="preserve">- </w:t>
      </w:r>
      <w:r w:rsidR="00B73BA8" w:rsidRPr="00D62A08">
        <w:rPr>
          <w:rFonts w:ascii="Times New Roman" w:hAnsi="Times New Roman"/>
          <w:sz w:val="26"/>
          <w:szCs w:val="26"/>
        </w:rPr>
        <w:t>Khả năng mở rộng: Do tính chất không cần lưu trữ trạng thái trên server (stateless), JWT phù hợp với các hệ thống phân tán hoặc microservices, nơi mà việc quản lý trạng thái phức tạp.</w:t>
      </w:r>
    </w:p>
    <w:p w14:paraId="7BC04FD4" w14:textId="23A2AE89" w:rsidR="00B73BA8" w:rsidRPr="00D62A08" w:rsidRDefault="003F3EF4" w:rsidP="003F3EF4">
      <w:pPr>
        <w:tabs>
          <w:tab w:val="left" w:pos="540"/>
        </w:tabs>
        <w:spacing w:after="120"/>
        <w:ind w:left="720"/>
        <w:jc w:val="both"/>
        <w:rPr>
          <w:rFonts w:ascii="Times New Roman" w:hAnsi="Times New Roman"/>
          <w:sz w:val="26"/>
          <w:szCs w:val="26"/>
        </w:rPr>
      </w:pPr>
      <w:r>
        <w:rPr>
          <w:rFonts w:ascii="Times New Roman" w:hAnsi="Times New Roman"/>
          <w:sz w:val="26"/>
          <w:szCs w:val="26"/>
        </w:rPr>
        <w:t xml:space="preserve">- </w:t>
      </w:r>
      <w:r w:rsidR="00B73BA8" w:rsidRPr="00D62A08">
        <w:rPr>
          <w:rFonts w:ascii="Times New Roman" w:hAnsi="Times New Roman"/>
          <w:sz w:val="26"/>
          <w:szCs w:val="26"/>
        </w:rPr>
        <w:t>Bảo mật mạnh mẽ: JWT có thể được ký bằng thuật toán HMAC (HS256) hoặc mã hóa không đối xứng (RS256), giúp đảm bảo tính toàn vẹn và xác thực của token.</w:t>
      </w:r>
    </w:p>
    <w:p w14:paraId="1BC3724D" w14:textId="5159BEAA" w:rsidR="00B73BA8" w:rsidRPr="00D62A08" w:rsidRDefault="003F3EF4" w:rsidP="003F3EF4">
      <w:pPr>
        <w:tabs>
          <w:tab w:val="left" w:pos="540"/>
        </w:tabs>
        <w:spacing w:after="120"/>
        <w:ind w:left="720"/>
        <w:jc w:val="both"/>
        <w:rPr>
          <w:rFonts w:ascii="Times New Roman" w:hAnsi="Times New Roman"/>
          <w:sz w:val="26"/>
          <w:szCs w:val="26"/>
        </w:rPr>
      </w:pPr>
      <w:r>
        <w:rPr>
          <w:rFonts w:ascii="Times New Roman" w:hAnsi="Times New Roman"/>
          <w:sz w:val="26"/>
          <w:szCs w:val="26"/>
        </w:rPr>
        <w:t xml:space="preserve">- </w:t>
      </w:r>
      <w:r w:rsidR="00B73BA8" w:rsidRPr="00D62A08">
        <w:rPr>
          <w:rFonts w:ascii="Times New Roman" w:hAnsi="Times New Roman"/>
          <w:sz w:val="26"/>
          <w:szCs w:val="26"/>
        </w:rPr>
        <w:t>Với mã hóa không đối xứng, chỉ cần public key là đủ để xác thực, không cần lưu trữ private key trên server.</w:t>
      </w:r>
    </w:p>
    <w:p w14:paraId="3404B83C" w14:textId="0C4A76B5" w:rsidR="00B73BA8" w:rsidRPr="00D62A08" w:rsidRDefault="003F3EF4" w:rsidP="003F3EF4">
      <w:pPr>
        <w:tabs>
          <w:tab w:val="left" w:pos="540"/>
        </w:tabs>
        <w:spacing w:after="120"/>
        <w:ind w:left="720"/>
        <w:jc w:val="both"/>
        <w:rPr>
          <w:rFonts w:ascii="Times New Roman" w:hAnsi="Times New Roman"/>
          <w:sz w:val="26"/>
          <w:szCs w:val="26"/>
        </w:rPr>
      </w:pPr>
      <w:r>
        <w:rPr>
          <w:rFonts w:ascii="Times New Roman" w:hAnsi="Times New Roman"/>
          <w:sz w:val="26"/>
          <w:szCs w:val="26"/>
        </w:rPr>
        <w:t xml:space="preserve">- </w:t>
      </w:r>
      <w:r w:rsidR="00B73BA8" w:rsidRPr="00D62A08">
        <w:rPr>
          <w:rFonts w:ascii="Times New Roman" w:hAnsi="Times New Roman"/>
          <w:sz w:val="26"/>
          <w:szCs w:val="26"/>
        </w:rPr>
        <w:t>Đa nền tảng và tiêu chuẩn: JWT là một tiêu chuẩn mở (RFC 7519) và hỗ trợ hầu hết các ngôn ngữ lập trình phổ biến. Điều này làm cho việc triển khai trên nhiều nền tảng trở nên dễ dàng.</w:t>
      </w:r>
    </w:p>
    <w:p w14:paraId="341C9B7B" w14:textId="09910BD6" w:rsidR="00B73BA8" w:rsidRPr="00D62A08" w:rsidRDefault="003F3EF4" w:rsidP="003F3EF4">
      <w:pPr>
        <w:tabs>
          <w:tab w:val="left" w:pos="540"/>
        </w:tabs>
        <w:spacing w:after="120"/>
        <w:ind w:left="720"/>
        <w:jc w:val="both"/>
        <w:rPr>
          <w:rFonts w:ascii="Times New Roman" w:hAnsi="Times New Roman"/>
          <w:sz w:val="26"/>
          <w:szCs w:val="26"/>
        </w:rPr>
      </w:pPr>
      <w:r>
        <w:rPr>
          <w:rFonts w:ascii="Times New Roman" w:hAnsi="Times New Roman"/>
          <w:sz w:val="26"/>
          <w:szCs w:val="26"/>
        </w:rPr>
        <w:t xml:space="preserve">- </w:t>
      </w:r>
      <w:r w:rsidR="00B73BA8" w:rsidRPr="00D62A08">
        <w:rPr>
          <w:rFonts w:ascii="Times New Roman" w:hAnsi="Times New Roman"/>
          <w:sz w:val="26"/>
          <w:szCs w:val="26"/>
        </w:rPr>
        <w:t>Tính linh hoạt: Token có thể chứa các thông tin tùy chỉnh như quyền truy cập (roles), tên người dùng, hoặc thời gian hết hạn, giúp tích hợp linh hoạt vào nhiều hệ thống khác nhau.</w:t>
      </w:r>
    </w:p>
    <w:p w14:paraId="488594AD" w14:textId="6CCB27AF" w:rsidR="00B73BA8" w:rsidRPr="00D62A08" w:rsidRDefault="003F3EF4" w:rsidP="003F3EF4">
      <w:pPr>
        <w:tabs>
          <w:tab w:val="left" w:pos="540"/>
        </w:tabs>
        <w:spacing w:after="120"/>
        <w:ind w:left="720"/>
        <w:jc w:val="both"/>
        <w:rPr>
          <w:rFonts w:ascii="Times New Roman" w:hAnsi="Times New Roman"/>
          <w:sz w:val="26"/>
          <w:szCs w:val="26"/>
        </w:rPr>
      </w:pPr>
      <w:r>
        <w:rPr>
          <w:rFonts w:ascii="Times New Roman" w:hAnsi="Times New Roman"/>
          <w:sz w:val="26"/>
          <w:szCs w:val="26"/>
        </w:rPr>
        <w:t xml:space="preserve">- </w:t>
      </w:r>
      <w:r w:rsidR="00B73BA8" w:rsidRPr="00D62A08">
        <w:rPr>
          <w:rFonts w:ascii="Times New Roman" w:hAnsi="Times New Roman"/>
          <w:sz w:val="26"/>
          <w:szCs w:val="26"/>
        </w:rPr>
        <w:t>Giảm tải trên server: Với cơ chế lưu trữ thông tin trực tiếp trong token, server không cần phải duy trì phiên làm việc (session) trên bộ nhớ, giúp giảm gánh nặng lưu trữ.</w:t>
      </w:r>
    </w:p>
    <w:p w14:paraId="45C07814" w14:textId="4B7D746B" w:rsidR="00B73BA8" w:rsidRPr="00D62A08" w:rsidRDefault="003F3EF4" w:rsidP="003F3EF4">
      <w:pPr>
        <w:tabs>
          <w:tab w:val="left" w:pos="540"/>
        </w:tabs>
        <w:spacing w:after="120"/>
        <w:ind w:left="720"/>
        <w:jc w:val="both"/>
        <w:rPr>
          <w:rFonts w:ascii="Times New Roman" w:hAnsi="Times New Roman"/>
          <w:sz w:val="26"/>
          <w:szCs w:val="26"/>
        </w:rPr>
      </w:pPr>
      <w:r>
        <w:rPr>
          <w:rFonts w:ascii="Times New Roman" w:hAnsi="Times New Roman"/>
          <w:sz w:val="26"/>
          <w:szCs w:val="26"/>
        </w:rPr>
        <w:lastRenderedPageBreak/>
        <w:t xml:space="preserve">- </w:t>
      </w:r>
      <w:r w:rsidR="00B73BA8" w:rsidRPr="00D62A08">
        <w:rPr>
          <w:rFonts w:ascii="Times New Roman" w:hAnsi="Times New Roman"/>
          <w:sz w:val="26"/>
          <w:szCs w:val="26"/>
        </w:rPr>
        <w:t>Khả năng sử dụng rộng rãi: JWT có thể sử dụng trong các hệ thống xác thực (authentication), ủy quyền (authorization), và truyền tải dữ liệu an toàn giữa các bên (secure data exchange).</w:t>
      </w:r>
    </w:p>
    <w:p w14:paraId="165EAA26" w14:textId="27FB5819" w:rsidR="00642F74" w:rsidRPr="00D62A08" w:rsidRDefault="00642F74" w:rsidP="00913CD9">
      <w:pPr>
        <w:numPr>
          <w:ilvl w:val="2"/>
          <w:numId w:val="10"/>
        </w:numPr>
        <w:tabs>
          <w:tab w:val="left" w:pos="540"/>
        </w:tabs>
        <w:spacing w:after="120"/>
        <w:jc w:val="both"/>
        <w:outlineLvl w:val="2"/>
        <w:rPr>
          <w:rFonts w:ascii="Times New Roman" w:hAnsi="Times New Roman"/>
          <w:b/>
          <w:bCs/>
          <w:i/>
          <w:iCs/>
          <w:sz w:val="26"/>
          <w:szCs w:val="26"/>
        </w:rPr>
      </w:pPr>
      <w:bookmarkStart w:id="3249" w:name="_Toc183541811"/>
      <w:bookmarkStart w:id="3250" w:name="_Toc183825479"/>
      <w:r w:rsidRPr="00D62A08">
        <w:rPr>
          <w:rFonts w:ascii="Times New Roman" w:hAnsi="Times New Roman"/>
          <w:b/>
          <w:bCs/>
          <w:i/>
          <w:iCs/>
          <w:sz w:val="26"/>
          <w:szCs w:val="26"/>
        </w:rPr>
        <w:t>Nhược điểm</w:t>
      </w:r>
      <w:bookmarkEnd w:id="3249"/>
      <w:bookmarkEnd w:id="3250"/>
    </w:p>
    <w:p w14:paraId="0A4B72CD" w14:textId="2F44DB0E" w:rsidR="00866666" w:rsidRPr="00D62A08" w:rsidRDefault="003F3EF4" w:rsidP="003F3EF4">
      <w:pPr>
        <w:tabs>
          <w:tab w:val="left" w:pos="540"/>
        </w:tabs>
        <w:spacing w:after="120"/>
        <w:ind w:left="720"/>
        <w:rPr>
          <w:rFonts w:ascii="Times New Roman" w:hAnsi="Times New Roman"/>
          <w:sz w:val="26"/>
          <w:szCs w:val="26"/>
        </w:rPr>
      </w:pPr>
      <w:r>
        <w:rPr>
          <w:rFonts w:ascii="Times New Roman" w:hAnsi="Times New Roman"/>
          <w:sz w:val="26"/>
          <w:szCs w:val="26"/>
        </w:rPr>
        <w:t xml:space="preserve">- </w:t>
      </w:r>
      <w:r w:rsidR="00866666" w:rsidRPr="00D62A08">
        <w:rPr>
          <w:rFonts w:ascii="Times New Roman" w:hAnsi="Times New Roman"/>
          <w:sz w:val="26"/>
          <w:szCs w:val="26"/>
        </w:rPr>
        <w:t>Kích thước lớn hơn: So với các session token thông thường, JWT thường lớn hơn do chứa thêm thông tin tự chứa (claims) và các chữ ký (signature). Điều này có thể gây tốn băng thông khi truyền qua mạng, đặc biệt trong hệ thống có nhiều request.</w:t>
      </w:r>
    </w:p>
    <w:p w14:paraId="0B7FE0F7" w14:textId="58812699" w:rsidR="00866666" w:rsidRPr="00D62A08" w:rsidRDefault="003F3EF4" w:rsidP="003F3EF4">
      <w:pPr>
        <w:tabs>
          <w:tab w:val="left" w:pos="540"/>
        </w:tabs>
        <w:spacing w:after="120"/>
        <w:ind w:left="720"/>
        <w:rPr>
          <w:rFonts w:ascii="Times New Roman" w:hAnsi="Times New Roman"/>
          <w:sz w:val="26"/>
          <w:szCs w:val="26"/>
        </w:rPr>
      </w:pPr>
      <w:r>
        <w:rPr>
          <w:rFonts w:ascii="Times New Roman" w:hAnsi="Times New Roman"/>
          <w:sz w:val="26"/>
          <w:szCs w:val="26"/>
        </w:rPr>
        <w:t xml:space="preserve">- </w:t>
      </w:r>
      <w:r w:rsidR="00866666" w:rsidRPr="00D62A08">
        <w:rPr>
          <w:rFonts w:ascii="Times New Roman" w:hAnsi="Times New Roman"/>
          <w:sz w:val="26"/>
          <w:szCs w:val="26"/>
        </w:rPr>
        <w:t>Không thể thu hồi (Stateless): Một khi token được phát hành, server không thể thu hồi nó trừ khi có cơ chế thêm như danh sách đen (blacklist). Điều này có thể dẫn đến rủi ro nếu token bị đánh cắp.</w:t>
      </w:r>
    </w:p>
    <w:p w14:paraId="43E629F0" w14:textId="7AF235AC" w:rsidR="00866666" w:rsidRPr="00D62A08" w:rsidRDefault="003F3EF4" w:rsidP="003F3EF4">
      <w:pPr>
        <w:tabs>
          <w:tab w:val="left" w:pos="540"/>
        </w:tabs>
        <w:spacing w:after="120"/>
        <w:ind w:left="720"/>
        <w:rPr>
          <w:rFonts w:ascii="Times New Roman" w:hAnsi="Times New Roman"/>
          <w:sz w:val="26"/>
          <w:szCs w:val="26"/>
        </w:rPr>
      </w:pPr>
      <w:r>
        <w:rPr>
          <w:rFonts w:ascii="Times New Roman" w:hAnsi="Times New Roman"/>
          <w:sz w:val="26"/>
          <w:szCs w:val="26"/>
        </w:rPr>
        <w:t xml:space="preserve">- </w:t>
      </w:r>
      <w:r w:rsidR="00866666" w:rsidRPr="00D62A08">
        <w:rPr>
          <w:rFonts w:ascii="Times New Roman" w:hAnsi="Times New Roman"/>
          <w:sz w:val="26"/>
          <w:szCs w:val="26"/>
        </w:rPr>
        <w:t>Quản lý thời gian hết hạn phức tạp: Nếu thời gian hết hạn (expiration time) quá dài, token bị lộ có thể bị sử dụng trong khoảng thời gian dài. Nếu thời gian quá ngắn, người dùng cần đăng nhập lại thường xuyên, gây khó chịu.</w:t>
      </w:r>
    </w:p>
    <w:p w14:paraId="6FE3BD97" w14:textId="1F5DAC22" w:rsidR="00866666" w:rsidRPr="00D62A08" w:rsidRDefault="003F3EF4" w:rsidP="003F3EF4">
      <w:pPr>
        <w:tabs>
          <w:tab w:val="left" w:pos="540"/>
        </w:tabs>
        <w:spacing w:after="120"/>
        <w:ind w:left="720"/>
        <w:rPr>
          <w:rFonts w:ascii="Times New Roman" w:hAnsi="Times New Roman"/>
          <w:sz w:val="26"/>
          <w:szCs w:val="26"/>
        </w:rPr>
      </w:pPr>
      <w:r>
        <w:rPr>
          <w:rFonts w:ascii="Times New Roman" w:hAnsi="Times New Roman"/>
          <w:sz w:val="26"/>
          <w:szCs w:val="26"/>
        </w:rPr>
        <w:t xml:space="preserve">- </w:t>
      </w:r>
      <w:r w:rsidR="00866666" w:rsidRPr="00D62A08">
        <w:rPr>
          <w:rFonts w:ascii="Times New Roman" w:hAnsi="Times New Roman"/>
          <w:sz w:val="26"/>
          <w:szCs w:val="26"/>
        </w:rPr>
        <w:t>Cần thêm cơ chế refresh token để giải quyết vấn đề này.</w:t>
      </w:r>
    </w:p>
    <w:p w14:paraId="0EED4F28" w14:textId="33B765E2" w:rsidR="00866666" w:rsidRPr="00D62A08" w:rsidRDefault="003F3EF4" w:rsidP="003F3EF4">
      <w:pPr>
        <w:tabs>
          <w:tab w:val="left" w:pos="540"/>
        </w:tabs>
        <w:spacing w:after="120"/>
        <w:ind w:left="720"/>
        <w:rPr>
          <w:rFonts w:ascii="Times New Roman" w:hAnsi="Times New Roman"/>
          <w:sz w:val="26"/>
          <w:szCs w:val="26"/>
        </w:rPr>
      </w:pPr>
      <w:r>
        <w:rPr>
          <w:rFonts w:ascii="Times New Roman" w:hAnsi="Times New Roman"/>
          <w:sz w:val="26"/>
          <w:szCs w:val="26"/>
        </w:rPr>
        <w:t xml:space="preserve">- </w:t>
      </w:r>
      <w:r w:rsidR="00866666" w:rsidRPr="00D62A08">
        <w:rPr>
          <w:rFonts w:ascii="Times New Roman" w:hAnsi="Times New Roman"/>
          <w:sz w:val="26"/>
          <w:szCs w:val="26"/>
        </w:rPr>
        <w:t>Dễ bị tấn công nếu khóa bí mật bị lộ: Nếu private key hoặc secret key bị lộ, kẻ tấn công có thể giả mạo và tạo ra các token hợp lệ, gây hậu quả nghiêm trọng.</w:t>
      </w:r>
    </w:p>
    <w:p w14:paraId="41026A67" w14:textId="45449E56" w:rsidR="00866666" w:rsidRPr="00D62A08" w:rsidRDefault="003F3EF4" w:rsidP="003F3EF4">
      <w:pPr>
        <w:tabs>
          <w:tab w:val="left" w:pos="540"/>
        </w:tabs>
        <w:spacing w:after="120"/>
        <w:ind w:left="720"/>
        <w:rPr>
          <w:rFonts w:ascii="Times New Roman" w:hAnsi="Times New Roman"/>
          <w:sz w:val="26"/>
          <w:szCs w:val="26"/>
        </w:rPr>
      </w:pPr>
      <w:r>
        <w:rPr>
          <w:rFonts w:ascii="Times New Roman" w:hAnsi="Times New Roman"/>
          <w:sz w:val="26"/>
          <w:szCs w:val="26"/>
        </w:rPr>
        <w:t xml:space="preserve">- </w:t>
      </w:r>
      <w:r w:rsidR="00866666" w:rsidRPr="00D62A08">
        <w:rPr>
          <w:rFonts w:ascii="Times New Roman" w:hAnsi="Times New Roman"/>
          <w:sz w:val="26"/>
          <w:szCs w:val="26"/>
        </w:rPr>
        <w:t>Không mã hóa dữ liệu mặc định: JWT chỉ đảm bảo tính toàn vẹn và xác thực của dữ liệu, nhưng không mặc định mã hóa payload. Nếu chứa thông tin nhạy cảm, cần kết hợp thêm cơ chế mã hóa.</w:t>
      </w:r>
    </w:p>
    <w:p w14:paraId="14B8C617" w14:textId="32655528" w:rsidR="00866666" w:rsidRPr="00D62A08" w:rsidRDefault="003F3EF4" w:rsidP="003F3EF4">
      <w:pPr>
        <w:tabs>
          <w:tab w:val="left" w:pos="540"/>
        </w:tabs>
        <w:spacing w:after="120"/>
        <w:ind w:left="720"/>
        <w:rPr>
          <w:rFonts w:ascii="Times New Roman" w:hAnsi="Times New Roman"/>
          <w:sz w:val="26"/>
          <w:szCs w:val="26"/>
        </w:rPr>
      </w:pPr>
      <w:r>
        <w:rPr>
          <w:rFonts w:ascii="Times New Roman" w:hAnsi="Times New Roman"/>
          <w:sz w:val="26"/>
          <w:szCs w:val="26"/>
        </w:rPr>
        <w:t xml:space="preserve">- </w:t>
      </w:r>
      <w:r w:rsidR="00866666" w:rsidRPr="00D62A08">
        <w:rPr>
          <w:rFonts w:ascii="Times New Roman" w:hAnsi="Times New Roman"/>
          <w:sz w:val="26"/>
          <w:szCs w:val="26"/>
        </w:rPr>
        <w:t>Chi phí xác thực cao hơn với thuật toán RSA: Khi sử dụng thuật toán mã hóa không đối xứng như RS256, việc xác thực token tiêu tốn tài nguyên CPU hơn so với HMAC, gây ảnh hưởng đến hiệu suất hệ thống.</w:t>
      </w:r>
    </w:p>
    <w:p w14:paraId="706F7771" w14:textId="07829823" w:rsidR="00866666" w:rsidRPr="00D62A08" w:rsidRDefault="003F3EF4" w:rsidP="003F3EF4">
      <w:pPr>
        <w:tabs>
          <w:tab w:val="left" w:pos="540"/>
        </w:tabs>
        <w:spacing w:after="120"/>
        <w:ind w:left="720"/>
        <w:rPr>
          <w:rFonts w:ascii="Times New Roman" w:hAnsi="Times New Roman"/>
          <w:sz w:val="26"/>
          <w:szCs w:val="26"/>
        </w:rPr>
      </w:pPr>
      <w:r>
        <w:rPr>
          <w:rFonts w:ascii="Times New Roman" w:hAnsi="Times New Roman"/>
          <w:sz w:val="26"/>
          <w:szCs w:val="26"/>
        </w:rPr>
        <w:t xml:space="preserve">- </w:t>
      </w:r>
      <w:r w:rsidR="00866666" w:rsidRPr="00D62A08">
        <w:rPr>
          <w:rFonts w:ascii="Times New Roman" w:hAnsi="Times New Roman"/>
          <w:sz w:val="26"/>
          <w:szCs w:val="26"/>
        </w:rPr>
        <w:t>Quá phụ thuộc vào token: Khi sử dụng JWT, toàn bộ dữ liệu phụ thuộc vào token. Nếu không có cơ chế kiểm tra bổ sung, dữ liệu trong token có thể trở thành nguồn duy nhất để xác thực và ủy quyền, gây rủi ro nếu token bị giả mạo.</w:t>
      </w:r>
    </w:p>
    <w:p w14:paraId="621513CD" w14:textId="602E7D55" w:rsidR="00642F74" w:rsidRPr="00D62A08" w:rsidDel="00546F8E" w:rsidRDefault="00642F74" w:rsidP="00BC6421">
      <w:pPr>
        <w:spacing w:after="160"/>
        <w:jc w:val="center"/>
        <w:rPr>
          <w:del w:id="3251" w:author="lợi đoàn" w:date="2024-11-29T17:07:00Z"/>
          <w:rFonts w:ascii="Times New Roman" w:hAnsi="Times New Roman"/>
          <w:b/>
          <w:i/>
          <w:sz w:val="26"/>
          <w:szCs w:val="26"/>
        </w:rPr>
      </w:pPr>
      <w:del w:id="3252" w:author="lợi đoàn" w:date="2024-11-29T17:07:00Z">
        <w:r w:rsidRPr="00D62A08" w:rsidDel="00546F8E">
          <w:rPr>
            <w:rFonts w:ascii="Times New Roman" w:hAnsi="Times New Roman"/>
            <w:b/>
            <w:i/>
            <w:sz w:val="26"/>
            <w:szCs w:val="26"/>
          </w:rPr>
          <w:delText>Kết luận chương</w:delText>
        </w:r>
      </w:del>
    </w:p>
    <w:p w14:paraId="359B0524" w14:textId="77777777" w:rsidR="00642F74" w:rsidRPr="00D62A08" w:rsidRDefault="00642F74" w:rsidP="00BF2C39">
      <w:pPr>
        <w:spacing w:after="160"/>
        <w:jc w:val="both"/>
        <w:rPr>
          <w:rFonts w:ascii="Times New Roman" w:hAnsi="Times New Roman"/>
          <w:b/>
          <w:i/>
          <w:sz w:val="26"/>
          <w:szCs w:val="26"/>
        </w:rPr>
      </w:pPr>
      <w:r w:rsidRPr="00D62A08">
        <w:rPr>
          <w:rFonts w:ascii="Times New Roman" w:hAnsi="Times New Roman"/>
          <w:b/>
          <w:i/>
          <w:sz w:val="26"/>
          <w:szCs w:val="26"/>
        </w:rPr>
        <w:br w:type="page"/>
      </w:r>
    </w:p>
    <w:p w14:paraId="17210FC5" w14:textId="5FF396E2" w:rsidR="00642F74" w:rsidRPr="00D62A08" w:rsidRDefault="00642F74" w:rsidP="00BC6421">
      <w:pPr>
        <w:pStyle w:val="Heading1"/>
        <w:jc w:val="center"/>
        <w:rPr>
          <w:rFonts w:ascii="Times New Roman" w:hAnsi="Times New Roman" w:cs="Times New Roman"/>
          <w:b/>
          <w:color w:val="auto"/>
          <w:sz w:val="26"/>
          <w:szCs w:val="26"/>
        </w:rPr>
      </w:pPr>
      <w:bookmarkStart w:id="3253" w:name="_Toc183541812"/>
      <w:bookmarkStart w:id="3254" w:name="_Toc183825480"/>
      <w:r w:rsidRPr="00D62A08">
        <w:rPr>
          <w:rFonts w:ascii="Times New Roman" w:hAnsi="Times New Roman" w:cs="Times New Roman"/>
          <w:b/>
          <w:color w:val="auto"/>
          <w:sz w:val="26"/>
          <w:szCs w:val="26"/>
        </w:rPr>
        <w:lastRenderedPageBreak/>
        <w:t>Chương 3: PHÂN TÍCH THIẾT KẾ HỆ THỐNG</w:t>
      </w:r>
      <w:bookmarkEnd w:id="3253"/>
      <w:bookmarkEnd w:id="3254"/>
    </w:p>
    <w:p w14:paraId="73AC6459" w14:textId="3792AE82" w:rsidR="00FB76F8" w:rsidRPr="00D62A08" w:rsidRDefault="00FB76F8" w:rsidP="00BF2C39">
      <w:pPr>
        <w:jc w:val="both"/>
        <w:rPr>
          <w:rFonts w:ascii="Times New Roman" w:hAnsi="Times New Roman"/>
          <w:sz w:val="26"/>
          <w:szCs w:val="26"/>
        </w:rPr>
      </w:pPr>
    </w:p>
    <w:p w14:paraId="113D8BAB" w14:textId="57563E6E" w:rsidR="00FB76F8" w:rsidRPr="00D62A08" w:rsidRDefault="00FB76F8" w:rsidP="00F40E64">
      <w:pPr>
        <w:pStyle w:val="Heading2"/>
        <w:ind w:left="851" w:hanging="567"/>
        <w:jc w:val="both"/>
        <w:rPr>
          <w:rFonts w:ascii="Times New Roman" w:hAnsi="Times New Roman" w:cs="Times New Roman"/>
          <w:b/>
          <w:bCs/>
          <w:color w:val="auto"/>
        </w:rPr>
      </w:pPr>
      <w:bookmarkStart w:id="3255" w:name="_Toc183541813"/>
      <w:bookmarkStart w:id="3256" w:name="_Toc183825481"/>
      <w:r w:rsidRPr="00D62A08">
        <w:rPr>
          <w:rFonts w:ascii="Times New Roman" w:hAnsi="Times New Roman" w:cs="Times New Roman"/>
          <w:b/>
          <w:bCs/>
          <w:color w:val="auto"/>
        </w:rPr>
        <w:t>3.1. Xác định yêu cầu</w:t>
      </w:r>
      <w:bookmarkEnd w:id="3255"/>
      <w:bookmarkEnd w:id="3256"/>
    </w:p>
    <w:p w14:paraId="058F6C4C" w14:textId="096B34BC" w:rsidR="002F30B3" w:rsidRPr="002F30B3" w:rsidRDefault="00BC6421" w:rsidP="00F40E64">
      <w:pPr>
        <w:spacing w:before="100" w:beforeAutospacing="1" w:after="100" w:afterAutospacing="1"/>
        <w:ind w:left="709"/>
        <w:jc w:val="both"/>
        <w:rPr>
          <w:rFonts w:ascii="Times New Roman" w:hAnsi="Times New Roman"/>
          <w:sz w:val="26"/>
          <w:szCs w:val="26"/>
        </w:rPr>
      </w:pPr>
      <w:r>
        <w:rPr>
          <w:rFonts w:ascii="Times New Roman" w:hAnsi="Times New Roman"/>
          <w:sz w:val="26"/>
          <w:szCs w:val="26"/>
        </w:rPr>
        <w:t xml:space="preserve">- </w:t>
      </w:r>
      <w:r w:rsidR="002F30B3" w:rsidRPr="002F30B3">
        <w:rPr>
          <w:rFonts w:ascii="Times New Roman" w:hAnsi="Times New Roman"/>
          <w:sz w:val="26"/>
          <w:szCs w:val="26"/>
        </w:rPr>
        <w:t xml:space="preserve">Hệ thống ứng dụng quản lý y tế trực tuyến nhằm hỗ trợ các vai trò: </w:t>
      </w:r>
      <w:r w:rsidR="002F30B3" w:rsidRPr="002F30B3">
        <w:rPr>
          <w:rFonts w:ascii="Times New Roman" w:eastAsiaTheme="majorEastAsia" w:hAnsi="Times New Roman"/>
          <w:sz w:val="26"/>
          <w:szCs w:val="26"/>
        </w:rPr>
        <w:t>bệnh nhân</w:t>
      </w:r>
      <w:r w:rsidR="002F30B3" w:rsidRPr="002F30B3">
        <w:rPr>
          <w:rFonts w:ascii="Times New Roman" w:hAnsi="Times New Roman"/>
          <w:sz w:val="26"/>
          <w:szCs w:val="26"/>
        </w:rPr>
        <w:t xml:space="preserve">, </w:t>
      </w:r>
      <w:r w:rsidR="002F30B3" w:rsidRPr="002F30B3">
        <w:rPr>
          <w:rFonts w:ascii="Times New Roman" w:eastAsiaTheme="majorEastAsia" w:hAnsi="Times New Roman"/>
          <w:sz w:val="26"/>
          <w:szCs w:val="26"/>
        </w:rPr>
        <w:t>lễ tân</w:t>
      </w:r>
      <w:r w:rsidR="002F30B3" w:rsidRPr="002F30B3">
        <w:rPr>
          <w:rFonts w:ascii="Times New Roman" w:hAnsi="Times New Roman"/>
          <w:sz w:val="26"/>
          <w:szCs w:val="26"/>
        </w:rPr>
        <w:t xml:space="preserve">, và </w:t>
      </w:r>
      <w:r w:rsidR="002F30B3" w:rsidRPr="002F30B3">
        <w:rPr>
          <w:rFonts w:ascii="Times New Roman" w:eastAsiaTheme="majorEastAsia" w:hAnsi="Times New Roman"/>
          <w:sz w:val="26"/>
          <w:szCs w:val="26"/>
        </w:rPr>
        <w:t>bác sĩ</w:t>
      </w:r>
      <w:r w:rsidR="002F30B3" w:rsidRPr="002F30B3">
        <w:rPr>
          <w:rFonts w:ascii="Times New Roman" w:hAnsi="Times New Roman"/>
          <w:sz w:val="26"/>
          <w:szCs w:val="26"/>
        </w:rPr>
        <w:t>. Yêu cầu chung của hệ thống:</w:t>
      </w:r>
    </w:p>
    <w:p w14:paraId="6A3A4BAA" w14:textId="77777777" w:rsidR="002F30B3" w:rsidRPr="002F30B3" w:rsidRDefault="002F30B3" w:rsidP="00913CD9">
      <w:pPr>
        <w:numPr>
          <w:ilvl w:val="0"/>
          <w:numId w:val="11"/>
        </w:numPr>
        <w:tabs>
          <w:tab w:val="clear" w:pos="720"/>
        </w:tabs>
        <w:spacing w:before="100" w:beforeAutospacing="1" w:after="100" w:afterAutospacing="1"/>
        <w:ind w:left="1560" w:hanging="284"/>
        <w:jc w:val="both"/>
        <w:rPr>
          <w:rFonts w:ascii="Times New Roman" w:hAnsi="Times New Roman"/>
          <w:sz w:val="26"/>
          <w:szCs w:val="26"/>
        </w:rPr>
      </w:pPr>
      <w:r w:rsidRPr="002F30B3">
        <w:rPr>
          <w:rFonts w:ascii="Times New Roman" w:hAnsi="Times New Roman"/>
          <w:sz w:val="26"/>
          <w:szCs w:val="26"/>
        </w:rPr>
        <w:t>Đơn giản hóa quy trình quản lý và đặt lịch hẹn.</w:t>
      </w:r>
    </w:p>
    <w:p w14:paraId="5975B177" w14:textId="77777777" w:rsidR="002F30B3" w:rsidRPr="002F30B3" w:rsidRDefault="002F30B3" w:rsidP="00913CD9">
      <w:pPr>
        <w:numPr>
          <w:ilvl w:val="0"/>
          <w:numId w:val="11"/>
        </w:numPr>
        <w:tabs>
          <w:tab w:val="clear" w:pos="720"/>
        </w:tabs>
        <w:spacing w:before="100" w:beforeAutospacing="1" w:after="100" w:afterAutospacing="1"/>
        <w:ind w:left="1560" w:hanging="284"/>
        <w:jc w:val="both"/>
        <w:rPr>
          <w:rFonts w:ascii="Times New Roman" w:hAnsi="Times New Roman"/>
          <w:sz w:val="26"/>
          <w:szCs w:val="26"/>
        </w:rPr>
      </w:pPr>
      <w:r w:rsidRPr="002F30B3">
        <w:rPr>
          <w:rFonts w:ascii="Times New Roman" w:hAnsi="Times New Roman"/>
          <w:sz w:val="26"/>
          <w:szCs w:val="26"/>
        </w:rPr>
        <w:t>Cung cấp các công cụ hiện đại như thanh toán online, thông báo thời gian thực, và tích hợp nhận diện khuôn mặt.</w:t>
      </w:r>
    </w:p>
    <w:p w14:paraId="132613FA" w14:textId="77777777" w:rsidR="002F30B3" w:rsidRPr="002F30B3" w:rsidRDefault="002F30B3" w:rsidP="00913CD9">
      <w:pPr>
        <w:numPr>
          <w:ilvl w:val="0"/>
          <w:numId w:val="11"/>
        </w:numPr>
        <w:tabs>
          <w:tab w:val="clear" w:pos="720"/>
        </w:tabs>
        <w:spacing w:before="100" w:beforeAutospacing="1" w:after="100" w:afterAutospacing="1"/>
        <w:ind w:left="1560" w:hanging="284"/>
        <w:jc w:val="both"/>
        <w:rPr>
          <w:rFonts w:ascii="Times New Roman" w:hAnsi="Times New Roman"/>
          <w:sz w:val="26"/>
          <w:szCs w:val="26"/>
        </w:rPr>
      </w:pPr>
      <w:r w:rsidRPr="002F30B3">
        <w:rPr>
          <w:rFonts w:ascii="Times New Roman" w:hAnsi="Times New Roman"/>
          <w:sz w:val="26"/>
          <w:szCs w:val="26"/>
        </w:rPr>
        <w:t>Đảm bảo tính bảo mật thông tin và phân quyền rõ ràng giữa các vai trò.</w:t>
      </w:r>
    </w:p>
    <w:p w14:paraId="36D906F5" w14:textId="1DF64DF0" w:rsidR="002F30B3" w:rsidRPr="002F30B3" w:rsidRDefault="00BC6421" w:rsidP="00F30880">
      <w:pPr>
        <w:spacing w:before="100" w:beforeAutospacing="1" w:after="100" w:afterAutospacing="1"/>
        <w:ind w:left="709"/>
        <w:jc w:val="both"/>
        <w:rPr>
          <w:rFonts w:ascii="Times New Roman" w:hAnsi="Times New Roman"/>
          <w:sz w:val="26"/>
          <w:szCs w:val="26"/>
        </w:rPr>
      </w:pPr>
      <w:r>
        <w:rPr>
          <w:rFonts w:ascii="Times New Roman" w:eastAsiaTheme="majorEastAsia" w:hAnsi="Times New Roman"/>
          <w:sz w:val="26"/>
          <w:szCs w:val="26"/>
        </w:rPr>
        <w:t xml:space="preserve">- </w:t>
      </w:r>
      <w:r w:rsidR="002F30B3" w:rsidRPr="002F30B3">
        <w:rPr>
          <w:rFonts w:ascii="Times New Roman" w:eastAsiaTheme="majorEastAsia" w:hAnsi="Times New Roman"/>
          <w:sz w:val="26"/>
          <w:szCs w:val="26"/>
        </w:rPr>
        <w:t>Yêu cầu chi tiết từ các bên liên quan:</w:t>
      </w:r>
    </w:p>
    <w:p w14:paraId="3EECB421" w14:textId="77777777" w:rsidR="002F30B3" w:rsidRPr="002F30B3" w:rsidRDefault="002F30B3" w:rsidP="00913CD9">
      <w:pPr>
        <w:numPr>
          <w:ilvl w:val="0"/>
          <w:numId w:val="5"/>
        </w:numPr>
        <w:tabs>
          <w:tab w:val="clear" w:pos="720"/>
        </w:tabs>
        <w:spacing w:before="100" w:beforeAutospacing="1" w:after="100" w:afterAutospacing="1"/>
        <w:ind w:left="1560" w:hanging="283"/>
        <w:jc w:val="both"/>
        <w:rPr>
          <w:rFonts w:ascii="Times New Roman" w:hAnsi="Times New Roman"/>
          <w:sz w:val="26"/>
          <w:szCs w:val="26"/>
        </w:rPr>
      </w:pPr>
      <w:r w:rsidRPr="002F30B3">
        <w:rPr>
          <w:rFonts w:ascii="Times New Roman" w:eastAsiaTheme="majorEastAsia" w:hAnsi="Times New Roman"/>
          <w:sz w:val="26"/>
          <w:szCs w:val="26"/>
        </w:rPr>
        <w:t>Bệnh nhân:</w:t>
      </w:r>
    </w:p>
    <w:p w14:paraId="19C728A3" w14:textId="77777777" w:rsidR="002F30B3" w:rsidRPr="002F30B3" w:rsidRDefault="002F30B3" w:rsidP="00913CD9">
      <w:pPr>
        <w:numPr>
          <w:ilvl w:val="1"/>
          <w:numId w:val="5"/>
        </w:numPr>
        <w:tabs>
          <w:tab w:val="clear" w:pos="1440"/>
        </w:tabs>
        <w:spacing w:before="100" w:beforeAutospacing="1" w:after="100" w:afterAutospacing="1"/>
        <w:ind w:left="1843" w:hanging="283"/>
        <w:jc w:val="both"/>
        <w:rPr>
          <w:rFonts w:ascii="Times New Roman" w:hAnsi="Times New Roman"/>
          <w:sz w:val="26"/>
          <w:szCs w:val="26"/>
        </w:rPr>
      </w:pPr>
      <w:r w:rsidRPr="002F30B3">
        <w:rPr>
          <w:rFonts w:ascii="Times New Roman" w:hAnsi="Times New Roman"/>
          <w:sz w:val="26"/>
          <w:szCs w:val="26"/>
        </w:rPr>
        <w:t>Dễ dàng đặt lịch, thanh toán, và quản lý thông tin cá nhân.</w:t>
      </w:r>
    </w:p>
    <w:p w14:paraId="086EB61B" w14:textId="77777777" w:rsidR="002F30B3" w:rsidRPr="002F30B3" w:rsidRDefault="002F30B3" w:rsidP="00913CD9">
      <w:pPr>
        <w:numPr>
          <w:ilvl w:val="1"/>
          <w:numId w:val="5"/>
        </w:numPr>
        <w:tabs>
          <w:tab w:val="clear" w:pos="1440"/>
        </w:tabs>
        <w:spacing w:before="100" w:beforeAutospacing="1" w:after="100" w:afterAutospacing="1"/>
        <w:ind w:left="1843" w:hanging="283"/>
        <w:jc w:val="both"/>
        <w:rPr>
          <w:rFonts w:ascii="Times New Roman" w:hAnsi="Times New Roman"/>
          <w:sz w:val="26"/>
          <w:szCs w:val="26"/>
        </w:rPr>
      </w:pPr>
      <w:r w:rsidRPr="002F30B3">
        <w:rPr>
          <w:rFonts w:ascii="Times New Roman" w:hAnsi="Times New Roman"/>
          <w:sz w:val="26"/>
          <w:szCs w:val="26"/>
        </w:rPr>
        <w:t>Tiện lợi trong việc nhận thông báo nhắc lịch và các thông tin từ bác sĩ/lễ tân.</w:t>
      </w:r>
    </w:p>
    <w:p w14:paraId="1A4CE8D3" w14:textId="77777777" w:rsidR="002F30B3" w:rsidRPr="002F30B3" w:rsidRDefault="002F30B3" w:rsidP="00913CD9">
      <w:pPr>
        <w:numPr>
          <w:ilvl w:val="0"/>
          <w:numId w:val="5"/>
        </w:numPr>
        <w:tabs>
          <w:tab w:val="clear" w:pos="720"/>
        </w:tabs>
        <w:spacing w:before="100" w:beforeAutospacing="1" w:after="100" w:afterAutospacing="1"/>
        <w:ind w:left="1560" w:hanging="284"/>
        <w:jc w:val="both"/>
        <w:rPr>
          <w:rFonts w:ascii="Times New Roman" w:hAnsi="Times New Roman"/>
          <w:sz w:val="26"/>
          <w:szCs w:val="26"/>
        </w:rPr>
      </w:pPr>
      <w:r w:rsidRPr="002F30B3">
        <w:rPr>
          <w:rFonts w:ascii="Times New Roman" w:eastAsiaTheme="majorEastAsia" w:hAnsi="Times New Roman"/>
          <w:sz w:val="26"/>
          <w:szCs w:val="26"/>
        </w:rPr>
        <w:t>Lễ tân:</w:t>
      </w:r>
    </w:p>
    <w:p w14:paraId="138CB747" w14:textId="77777777" w:rsidR="002F30B3" w:rsidRPr="002F30B3" w:rsidRDefault="002F30B3" w:rsidP="00913CD9">
      <w:pPr>
        <w:numPr>
          <w:ilvl w:val="1"/>
          <w:numId w:val="5"/>
        </w:numPr>
        <w:tabs>
          <w:tab w:val="clear" w:pos="1440"/>
        </w:tabs>
        <w:spacing w:before="100" w:beforeAutospacing="1" w:after="100" w:afterAutospacing="1"/>
        <w:ind w:left="1843" w:hanging="283"/>
        <w:jc w:val="both"/>
        <w:rPr>
          <w:rFonts w:ascii="Times New Roman" w:hAnsi="Times New Roman"/>
          <w:sz w:val="26"/>
          <w:szCs w:val="26"/>
        </w:rPr>
      </w:pPr>
      <w:r w:rsidRPr="002F30B3">
        <w:rPr>
          <w:rFonts w:ascii="Times New Roman" w:hAnsi="Times New Roman"/>
          <w:sz w:val="26"/>
          <w:szCs w:val="26"/>
        </w:rPr>
        <w:t>Quản lý lịch hẹn của bệnh nhân và bác sĩ hiệu quả.</w:t>
      </w:r>
    </w:p>
    <w:p w14:paraId="185FE35B" w14:textId="77777777" w:rsidR="002F30B3" w:rsidRPr="002F30B3" w:rsidRDefault="002F30B3" w:rsidP="00913CD9">
      <w:pPr>
        <w:numPr>
          <w:ilvl w:val="1"/>
          <w:numId w:val="5"/>
        </w:numPr>
        <w:tabs>
          <w:tab w:val="clear" w:pos="1440"/>
        </w:tabs>
        <w:spacing w:before="100" w:beforeAutospacing="1" w:after="100" w:afterAutospacing="1"/>
        <w:ind w:left="1843" w:hanging="283"/>
        <w:jc w:val="both"/>
        <w:rPr>
          <w:rFonts w:ascii="Times New Roman" w:hAnsi="Times New Roman"/>
          <w:sz w:val="26"/>
          <w:szCs w:val="26"/>
        </w:rPr>
      </w:pPr>
      <w:r w:rsidRPr="002F30B3">
        <w:rPr>
          <w:rFonts w:ascii="Times New Roman" w:hAnsi="Times New Roman"/>
          <w:sz w:val="26"/>
          <w:szCs w:val="26"/>
        </w:rPr>
        <w:t>Thực hiện các thao tác thanh toán nhanh chóng, chính xác.</w:t>
      </w:r>
    </w:p>
    <w:p w14:paraId="31A1D541" w14:textId="77777777" w:rsidR="002F30B3" w:rsidRPr="002F30B3" w:rsidRDefault="002F30B3" w:rsidP="00913CD9">
      <w:pPr>
        <w:numPr>
          <w:ilvl w:val="0"/>
          <w:numId w:val="5"/>
        </w:numPr>
        <w:tabs>
          <w:tab w:val="clear" w:pos="720"/>
        </w:tabs>
        <w:spacing w:before="100" w:beforeAutospacing="1" w:after="100" w:afterAutospacing="1"/>
        <w:ind w:left="1560" w:hanging="284"/>
        <w:jc w:val="both"/>
        <w:rPr>
          <w:rFonts w:ascii="Times New Roman" w:hAnsi="Times New Roman"/>
          <w:sz w:val="26"/>
          <w:szCs w:val="26"/>
        </w:rPr>
      </w:pPr>
      <w:r w:rsidRPr="002F30B3">
        <w:rPr>
          <w:rFonts w:ascii="Times New Roman" w:eastAsiaTheme="majorEastAsia" w:hAnsi="Times New Roman"/>
          <w:sz w:val="26"/>
          <w:szCs w:val="26"/>
        </w:rPr>
        <w:t>Bác sĩ:</w:t>
      </w:r>
    </w:p>
    <w:p w14:paraId="287EE51F" w14:textId="77777777" w:rsidR="002F30B3" w:rsidRPr="002F30B3" w:rsidRDefault="002F30B3" w:rsidP="00913CD9">
      <w:pPr>
        <w:numPr>
          <w:ilvl w:val="1"/>
          <w:numId w:val="5"/>
        </w:numPr>
        <w:tabs>
          <w:tab w:val="clear" w:pos="1440"/>
        </w:tabs>
        <w:spacing w:before="100" w:beforeAutospacing="1" w:after="100" w:afterAutospacing="1"/>
        <w:ind w:left="1843" w:hanging="283"/>
        <w:jc w:val="both"/>
        <w:rPr>
          <w:rFonts w:ascii="Times New Roman" w:hAnsi="Times New Roman"/>
          <w:sz w:val="26"/>
          <w:szCs w:val="26"/>
        </w:rPr>
      </w:pPr>
      <w:r w:rsidRPr="002F30B3">
        <w:rPr>
          <w:rFonts w:ascii="Times New Roman" w:hAnsi="Times New Roman"/>
          <w:sz w:val="26"/>
          <w:szCs w:val="26"/>
        </w:rPr>
        <w:t>Quản lý lịch làm việc và hồ sơ bệnh án.</w:t>
      </w:r>
    </w:p>
    <w:p w14:paraId="22A5E4F1" w14:textId="73DB975F" w:rsidR="002F30B3" w:rsidRPr="00D62A08" w:rsidRDefault="002F30B3" w:rsidP="00913CD9">
      <w:pPr>
        <w:numPr>
          <w:ilvl w:val="1"/>
          <w:numId w:val="5"/>
        </w:numPr>
        <w:tabs>
          <w:tab w:val="clear" w:pos="1440"/>
        </w:tabs>
        <w:spacing w:before="100" w:beforeAutospacing="1" w:after="100" w:afterAutospacing="1"/>
        <w:ind w:left="1843" w:hanging="283"/>
        <w:jc w:val="both"/>
        <w:rPr>
          <w:rFonts w:ascii="Times New Roman" w:hAnsi="Times New Roman"/>
          <w:sz w:val="26"/>
          <w:szCs w:val="26"/>
        </w:rPr>
      </w:pPr>
      <w:r w:rsidRPr="002F30B3">
        <w:rPr>
          <w:rFonts w:ascii="Times New Roman" w:hAnsi="Times New Roman"/>
          <w:sz w:val="26"/>
          <w:szCs w:val="26"/>
        </w:rPr>
        <w:t>Tương tác dễ dàng với bệnh nhân và lễ tân thông qua thông báo thời gian thực.</w:t>
      </w:r>
    </w:p>
    <w:p w14:paraId="0FB9ECAC" w14:textId="1F72217B" w:rsidR="00FB76F8" w:rsidRPr="00D62A08" w:rsidRDefault="00FB76F8" w:rsidP="00F30880">
      <w:pPr>
        <w:pStyle w:val="Heading2"/>
        <w:ind w:left="851" w:hanging="567"/>
        <w:jc w:val="both"/>
        <w:rPr>
          <w:rFonts w:ascii="Times New Roman" w:hAnsi="Times New Roman" w:cs="Times New Roman"/>
          <w:b/>
          <w:bCs/>
          <w:color w:val="auto"/>
        </w:rPr>
      </w:pPr>
      <w:bookmarkStart w:id="3257" w:name="_Toc183541814"/>
      <w:bookmarkStart w:id="3258" w:name="_Toc183825482"/>
      <w:r w:rsidRPr="00D62A08">
        <w:rPr>
          <w:rFonts w:ascii="Times New Roman" w:hAnsi="Times New Roman" w:cs="Times New Roman"/>
          <w:b/>
          <w:bCs/>
          <w:color w:val="auto"/>
        </w:rPr>
        <w:t>3.2. Phân tích yêu cầu</w:t>
      </w:r>
      <w:bookmarkEnd w:id="3257"/>
      <w:bookmarkEnd w:id="3258"/>
    </w:p>
    <w:p w14:paraId="0099A455" w14:textId="0179A932" w:rsidR="00465AB5" w:rsidRPr="00D62A08" w:rsidRDefault="00465AB5" w:rsidP="00913CD9">
      <w:pPr>
        <w:numPr>
          <w:ilvl w:val="2"/>
          <w:numId w:val="3"/>
        </w:numPr>
        <w:spacing w:after="120"/>
        <w:ind w:hanging="11"/>
        <w:jc w:val="both"/>
        <w:outlineLvl w:val="2"/>
        <w:rPr>
          <w:rFonts w:ascii="Times New Roman" w:hAnsi="Times New Roman"/>
          <w:b/>
          <w:bCs/>
          <w:i/>
          <w:iCs/>
          <w:sz w:val="26"/>
          <w:szCs w:val="26"/>
        </w:rPr>
      </w:pPr>
      <w:bookmarkStart w:id="3259" w:name="_Toc183541815"/>
      <w:bookmarkStart w:id="3260" w:name="_Toc183825483"/>
      <w:r w:rsidRPr="00D62A08">
        <w:rPr>
          <w:rFonts w:ascii="Times New Roman" w:hAnsi="Times New Roman"/>
          <w:b/>
          <w:bCs/>
          <w:i/>
          <w:iCs/>
          <w:sz w:val="26"/>
          <w:szCs w:val="26"/>
        </w:rPr>
        <w:t>Chức năng Đăng ký</w:t>
      </w:r>
      <w:r w:rsidR="00D85465" w:rsidRPr="00D62A08">
        <w:rPr>
          <w:rFonts w:ascii="Times New Roman" w:hAnsi="Times New Roman"/>
          <w:b/>
          <w:bCs/>
          <w:i/>
          <w:iCs/>
          <w:sz w:val="26"/>
          <w:szCs w:val="26"/>
        </w:rPr>
        <w:t>( 3 role)</w:t>
      </w:r>
      <w:bookmarkEnd w:id="3259"/>
      <w:bookmarkEnd w:id="3260"/>
    </w:p>
    <w:p w14:paraId="335A8B10" w14:textId="237C024B" w:rsidR="003366BF" w:rsidRPr="00D62A08" w:rsidRDefault="00F40E64" w:rsidP="00F40E64">
      <w:pPr>
        <w:pStyle w:val="ListParagraph"/>
        <w:jc w:val="both"/>
        <w:rPr>
          <w:sz w:val="26"/>
          <w:szCs w:val="26"/>
        </w:rPr>
      </w:pPr>
      <w:r>
        <w:rPr>
          <w:sz w:val="26"/>
          <w:szCs w:val="26"/>
        </w:rPr>
        <w:t xml:space="preserve">- </w:t>
      </w:r>
      <w:r w:rsidR="003366BF" w:rsidRPr="00D62A08">
        <w:rPr>
          <w:sz w:val="26"/>
          <w:szCs w:val="26"/>
        </w:rPr>
        <w:t>Khi đăng ký, bệnh nhân cần cung cấp căn cước công dân số điện thoại, mật khẩu và xác thực thông qua AI .Sau khi xác thực thành công, hệ thống truyền thông tin tài khoản bệnh nhân, phân quyền và lưu thông tin vào cơ sở dữ liệu.</w:t>
      </w:r>
    </w:p>
    <w:p w14:paraId="58466DF8" w14:textId="5AA1B21F" w:rsidR="00465AB5" w:rsidRPr="00D62A08" w:rsidRDefault="00465AB5" w:rsidP="00913CD9">
      <w:pPr>
        <w:numPr>
          <w:ilvl w:val="2"/>
          <w:numId w:val="3"/>
        </w:numPr>
        <w:spacing w:after="120"/>
        <w:ind w:hanging="11"/>
        <w:jc w:val="both"/>
        <w:outlineLvl w:val="2"/>
        <w:rPr>
          <w:rFonts w:ascii="Times New Roman" w:hAnsi="Times New Roman"/>
          <w:b/>
          <w:bCs/>
          <w:i/>
          <w:iCs/>
          <w:sz w:val="26"/>
          <w:szCs w:val="26"/>
        </w:rPr>
      </w:pPr>
      <w:bookmarkStart w:id="3261" w:name="_Toc183541816"/>
      <w:bookmarkStart w:id="3262" w:name="_Toc183825484"/>
      <w:r w:rsidRPr="00D62A08">
        <w:rPr>
          <w:rFonts w:ascii="Times New Roman" w:hAnsi="Times New Roman"/>
          <w:b/>
          <w:bCs/>
          <w:i/>
          <w:iCs/>
          <w:sz w:val="26"/>
          <w:szCs w:val="26"/>
        </w:rPr>
        <w:t>Chức năng Đăng nhập</w:t>
      </w:r>
      <w:r w:rsidR="00D85465" w:rsidRPr="00D62A08">
        <w:rPr>
          <w:rFonts w:ascii="Times New Roman" w:hAnsi="Times New Roman"/>
          <w:b/>
          <w:bCs/>
          <w:i/>
          <w:iCs/>
          <w:sz w:val="26"/>
          <w:szCs w:val="26"/>
        </w:rPr>
        <w:t>(3 role)</w:t>
      </w:r>
      <w:bookmarkEnd w:id="3261"/>
      <w:bookmarkEnd w:id="3262"/>
    </w:p>
    <w:p w14:paraId="50E5CEFB" w14:textId="62B35A47" w:rsidR="003366BF" w:rsidRPr="00D62A08" w:rsidRDefault="00F40E64" w:rsidP="00F40E64">
      <w:pPr>
        <w:pStyle w:val="ListParagraph"/>
        <w:jc w:val="both"/>
        <w:rPr>
          <w:sz w:val="26"/>
          <w:szCs w:val="26"/>
        </w:rPr>
      </w:pPr>
      <w:r>
        <w:rPr>
          <w:rFonts w:eastAsiaTheme="majorEastAsia"/>
          <w:sz w:val="26"/>
          <w:szCs w:val="26"/>
        </w:rPr>
        <w:t xml:space="preserve">- </w:t>
      </w:r>
      <w:r w:rsidR="003366BF" w:rsidRPr="00D62A08">
        <w:rPr>
          <w:rFonts w:eastAsiaTheme="majorEastAsia"/>
          <w:sz w:val="26"/>
          <w:szCs w:val="26"/>
        </w:rPr>
        <w:t>Người dùng</w:t>
      </w:r>
      <w:r w:rsidR="003366BF" w:rsidRPr="00D62A08">
        <w:rPr>
          <w:rFonts w:eastAsiaTheme="majorEastAsia"/>
          <w:b/>
          <w:bCs/>
          <w:sz w:val="26"/>
          <w:szCs w:val="26"/>
        </w:rPr>
        <w:t>:</w:t>
      </w:r>
      <w:r w:rsidR="003366BF" w:rsidRPr="00D62A08">
        <w:rPr>
          <w:sz w:val="26"/>
          <w:szCs w:val="26"/>
        </w:rPr>
        <w:t xml:space="preserve"> Khi đăng nhập, người dùng nhập email hoặc số điện thoại và mật khẩu. Sau khi thông tin xác thực hợp lệ, hệ thống lưu lại token của thiết bị để duy trì phiên làm việc.</w:t>
      </w:r>
    </w:p>
    <w:p w14:paraId="1B4245D5" w14:textId="5ACABE33" w:rsidR="003366BF" w:rsidRPr="00D62A08" w:rsidRDefault="00F40E64" w:rsidP="00F40E64">
      <w:pPr>
        <w:pStyle w:val="ListParagraph"/>
        <w:jc w:val="both"/>
        <w:rPr>
          <w:sz w:val="26"/>
          <w:szCs w:val="26"/>
        </w:rPr>
      </w:pPr>
      <w:r>
        <w:rPr>
          <w:rFonts w:eastAsiaTheme="majorEastAsia"/>
          <w:sz w:val="26"/>
          <w:szCs w:val="26"/>
        </w:rPr>
        <w:lastRenderedPageBreak/>
        <w:t xml:space="preserve">- </w:t>
      </w:r>
      <w:r w:rsidR="003366BF" w:rsidRPr="00D62A08">
        <w:rPr>
          <w:rFonts w:eastAsiaTheme="majorEastAsia"/>
          <w:sz w:val="26"/>
          <w:szCs w:val="26"/>
        </w:rPr>
        <w:t>Lễ tân:</w:t>
      </w:r>
      <w:r w:rsidR="003366BF" w:rsidRPr="00D62A08">
        <w:rPr>
          <w:sz w:val="26"/>
          <w:szCs w:val="26"/>
        </w:rPr>
        <w:t xml:space="preserve"> Khi đăng nhập, lễ tân được chuyển đến giao diện quản lý lịch hẹn và thanh toán. Hệ thống lưu token để duy trì bảo mật thông tin.</w:t>
      </w:r>
    </w:p>
    <w:p w14:paraId="083B46DA" w14:textId="3992AF55" w:rsidR="003366BF" w:rsidRPr="00D62A08" w:rsidRDefault="00F40E64" w:rsidP="00F40E64">
      <w:pPr>
        <w:pStyle w:val="ListParagraph"/>
        <w:jc w:val="both"/>
        <w:rPr>
          <w:b/>
          <w:bCs/>
          <w:i/>
          <w:iCs/>
          <w:sz w:val="26"/>
          <w:szCs w:val="26"/>
        </w:rPr>
      </w:pPr>
      <w:r>
        <w:rPr>
          <w:rFonts w:eastAsiaTheme="majorEastAsia"/>
          <w:sz w:val="26"/>
          <w:szCs w:val="26"/>
        </w:rPr>
        <w:t xml:space="preserve">- </w:t>
      </w:r>
      <w:r w:rsidR="003366BF" w:rsidRPr="00D62A08">
        <w:rPr>
          <w:rFonts w:eastAsiaTheme="majorEastAsia"/>
          <w:sz w:val="26"/>
          <w:szCs w:val="26"/>
        </w:rPr>
        <w:t>Bác sĩ:</w:t>
      </w:r>
      <w:r w:rsidR="003366BF" w:rsidRPr="00D62A08">
        <w:rPr>
          <w:sz w:val="26"/>
          <w:szCs w:val="26"/>
        </w:rPr>
        <w:t xml:space="preserve"> Sau khi đăng nhập, bác sĩ truy cập giao diện quản lý lịch hẹn, bệnh án và hồ sơ bệnh nhân. Token được lưu lại để quản lý phiên làm việc.</w:t>
      </w:r>
    </w:p>
    <w:p w14:paraId="74946FC2" w14:textId="3A978347" w:rsidR="00D85465" w:rsidRPr="00D62A08" w:rsidDel="00694E75" w:rsidRDefault="00D85465" w:rsidP="00913CD9">
      <w:pPr>
        <w:numPr>
          <w:ilvl w:val="2"/>
          <w:numId w:val="3"/>
        </w:numPr>
        <w:tabs>
          <w:tab w:val="left" w:pos="540"/>
        </w:tabs>
        <w:spacing w:after="120"/>
        <w:ind w:hanging="11"/>
        <w:jc w:val="both"/>
        <w:outlineLvl w:val="2"/>
        <w:rPr>
          <w:del w:id="3263" w:author="lợi đoàn" w:date="2024-11-29T11:54:00Z"/>
          <w:rFonts w:ascii="Times New Roman" w:hAnsi="Times New Roman"/>
          <w:b/>
          <w:bCs/>
          <w:i/>
          <w:iCs/>
          <w:sz w:val="26"/>
          <w:szCs w:val="26"/>
        </w:rPr>
      </w:pPr>
      <w:bookmarkStart w:id="3264" w:name="_Toc183541817"/>
      <w:del w:id="3265" w:author="lợi đoàn" w:date="2024-11-29T11:54:00Z">
        <w:r w:rsidRPr="00D62A08" w:rsidDel="00694E75">
          <w:rPr>
            <w:rFonts w:ascii="Times New Roman" w:hAnsi="Times New Roman"/>
            <w:b/>
            <w:bCs/>
            <w:i/>
            <w:iCs/>
            <w:sz w:val="26"/>
            <w:szCs w:val="26"/>
          </w:rPr>
          <w:delText>Chức năng đăng nhập bằng khuôn mặt(3 role)</w:delText>
        </w:r>
        <w:bookmarkStart w:id="3266" w:name="_Toc183825314"/>
        <w:bookmarkStart w:id="3267" w:name="_Toc183825485"/>
        <w:bookmarkEnd w:id="3264"/>
        <w:bookmarkEnd w:id="3266"/>
        <w:bookmarkEnd w:id="3267"/>
      </w:del>
    </w:p>
    <w:p w14:paraId="68326B3F" w14:textId="2C036D0C" w:rsidR="003366BF" w:rsidRPr="00D62A08" w:rsidDel="00694E75" w:rsidRDefault="00F40E64" w:rsidP="00F40E64">
      <w:pPr>
        <w:pStyle w:val="ListParagraph"/>
        <w:jc w:val="both"/>
        <w:rPr>
          <w:del w:id="3268" w:author="lợi đoàn" w:date="2024-11-29T11:54:00Z"/>
          <w:sz w:val="26"/>
          <w:szCs w:val="26"/>
        </w:rPr>
      </w:pPr>
      <w:del w:id="3269" w:author="lợi đoàn" w:date="2024-11-29T11:54:00Z">
        <w:r w:rsidDel="00694E75">
          <w:rPr>
            <w:rFonts w:eastAsiaTheme="majorEastAsia"/>
            <w:sz w:val="26"/>
            <w:szCs w:val="26"/>
          </w:rPr>
          <w:delText xml:space="preserve">- </w:delText>
        </w:r>
        <w:r w:rsidR="003366BF" w:rsidRPr="00D62A08" w:rsidDel="00694E75">
          <w:rPr>
            <w:rFonts w:eastAsiaTheme="majorEastAsia"/>
            <w:sz w:val="26"/>
            <w:szCs w:val="26"/>
          </w:rPr>
          <w:delText>Người dùng:</w:delText>
        </w:r>
        <w:r w:rsidR="003366BF" w:rsidRPr="00D62A08" w:rsidDel="00694E75">
          <w:rPr>
            <w:sz w:val="26"/>
            <w:szCs w:val="26"/>
          </w:rPr>
          <w:delText xml:space="preserve"> Người dùng kích hoạt tính năng nhận diện khuôn mặt. Hệ thống sẽ so sánh hình ảnh khuôn mặt với dữ liệu đã lưu. Nếu trùng khớp, người dùng sẽ được đăng nhập mà không cần nhập mật khẩu.</w:delText>
        </w:r>
        <w:bookmarkStart w:id="3270" w:name="_Toc183825315"/>
        <w:bookmarkStart w:id="3271" w:name="_Toc183825486"/>
        <w:bookmarkEnd w:id="3270"/>
        <w:bookmarkEnd w:id="3271"/>
      </w:del>
    </w:p>
    <w:p w14:paraId="71493AF5" w14:textId="431B4709" w:rsidR="003366BF" w:rsidRPr="00D62A08" w:rsidDel="00694E75" w:rsidRDefault="00F40E64" w:rsidP="00F40E64">
      <w:pPr>
        <w:pStyle w:val="ListParagraph"/>
        <w:jc w:val="both"/>
        <w:rPr>
          <w:del w:id="3272" w:author="lợi đoàn" w:date="2024-11-29T11:54:00Z"/>
          <w:sz w:val="26"/>
          <w:szCs w:val="26"/>
        </w:rPr>
      </w:pPr>
      <w:del w:id="3273" w:author="lợi đoàn" w:date="2024-11-29T11:54:00Z">
        <w:r w:rsidDel="00694E75">
          <w:rPr>
            <w:rFonts w:eastAsiaTheme="majorEastAsia"/>
            <w:sz w:val="26"/>
            <w:szCs w:val="26"/>
          </w:rPr>
          <w:delText xml:space="preserve">- </w:delText>
        </w:r>
        <w:r w:rsidR="003366BF" w:rsidRPr="00D62A08" w:rsidDel="00694E75">
          <w:rPr>
            <w:rFonts w:eastAsiaTheme="majorEastAsia"/>
            <w:sz w:val="26"/>
            <w:szCs w:val="26"/>
          </w:rPr>
          <w:delText>Lễ tân:</w:delText>
        </w:r>
        <w:r w:rsidR="003366BF" w:rsidRPr="00D62A08" w:rsidDel="00694E75">
          <w:rPr>
            <w:sz w:val="26"/>
            <w:szCs w:val="26"/>
          </w:rPr>
          <w:delText xml:space="preserve"> Tính năng này giúp lễ tân đăng nhập nhanh để xử lý công việc mà không cần nhập thông tin nhiều lần.</w:delText>
        </w:r>
        <w:bookmarkStart w:id="3274" w:name="_Toc183825316"/>
        <w:bookmarkStart w:id="3275" w:name="_Toc183825487"/>
        <w:bookmarkEnd w:id="3274"/>
        <w:bookmarkEnd w:id="3275"/>
      </w:del>
    </w:p>
    <w:p w14:paraId="4BF70719" w14:textId="133617C3" w:rsidR="003366BF" w:rsidRPr="00D62A08" w:rsidDel="00694E75" w:rsidRDefault="00F40E64" w:rsidP="00F40E64">
      <w:pPr>
        <w:pStyle w:val="ListParagraph"/>
        <w:jc w:val="both"/>
        <w:rPr>
          <w:del w:id="3276" w:author="lợi đoàn" w:date="2024-11-29T11:54:00Z"/>
          <w:b/>
          <w:bCs/>
          <w:i/>
          <w:iCs/>
          <w:sz w:val="26"/>
          <w:szCs w:val="26"/>
        </w:rPr>
      </w:pPr>
      <w:del w:id="3277" w:author="lợi đoàn" w:date="2024-11-29T11:54:00Z">
        <w:r w:rsidDel="00694E75">
          <w:rPr>
            <w:rFonts w:eastAsiaTheme="majorEastAsia"/>
            <w:sz w:val="26"/>
            <w:szCs w:val="26"/>
          </w:rPr>
          <w:delText xml:space="preserve">- </w:delText>
        </w:r>
        <w:r w:rsidR="003366BF" w:rsidRPr="00D62A08" w:rsidDel="00694E75">
          <w:rPr>
            <w:rFonts w:eastAsiaTheme="majorEastAsia"/>
            <w:sz w:val="26"/>
            <w:szCs w:val="26"/>
          </w:rPr>
          <w:delText>Bác sĩ:</w:delText>
        </w:r>
        <w:r w:rsidR="003366BF" w:rsidRPr="00D62A08" w:rsidDel="00694E75">
          <w:rPr>
            <w:sz w:val="26"/>
            <w:szCs w:val="26"/>
          </w:rPr>
          <w:delText xml:space="preserve"> Bác sĩ sử dụng tính năng này để tiết kiệm thời gian khi truy cập hệ thống. Nếu không nhận diện thành công, hệ thống yêu cầu nhập mật khẩu dự phòng.</w:delText>
        </w:r>
        <w:bookmarkStart w:id="3278" w:name="_Toc183825317"/>
        <w:bookmarkStart w:id="3279" w:name="_Toc183825488"/>
        <w:bookmarkEnd w:id="3278"/>
        <w:bookmarkEnd w:id="3279"/>
      </w:del>
    </w:p>
    <w:p w14:paraId="5B8523A3" w14:textId="599D2C7F" w:rsidR="00465AB5" w:rsidRPr="00D62A08" w:rsidRDefault="00465AB5" w:rsidP="00913CD9">
      <w:pPr>
        <w:numPr>
          <w:ilvl w:val="2"/>
          <w:numId w:val="3"/>
        </w:numPr>
        <w:tabs>
          <w:tab w:val="left" w:pos="540"/>
        </w:tabs>
        <w:spacing w:after="120"/>
        <w:ind w:hanging="11"/>
        <w:jc w:val="both"/>
        <w:outlineLvl w:val="2"/>
        <w:rPr>
          <w:rFonts w:ascii="Times New Roman" w:hAnsi="Times New Roman"/>
          <w:b/>
          <w:bCs/>
          <w:i/>
          <w:iCs/>
          <w:sz w:val="26"/>
          <w:szCs w:val="26"/>
        </w:rPr>
      </w:pPr>
      <w:bookmarkStart w:id="3280" w:name="_Toc183541818"/>
      <w:bookmarkStart w:id="3281" w:name="_Toc183825489"/>
      <w:r w:rsidRPr="00D62A08">
        <w:rPr>
          <w:rFonts w:ascii="Times New Roman" w:hAnsi="Times New Roman"/>
          <w:b/>
          <w:bCs/>
          <w:i/>
          <w:iCs/>
          <w:sz w:val="26"/>
          <w:szCs w:val="26"/>
        </w:rPr>
        <w:t>Chức năng</w:t>
      </w:r>
      <w:r w:rsidR="00AF774D" w:rsidRPr="00D62A08">
        <w:rPr>
          <w:rFonts w:ascii="Times New Roman" w:hAnsi="Times New Roman"/>
          <w:b/>
          <w:bCs/>
          <w:i/>
          <w:iCs/>
          <w:sz w:val="26"/>
          <w:szCs w:val="26"/>
        </w:rPr>
        <w:t xml:space="preserve"> Đặt lịch </w:t>
      </w:r>
      <w:r w:rsidR="002F30B3" w:rsidRPr="00D62A08">
        <w:rPr>
          <w:rFonts w:ascii="Times New Roman" w:hAnsi="Times New Roman"/>
          <w:b/>
          <w:bCs/>
          <w:i/>
          <w:iCs/>
          <w:sz w:val="26"/>
          <w:szCs w:val="26"/>
        </w:rPr>
        <w:t>đến lễ tân</w:t>
      </w:r>
      <w:r w:rsidR="00D85465" w:rsidRPr="00D62A08">
        <w:rPr>
          <w:rFonts w:ascii="Times New Roman" w:hAnsi="Times New Roman"/>
          <w:b/>
          <w:bCs/>
          <w:i/>
          <w:iCs/>
          <w:sz w:val="26"/>
          <w:szCs w:val="26"/>
        </w:rPr>
        <w:t xml:space="preserve"> (role bệnh nhân)</w:t>
      </w:r>
      <w:bookmarkEnd w:id="3280"/>
      <w:bookmarkEnd w:id="3281"/>
    </w:p>
    <w:p w14:paraId="51E26F0F" w14:textId="2A32F356" w:rsidR="003366BF" w:rsidRPr="00D62A08" w:rsidRDefault="00F40E64" w:rsidP="00F40E64">
      <w:pPr>
        <w:pStyle w:val="ListParagraph"/>
        <w:jc w:val="both"/>
        <w:rPr>
          <w:sz w:val="26"/>
          <w:szCs w:val="26"/>
        </w:rPr>
      </w:pPr>
      <w:r>
        <w:rPr>
          <w:sz w:val="26"/>
          <w:szCs w:val="26"/>
        </w:rPr>
        <w:t xml:space="preserve">- </w:t>
      </w:r>
      <w:r w:rsidR="003366BF" w:rsidRPr="00D62A08">
        <w:rPr>
          <w:sz w:val="26"/>
          <w:szCs w:val="26"/>
        </w:rPr>
        <w:t>Bệnh nhân truy cập hệ thống, chọn ngày giờ mong muốn và gửi yêu cầu đặt lịch với lễ tân.</w:t>
      </w:r>
    </w:p>
    <w:p w14:paraId="76CB664A" w14:textId="1F11E664" w:rsidR="003366BF" w:rsidRPr="00D62A08" w:rsidRDefault="00F40E64" w:rsidP="00F40E64">
      <w:pPr>
        <w:pStyle w:val="ListParagraph"/>
        <w:jc w:val="both"/>
        <w:rPr>
          <w:sz w:val="26"/>
          <w:szCs w:val="26"/>
        </w:rPr>
      </w:pPr>
      <w:r>
        <w:rPr>
          <w:sz w:val="26"/>
          <w:szCs w:val="26"/>
        </w:rPr>
        <w:t xml:space="preserve">- </w:t>
      </w:r>
      <w:r w:rsidR="003366BF" w:rsidRPr="00D62A08">
        <w:rPr>
          <w:sz w:val="26"/>
          <w:szCs w:val="26"/>
        </w:rPr>
        <w:t>Hệ thống kiểm tra khoảng thời gian rảnh của lễ tân và xác nhận lịch hẹn.</w:t>
      </w:r>
    </w:p>
    <w:p w14:paraId="7DC0DE7F" w14:textId="47BC263D" w:rsidR="003366BF" w:rsidRPr="00D62A08" w:rsidRDefault="00F40E64" w:rsidP="00F40E64">
      <w:pPr>
        <w:pStyle w:val="ListParagraph"/>
        <w:jc w:val="both"/>
        <w:rPr>
          <w:b/>
          <w:bCs/>
          <w:i/>
          <w:iCs/>
          <w:sz w:val="26"/>
          <w:szCs w:val="26"/>
        </w:rPr>
      </w:pPr>
      <w:r>
        <w:rPr>
          <w:sz w:val="26"/>
          <w:szCs w:val="26"/>
        </w:rPr>
        <w:t xml:space="preserve">- </w:t>
      </w:r>
      <w:r w:rsidR="003366BF" w:rsidRPr="00D62A08">
        <w:rPr>
          <w:sz w:val="26"/>
          <w:szCs w:val="26"/>
        </w:rPr>
        <w:t>Thông báo xác nhận được gửi đến bệnh nhân qua hệ thống hoặc email.</w:t>
      </w:r>
    </w:p>
    <w:p w14:paraId="1D521B01" w14:textId="74A5FA78" w:rsidR="00AF774D" w:rsidRPr="00D62A08" w:rsidRDefault="00AF774D" w:rsidP="00913CD9">
      <w:pPr>
        <w:numPr>
          <w:ilvl w:val="2"/>
          <w:numId w:val="3"/>
        </w:numPr>
        <w:tabs>
          <w:tab w:val="left" w:pos="540"/>
        </w:tabs>
        <w:spacing w:after="120"/>
        <w:ind w:hanging="11"/>
        <w:jc w:val="both"/>
        <w:outlineLvl w:val="2"/>
        <w:rPr>
          <w:rFonts w:ascii="Times New Roman" w:hAnsi="Times New Roman"/>
          <w:b/>
          <w:bCs/>
          <w:i/>
          <w:iCs/>
          <w:sz w:val="26"/>
          <w:szCs w:val="26"/>
        </w:rPr>
      </w:pPr>
      <w:bookmarkStart w:id="3282" w:name="_Toc183541819"/>
      <w:bookmarkStart w:id="3283" w:name="_Toc183825490"/>
      <w:r w:rsidRPr="00D62A08">
        <w:rPr>
          <w:rFonts w:ascii="Times New Roman" w:hAnsi="Times New Roman"/>
          <w:b/>
          <w:bCs/>
          <w:i/>
          <w:iCs/>
          <w:sz w:val="26"/>
          <w:szCs w:val="26"/>
        </w:rPr>
        <w:t xml:space="preserve">Chức năng Xem lịch </w:t>
      </w:r>
      <w:r w:rsidR="00D85465" w:rsidRPr="00D62A08">
        <w:rPr>
          <w:rFonts w:ascii="Times New Roman" w:hAnsi="Times New Roman"/>
          <w:b/>
          <w:bCs/>
          <w:i/>
          <w:iCs/>
          <w:sz w:val="26"/>
          <w:szCs w:val="26"/>
        </w:rPr>
        <w:t>của bản thân (role bệnh nhân)</w:t>
      </w:r>
      <w:bookmarkEnd w:id="3282"/>
      <w:bookmarkEnd w:id="3283"/>
    </w:p>
    <w:p w14:paraId="60908D22" w14:textId="2B851E7A" w:rsidR="003366BF" w:rsidRPr="00D62A08" w:rsidRDefault="00F40E64" w:rsidP="00F40E64">
      <w:pPr>
        <w:pStyle w:val="ListParagraph"/>
        <w:jc w:val="both"/>
        <w:rPr>
          <w:sz w:val="26"/>
          <w:szCs w:val="26"/>
        </w:rPr>
      </w:pPr>
      <w:r>
        <w:rPr>
          <w:sz w:val="26"/>
          <w:szCs w:val="26"/>
        </w:rPr>
        <w:t xml:space="preserve">- </w:t>
      </w:r>
      <w:r w:rsidR="003366BF" w:rsidRPr="00D62A08">
        <w:rPr>
          <w:sz w:val="26"/>
          <w:szCs w:val="26"/>
        </w:rPr>
        <w:t>Khi truy cập mục "Lịch của tôi," bệnh nhân sẽ thấy danh sách các lịch hẹn đã đặt.</w:t>
      </w:r>
    </w:p>
    <w:p w14:paraId="1E86C807" w14:textId="5D7C0405" w:rsidR="003366BF" w:rsidRPr="00D62A08" w:rsidRDefault="00F40E64" w:rsidP="00F40E64">
      <w:pPr>
        <w:pStyle w:val="ListParagraph"/>
        <w:jc w:val="both"/>
        <w:rPr>
          <w:b/>
          <w:bCs/>
          <w:i/>
          <w:iCs/>
          <w:sz w:val="26"/>
          <w:szCs w:val="26"/>
        </w:rPr>
      </w:pPr>
      <w:r>
        <w:rPr>
          <w:sz w:val="26"/>
          <w:szCs w:val="26"/>
        </w:rPr>
        <w:t xml:space="preserve">- </w:t>
      </w:r>
      <w:r w:rsidR="003366BF" w:rsidRPr="00D62A08">
        <w:rPr>
          <w:sz w:val="26"/>
          <w:szCs w:val="26"/>
        </w:rPr>
        <w:t>Hệ thống hiển thị thông tin chi tiết, bao gồm ngày, giờ, địa điểm, trạng thái (đã xác nhận, hủy).</w:t>
      </w:r>
    </w:p>
    <w:p w14:paraId="26768EE4" w14:textId="44A499F0" w:rsidR="00D85465" w:rsidRPr="00D62A08" w:rsidRDefault="00D85465" w:rsidP="00913CD9">
      <w:pPr>
        <w:numPr>
          <w:ilvl w:val="2"/>
          <w:numId w:val="3"/>
        </w:numPr>
        <w:tabs>
          <w:tab w:val="left" w:pos="540"/>
        </w:tabs>
        <w:spacing w:after="120"/>
        <w:ind w:hanging="11"/>
        <w:jc w:val="both"/>
        <w:outlineLvl w:val="2"/>
        <w:rPr>
          <w:rFonts w:ascii="Times New Roman" w:hAnsi="Times New Roman"/>
          <w:b/>
          <w:bCs/>
          <w:i/>
          <w:iCs/>
          <w:sz w:val="26"/>
          <w:szCs w:val="26"/>
        </w:rPr>
      </w:pPr>
      <w:bookmarkStart w:id="3284" w:name="_Toc183541820"/>
      <w:bookmarkStart w:id="3285" w:name="_Toc183825491"/>
      <w:r w:rsidRPr="00D62A08">
        <w:rPr>
          <w:rFonts w:ascii="Times New Roman" w:hAnsi="Times New Roman"/>
          <w:b/>
          <w:bCs/>
          <w:i/>
          <w:iCs/>
          <w:sz w:val="26"/>
          <w:szCs w:val="26"/>
        </w:rPr>
        <w:t>Chức năng Quản lý thanh toán của bản thân (role bệnh nhân)</w:t>
      </w:r>
      <w:bookmarkEnd w:id="3284"/>
      <w:bookmarkEnd w:id="3285"/>
    </w:p>
    <w:p w14:paraId="6828C70F" w14:textId="5E0E524A" w:rsidR="003366BF" w:rsidRPr="00D62A08" w:rsidRDefault="00F40E64" w:rsidP="00F40E64">
      <w:pPr>
        <w:pStyle w:val="ListParagraph"/>
        <w:jc w:val="both"/>
        <w:rPr>
          <w:sz w:val="26"/>
          <w:szCs w:val="26"/>
        </w:rPr>
      </w:pPr>
      <w:r>
        <w:rPr>
          <w:sz w:val="26"/>
          <w:szCs w:val="26"/>
        </w:rPr>
        <w:t xml:space="preserve">- </w:t>
      </w:r>
      <w:r w:rsidR="003366BF" w:rsidRPr="00D62A08">
        <w:rPr>
          <w:sz w:val="26"/>
          <w:szCs w:val="26"/>
        </w:rPr>
        <w:t>Bệnh nhân có thể xem lịch sử thanh toán, trạng thái hóa đơn (đã thanh toán, chờ xử lý).</w:t>
      </w:r>
    </w:p>
    <w:p w14:paraId="79B256BD" w14:textId="5A1F2682" w:rsidR="003366BF" w:rsidRPr="00D62A08" w:rsidRDefault="00F40E64" w:rsidP="00F40E64">
      <w:pPr>
        <w:pStyle w:val="ListParagraph"/>
        <w:jc w:val="both"/>
        <w:rPr>
          <w:b/>
          <w:bCs/>
          <w:i/>
          <w:iCs/>
          <w:sz w:val="26"/>
          <w:szCs w:val="26"/>
        </w:rPr>
      </w:pPr>
      <w:r>
        <w:rPr>
          <w:sz w:val="26"/>
          <w:szCs w:val="26"/>
        </w:rPr>
        <w:t xml:space="preserve">- </w:t>
      </w:r>
      <w:r w:rsidR="003366BF" w:rsidRPr="00D62A08">
        <w:rPr>
          <w:sz w:val="26"/>
          <w:szCs w:val="26"/>
        </w:rPr>
        <w:t>Hệ thống cho phép tải xuống biên lai hoặc xem chi tiết từng giao dịch.</w:t>
      </w:r>
    </w:p>
    <w:p w14:paraId="729327BC" w14:textId="0FB7D16E" w:rsidR="00D85465" w:rsidRPr="00D62A08" w:rsidRDefault="00D85465" w:rsidP="00913CD9">
      <w:pPr>
        <w:numPr>
          <w:ilvl w:val="2"/>
          <w:numId w:val="3"/>
        </w:numPr>
        <w:tabs>
          <w:tab w:val="left" w:pos="540"/>
        </w:tabs>
        <w:spacing w:after="120"/>
        <w:ind w:hanging="11"/>
        <w:jc w:val="both"/>
        <w:outlineLvl w:val="2"/>
        <w:rPr>
          <w:rFonts w:ascii="Times New Roman" w:hAnsi="Times New Roman"/>
          <w:b/>
          <w:bCs/>
          <w:i/>
          <w:iCs/>
          <w:sz w:val="26"/>
          <w:szCs w:val="26"/>
        </w:rPr>
      </w:pPr>
      <w:bookmarkStart w:id="3286" w:name="_Toc183541821"/>
      <w:bookmarkStart w:id="3287" w:name="_Toc183825492"/>
      <w:r w:rsidRPr="00D62A08">
        <w:rPr>
          <w:rFonts w:ascii="Times New Roman" w:hAnsi="Times New Roman"/>
          <w:b/>
          <w:bCs/>
          <w:i/>
          <w:iCs/>
          <w:sz w:val="26"/>
          <w:szCs w:val="26"/>
        </w:rPr>
        <w:t>Chức năng Thanh toán online (role bệnh nhân)</w:t>
      </w:r>
      <w:bookmarkEnd w:id="3286"/>
      <w:bookmarkEnd w:id="3287"/>
    </w:p>
    <w:p w14:paraId="7F2B43D3" w14:textId="018919E4" w:rsidR="003366BF" w:rsidRPr="00D62A08" w:rsidRDefault="00F40E64" w:rsidP="00F40E64">
      <w:pPr>
        <w:pStyle w:val="ListParagraph"/>
        <w:jc w:val="both"/>
        <w:rPr>
          <w:sz w:val="26"/>
          <w:szCs w:val="26"/>
        </w:rPr>
      </w:pPr>
      <w:r>
        <w:rPr>
          <w:sz w:val="26"/>
          <w:szCs w:val="26"/>
        </w:rPr>
        <w:t xml:space="preserve">- </w:t>
      </w:r>
      <w:r w:rsidR="003366BF" w:rsidRPr="00D62A08">
        <w:rPr>
          <w:sz w:val="26"/>
          <w:szCs w:val="26"/>
        </w:rPr>
        <w:t>Bệnh nhân chọn hóa đơn cần thanh toán. Hệ thống chuyển hướng đến cổng thanh toán trực tuyến.</w:t>
      </w:r>
    </w:p>
    <w:p w14:paraId="19EA3252" w14:textId="2C88B086" w:rsidR="003366BF" w:rsidRPr="00D62A08" w:rsidRDefault="00F40E64" w:rsidP="00F40E64">
      <w:pPr>
        <w:pStyle w:val="ListParagraph"/>
        <w:jc w:val="both"/>
        <w:rPr>
          <w:b/>
          <w:bCs/>
          <w:i/>
          <w:iCs/>
          <w:sz w:val="26"/>
          <w:szCs w:val="26"/>
        </w:rPr>
      </w:pPr>
      <w:r>
        <w:rPr>
          <w:sz w:val="26"/>
          <w:szCs w:val="26"/>
        </w:rPr>
        <w:t xml:space="preserve">- </w:t>
      </w:r>
      <w:r w:rsidR="003366BF" w:rsidRPr="00D62A08">
        <w:rPr>
          <w:sz w:val="26"/>
          <w:szCs w:val="26"/>
        </w:rPr>
        <w:t>Sau khi hoàn tất giao dịch, hệ thống cập nhật trạng thái hóa đơn và gửi thông báo xác nhận.</w:t>
      </w:r>
    </w:p>
    <w:p w14:paraId="4BE6A9DC" w14:textId="1CC33621" w:rsidR="00AF774D" w:rsidRPr="00D62A08" w:rsidRDefault="00AF774D" w:rsidP="00913CD9">
      <w:pPr>
        <w:numPr>
          <w:ilvl w:val="2"/>
          <w:numId w:val="3"/>
        </w:numPr>
        <w:tabs>
          <w:tab w:val="left" w:pos="540"/>
        </w:tabs>
        <w:spacing w:after="120"/>
        <w:ind w:hanging="11"/>
        <w:jc w:val="both"/>
        <w:outlineLvl w:val="2"/>
        <w:rPr>
          <w:rFonts w:ascii="Times New Roman" w:hAnsi="Times New Roman"/>
          <w:b/>
          <w:bCs/>
          <w:i/>
          <w:iCs/>
          <w:sz w:val="26"/>
          <w:szCs w:val="26"/>
        </w:rPr>
      </w:pPr>
      <w:bookmarkStart w:id="3288" w:name="_Toc183541822"/>
      <w:bookmarkStart w:id="3289" w:name="_Toc183825493"/>
      <w:r w:rsidRPr="00D62A08">
        <w:rPr>
          <w:rFonts w:ascii="Times New Roman" w:hAnsi="Times New Roman"/>
          <w:b/>
          <w:bCs/>
          <w:i/>
          <w:iCs/>
          <w:sz w:val="26"/>
          <w:szCs w:val="26"/>
        </w:rPr>
        <w:t xml:space="preserve">Chức năng Đặt lịch </w:t>
      </w:r>
      <w:r w:rsidR="002F30B3" w:rsidRPr="00D62A08">
        <w:rPr>
          <w:rFonts w:ascii="Times New Roman" w:hAnsi="Times New Roman"/>
          <w:b/>
          <w:bCs/>
          <w:i/>
          <w:iCs/>
          <w:sz w:val="26"/>
          <w:szCs w:val="26"/>
        </w:rPr>
        <w:t>đến bác sĩ</w:t>
      </w:r>
      <w:r w:rsidR="00D85465" w:rsidRPr="00D62A08">
        <w:rPr>
          <w:rFonts w:ascii="Times New Roman" w:hAnsi="Times New Roman"/>
          <w:b/>
          <w:bCs/>
          <w:i/>
          <w:iCs/>
          <w:sz w:val="26"/>
          <w:szCs w:val="26"/>
        </w:rPr>
        <w:t xml:space="preserve"> (role lễ tân)</w:t>
      </w:r>
      <w:bookmarkEnd w:id="3288"/>
      <w:bookmarkEnd w:id="3289"/>
    </w:p>
    <w:p w14:paraId="343804DB" w14:textId="340CD4E3" w:rsidR="003366BF" w:rsidRPr="00D62A08" w:rsidRDefault="00F40E64" w:rsidP="00F40E64">
      <w:pPr>
        <w:pStyle w:val="ListParagraph"/>
        <w:jc w:val="both"/>
        <w:rPr>
          <w:sz w:val="26"/>
          <w:szCs w:val="26"/>
        </w:rPr>
      </w:pPr>
      <w:r>
        <w:rPr>
          <w:sz w:val="26"/>
          <w:szCs w:val="26"/>
        </w:rPr>
        <w:t xml:space="preserve">- </w:t>
      </w:r>
      <w:r w:rsidR="003366BF" w:rsidRPr="00D62A08">
        <w:rPr>
          <w:sz w:val="26"/>
          <w:szCs w:val="26"/>
        </w:rPr>
        <w:t>Lễ tân chọn bệnh nhân, bác sĩ, ngày giờ và nhập lý do hẹn.</w:t>
      </w:r>
    </w:p>
    <w:p w14:paraId="641F0B2A" w14:textId="57399AFE" w:rsidR="003366BF" w:rsidRPr="00D62A08" w:rsidRDefault="00F40E64" w:rsidP="00F40E64">
      <w:pPr>
        <w:pStyle w:val="ListParagraph"/>
        <w:jc w:val="both"/>
        <w:rPr>
          <w:sz w:val="26"/>
          <w:szCs w:val="26"/>
        </w:rPr>
      </w:pPr>
      <w:r>
        <w:rPr>
          <w:sz w:val="26"/>
          <w:szCs w:val="26"/>
        </w:rPr>
        <w:t xml:space="preserve">- </w:t>
      </w:r>
      <w:r w:rsidR="003366BF" w:rsidRPr="00D62A08">
        <w:rPr>
          <w:sz w:val="26"/>
          <w:szCs w:val="26"/>
        </w:rPr>
        <w:t>Hệ thống tự động lọc các bác sĩ rảnh hoặc đề xuất bác sĩ có thời gian trống gần nhất.</w:t>
      </w:r>
    </w:p>
    <w:p w14:paraId="08004138" w14:textId="74C20FFF" w:rsidR="003366BF" w:rsidRPr="00D62A08" w:rsidRDefault="00F40E64" w:rsidP="00F40E64">
      <w:pPr>
        <w:pStyle w:val="ListParagraph"/>
        <w:jc w:val="both"/>
        <w:rPr>
          <w:b/>
          <w:bCs/>
          <w:i/>
          <w:iCs/>
          <w:sz w:val="26"/>
          <w:szCs w:val="26"/>
        </w:rPr>
      </w:pPr>
      <w:r>
        <w:rPr>
          <w:sz w:val="26"/>
          <w:szCs w:val="26"/>
        </w:rPr>
        <w:t xml:space="preserve">- </w:t>
      </w:r>
      <w:r w:rsidR="003366BF" w:rsidRPr="00D62A08">
        <w:rPr>
          <w:sz w:val="26"/>
          <w:szCs w:val="26"/>
        </w:rPr>
        <w:t>Sau khi xác nhận, thông báo được gửi đến bệnh nhân và bác sĩ.</w:t>
      </w:r>
    </w:p>
    <w:p w14:paraId="752B7527" w14:textId="77777777" w:rsidR="00AF774D" w:rsidRPr="00D62A08" w:rsidRDefault="00AF774D" w:rsidP="00913CD9">
      <w:pPr>
        <w:numPr>
          <w:ilvl w:val="2"/>
          <w:numId w:val="3"/>
        </w:numPr>
        <w:tabs>
          <w:tab w:val="left" w:pos="540"/>
        </w:tabs>
        <w:spacing w:after="120"/>
        <w:ind w:hanging="11"/>
        <w:jc w:val="both"/>
        <w:outlineLvl w:val="2"/>
        <w:rPr>
          <w:rFonts w:ascii="Times New Roman" w:hAnsi="Times New Roman"/>
          <w:b/>
          <w:bCs/>
          <w:i/>
          <w:iCs/>
          <w:sz w:val="26"/>
          <w:szCs w:val="26"/>
        </w:rPr>
      </w:pPr>
      <w:bookmarkStart w:id="3290" w:name="_Toc183541823"/>
      <w:bookmarkStart w:id="3291" w:name="_Toc183825494"/>
      <w:r w:rsidRPr="00D62A08">
        <w:rPr>
          <w:rFonts w:ascii="Times New Roman" w:hAnsi="Times New Roman"/>
          <w:b/>
          <w:bCs/>
          <w:i/>
          <w:iCs/>
          <w:sz w:val="26"/>
          <w:szCs w:val="26"/>
        </w:rPr>
        <w:t>Chức năng Quản lý thanh toán</w:t>
      </w:r>
      <w:r w:rsidR="00D85465" w:rsidRPr="00D62A08">
        <w:rPr>
          <w:rFonts w:ascii="Times New Roman" w:hAnsi="Times New Roman"/>
          <w:b/>
          <w:bCs/>
          <w:i/>
          <w:iCs/>
          <w:sz w:val="26"/>
          <w:szCs w:val="26"/>
        </w:rPr>
        <w:t xml:space="preserve"> lễ tân (role lễ tân)</w:t>
      </w:r>
      <w:bookmarkEnd w:id="3290"/>
      <w:bookmarkEnd w:id="3291"/>
    </w:p>
    <w:p w14:paraId="700B78B5" w14:textId="79FED4E1" w:rsidR="003F5E22" w:rsidRPr="00D62A08" w:rsidRDefault="00F40E64" w:rsidP="00F40E64">
      <w:pPr>
        <w:pStyle w:val="ListParagraph"/>
        <w:jc w:val="both"/>
        <w:rPr>
          <w:sz w:val="26"/>
          <w:szCs w:val="26"/>
        </w:rPr>
      </w:pPr>
      <w:r>
        <w:rPr>
          <w:sz w:val="26"/>
          <w:szCs w:val="26"/>
        </w:rPr>
        <w:t xml:space="preserve">- </w:t>
      </w:r>
      <w:r w:rsidR="003366BF" w:rsidRPr="00D62A08">
        <w:rPr>
          <w:sz w:val="26"/>
          <w:szCs w:val="26"/>
        </w:rPr>
        <w:t>Lễ tân có quyền truy cập danh sách thanh toán của tất cả bệnh nhân.</w:t>
      </w:r>
    </w:p>
    <w:p w14:paraId="71515C24" w14:textId="0693B836" w:rsidR="00AF774D" w:rsidRPr="00D62A08" w:rsidRDefault="00AF774D" w:rsidP="00913CD9">
      <w:pPr>
        <w:numPr>
          <w:ilvl w:val="2"/>
          <w:numId w:val="3"/>
        </w:numPr>
        <w:tabs>
          <w:tab w:val="left" w:pos="540"/>
        </w:tabs>
        <w:spacing w:after="120"/>
        <w:ind w:hanging="11"/>
        <w:jc w:val="both"/>
        <w:outlineLvl w:val="2"/>
        <w:rPr>
          <w:rFonts w:ascii="Times New Roman" w:hAnsi="Times New Roman"/>
          <w:b/>
          <w:bCs/>
          <w:i/>
          <w:iCs/>
          <w:sz w:val="26"/>
          <w:szCs w:val="26"/>
        </w:rPr>
      </w:pPr>
      <w:bookmarkStart w:id="3292" w:name="_Toc183541824"/>
      <w:bookmarkStart w:id="3293" w:name="_Toc183825495"/>
      <w:r w:rsidRPr="00D62A08">
        <w:rPr>
          <w:rFonts w:ascii="Times New Roman" w:hAnsi="Times New Roman"/>
          <w:b/>
          <w:bCs/>
          <w:i/>
          <w:iCs/>
          <w:sz w:val="26"/>
          <w:szCs w:val="26"/>
        </w:rPr>
        <w:t>Chức năng Thanh Toán cho bệnh nhân</w:t>
      </w:r>
      <w:r w:rsidR="00D85465" w:rsidRPr="00D62A08">
        <w:rPr>
          <w:rFonts w:ascii="Times New Roman" w:hAnsi="Times New Roman"/>
          <w:b/>
          <w:bCs/>
          <w:i/>
          <w:iCs/>
          <w:sz w:val="26"/>
          <w:szCs w:val="26"/>
        </w:rPr>
        <w:t xml:space="preserve"> (role lễ tân)</w:t>
      </w:r>
      <w:bookmarkEnd w:id="3292"/>
      <w:bookmarkEnd w:id="3293"/>
    </w:p>
    <w:p w14:paraId="2CC77C0E" w14:textId="1DED2DCB" w:rsidR="003366BF" w:rsidRPr="00E50213" w:rsidRDefault="00F40E64" w:rsidP="00F40E64">
      <w:pPr>
        <w:pStyle w:val="ListParagraph"/>
        <w:jc w:val="both"/>
        <w:rPr>
          <w:sz w:val="26"/>
          <w:szCs w:val="26"/>
        </w:rPr>
      </w:pPr>
      <w:r>
        <w:rPr>
          <w:sz w:val="26"/>
          <w:szCs w:val="26"/>
        </w:rPr>
        <w:t xml:space="preserve">- </w:t>
      </w:r>
      <w:r w:rsidR="003366BF" w:rsidRPr="00E50213">
        <w:rPr>
          <w:sz w:val="26"/>
          <w:szCs w:val="26"/>
        </w:rPr>
        <w:t>Lễ tân xử lý thanh toán bằng tiền mặt hoặc thẻ tại quầy.</w:t>
      </w:r>
    </w:p>
    <w:p w14:paraId="6C0EAFFA" w14:textId="4F72500A" w:rsidR="003366BF" w:rsidRPr="00E50213" w:rsidRDefault="00F40E64" w:rsidP="00F40E64">
      <w:pPr>
        <w:pStyle w:val="ListParagraph"/>
        <w:jc w:val="both"/>
        <w:rPr>
          <w:b/>
          <w:bCs/>
          <w:i/>
          <w:iCs/>
          <w:sz w:val="26"/>
          <w:szCs w:val="26"/>
        </w:rPr>
      </w:pPr>
      <w:r>
        <w:rPr>
          <w:sz w:val="26"/>
          <w:szCs w:val="26"/>
        </w:rPr>
        <w:t xml:space="preserve">- </w:t>
      </w:r>
      <w:r w:rsidR="003366BF" w:rsidRPr="00E50213">
        <w:rPr>
          <w:sz w:val="26"/>
          <w:szCs w:val="26"/>
        </w:rPr>
        <w:t>Sau khi thanh toán, hệ thống cập nhật trạng thái hóa đơn và in biên lai.</w:t>
      </w:r>
    </w:p>
    <w:p w14:paraId="0171B6D9" w14:textId="33B5CFFC" w:rsidR="00AF774D" w:rsidRPr="00D62A08" w:rsidRDefault="00AF774D" w:rsidP="00913CD9">
      <w:pPr>
        <w:numPr>
          <w:ilvl w:val="2"/>
          <w:numId w:val="3"/>
        </w:numPr>
        <w:tabs>
          <w:tab w:val="left" w:pos="540"/>
        </w:tabs>
        <w:spacing w:after="120"/>
        <w:ind w:hanging="11"/>
        <w:jc w:val="both"/>
        <w:outlineLvl w:val="2"/>
        <w:rPr>
          <w:rFonts w:ascii="Times New Roman" w:hAnsi="Times New Roman"/>
          <w:b/>
          <w:bCs/>
          <w:i/>
          <w:iCs/>
          <w:sz w:val="26"/>
          <w:szCs w:val="26"/>
        </w:rPr>
      </w:pPr>
      <w:bookmarkStart w:id="3294" w:name="_Toc183541825"/>
      <w:bookmarkStart w:id="3295" w:name="_Toc183825496"/>
      <w:r w:rsidRPr="00D62A08">
        <w:rPr>
          <w:rFonts w:ascii="Times New Roman" w:hAnsi="Times New Roman"/>
          <w:b/>
          <w:bCs/>
          <w:i/>
          <w:iCs/>
          <w:sz w:val="26"/>
          <w:szCs w:val="26"/>
        </w:rPr>
        <w:lastRenderedPageBreak/>
        <w:t xml:space="preserve">Chức năng Quản lý lịch </w:t>
      </w:r>
      <w:r w:rsidR="00D85465" w:rsidRPr="00D62A08">
        <w:rPr>
          <w:rFonts w:ascii="Times New Roman" w:hAnsi="Times New Roman"/>
          <w:b/>
          <w:bCs/>
          <w:i/>
          <w:iCs/>
          <w:sz w:val="26"/>
          <w:szCs w:val="26"/>
        </w:rPr>
        <w:t>hẹn của bệnh nhân (role lễ tân)</w:t>
      </w:r>
      <w:bookmarkEnd w:id="3294"/>
      <w:bookmarkEnd w:id="3295"/>
    </w:p>
    <w:p w14:paraId="60F8B662" w14:textId="6B02AF35" w:rsidR="003366BF" w:rsidRPr="00E50213" w:rsidRDefault="00F40E64" w:rsidP="00F40E64">
      <w:pPr>
        <w:pStyle w:val="ListParagraph"/>
        <w:jc w:val="both"/>
        <w:rPr>
          <w:sz w:val="26"/>
          <w:szCs w:val="26"/>
        </w:rPr>
      </w:pPr>
      <w:r>
        <w:rPr>
          <w:sz w:val="26"/>
          <w:szCs w:val="26"/>
        </w:rPr>
        <w:t xml:space="preserve">- </w:t>
      </w:r>
      <w:r w:rsidR="003366BF" w:rsidRPr="00E50213">
        <w:rPr>
          <w:sz w:val="26"/>
          <w:szCs w:val="26"/>
        </w:rPr>
        <w:t>Lễ tân xem danh sách lịch hẹn.</w:t>
      </w:r>
    </w:p>
    <w:p w14:paraId="53C96DF7" w14:textId="438ACA77" w:rsidR="00AF774D" w:rsidRPr="00D62A08" w:rsidRDefault="00AF774D" w:rsidP="00913CD9">
      <w:pPr>
        <w:numPr>
          <w:ilvl w:val="2"/>
          <w:numId w:val="3"/>
        </w:numPr>
        <w:tabs>
          <w:tab w:val="left" w:pos="540"/>
        </w:tabs>
        <w:spacing w:after="120"/>
        <w:ind w:hanging="11"/>
        <w:jc w:val="both"/>
        <w:outlineLvl w:val="2"/>
        <w:rPr>
          <w:rFonts w:ascii="Times New Roman" w:hAnsi="Times New Roman"/>
          <w:b/>
          <w:bCs/>
          <w:i/>
          <w:iCs/>
          <w:sz w:val="26"/>
          <w:szCs w:val="26"/>
        </w:rPr>
      </w:pPr>
      <w:r w:rsidRPr="00D62A08">
        <w:rPr>
          <w:rFonts w:ascii="Times New Roman" w:hAnsi="Times New Roman"/>
          <w:b/>
          <w:bCs/>
          <w:i/>
          <w:iCs/>
          <w:sz w:val="26"/>
          <w:szCs w:val="26"/>
        </w:rPr>
        <w:t xml:space="preserve"> </w:t>
      </w:r>
      <w:bookmarkStart w:id="3296" w:name="_Toc183541826"/>
      <w:bookmarkStart w:id="3297" w:name="_Toc183825497"/>
      <w:r w:rsidRPr="00D62A08">
        <w:rPr>
          <w:rFonts w:ascii="Times New Roman" w:hAnsi="Times New Roman"/>
          <w:b/>
          <w:bCs/>
          <w:i/>
          <w:iCs/>
          <w:sz w:val="26"/>
          <w:szCs w:val="26"/>
        </w:rPr>
        <w:t xml:space="preserve">Chức năng Quản lý lịch </w:t>
      </w:r>
      <w:r w:rsidR="00D85465" w:rsidRPr="00D62A08">
        <w:rPr>
          <w:rFonts w:ascii="Times New Roman" w:hAnsi="Times New Roman"/>
          <w:b/>
          <w:bCs/>
          <w:i/>
          <w:iCs/>
          <w:sz w:val="26"/>
          <w:szCs w:val="26"/>
        </w:rPr>
        <w:t>hẹn (role bác sĩ)</w:t>
      </w:r>
      <w:bookmarkEnd w:id="3296"/>
      <w:bookmarkEnd w:id="3297"/>
    </w:p>
    <w:p w14:paraId="580B116A" w14:textId="6D9BD9B8" w:rsidR="003366BF" w:rsidRPr="00E50213" w:rsidRDefault="00F40E64" w:rsidP="00F40E64">
      <w:pPr>
        <w:pStyle w:val="ListParagraph"/>
        <w:jc w:val="both"/>
        <w:rPr>
          <w:sz w:val="26"/>
          <w:szCs w:val="26"/>
        </w:rPr>
      </w:pPr>
      <w:r>
        <w:rPr>
          <w:sz w:val="26"/>
          <w:szCs w:val="26"/>
        </w:rPr>
        <w:t xml:space="preserve">- </w:t>
      </w:r>
      <w:r w:rsidR="003366BF" w:rsidRPr="00E50213">
        <w:rPr>
          <w:sz w:val="26"/>
          <w:szCs w:val="26"/>
        </w:rPr>
        <w:t>Bác sĩ truy cập danh sách lịch hẹn của mình theo ngày/tuần/tháng.</w:t>
      </w:r>
    </w:p>
    <w:p w14:paraId="3E860E99" w14:textId="243C2DDF" w:rsidR="003366BF" w:rsidRPr="00E50213" w:rsidRDefault="00F40E64" w:rsidP="00F40E64">
      <w:pPr>
        <w:pStyle w:val="ListParagraph"/>
        <w:jc w:val="both"/>
        <w:rPr>
          <w:b/>
          <w:bCs/>
          <w:i/>
          <w:iCs/>
          <w:sz w:val="26"/>
          <w:szCs w:val="26"/>
        </w:rPr>
      </w:pPr>
      <w:r>
        <w:rPr>
          <w:sz w:val="26"/>
          <w:szCs w:val="26"/>
        </w:rPr>
        <w:t xml:space="preserve">- </w:t>
      </w:r>
      <w:r w:rsidR="003366BF" w:rsidRPr="00E50213">
        <w:rPr>
          <w:sz w:val="26"/>
          <w:szCs w:val="26"/>
        </w:rPr>
        <w:t>Hệ thống hiển thị trạng thái của từng lịch hẹn và cho phép cập nhật trạng thái (đã khám, hủy).</w:t>
      </w:r>
    </w:p>
    <w:p w14:paraId="1398A453" w14:textId="687C2982" w:rsidR="00AF774D" w:rsidRPr="00D62A08" w:rsidRDefault="00AF774D" w:rsidP="00913CD9">
      <w:pPr>
        <w:numPr>
          <w:ilvl w:val="2"/>
          <w:numId w:val="3"/>
        </w:numPr>
        <w:tabs>
          <w:tab w:val="left" w:pos="540"/>
        </w:tabs>
        <w:spacing w:after="120"/>
        <w:ind w:hanging="11"/>
        <w:jc w:val="both"/>
        <w:outlineLvl w:val="2"/>
        <w:rPr>
          <w:rFonts w:ascii="Times New Roman" w:hAnsi="Times New Roman"/>
          <w:b/>
          <w:bCs/>
          <w:i/>
          <w:iCs/>
          <w:sz w:val="26"/>
          <w:szCs w:val="26"/>
        </w:rPr>
      </w:pPr>
      <w:bookmarkStart w:id="3298" w:name="_Toc183541827"/>
      <w:bookmarkStart w:id="3299" w:name="_Toc183825498"/>
      <w:r w:rsidRPr="00D62A08">
        <w:rPr>
          <w:rFonts w:ascii="Times New Roman" w:hAnsi="Times New Roman"/>
          <w:b/>
          <w:bCs/>
          <w:i/>
          <w:iCs/>
          <w:sz w:val="26"/>
          <w:szCs w:val="26"/>
        </w:rPr>
        <w:t xml:space="preserve">Chức năng Đặt lịch </w:t>
      </w:r>
      <w:r w:rsidR="002F30B3" w:rsidRPr="00D62A08">
        <w:rPr>
          <w:rFonts w:ascii="Times New Roman" w:hAnsi="Times New Roman"/>
          <w:b/>
          <w:bCs/>
          <w:i/>
          <w:iCs/>
          <w:sz w:val="26"/>
          <w:szCs w:val="26"/>
        </w:rPr>
        <w:t xml:space="preserve">đến </w:t>
      </w:r>
      <w:r w:rsidRPr="00D62A08">
        <w:rPr>
          <w:rFonts w:ascii="Times New Roman" w:hAnsi="Times New Roman"/>
          <w:b/>
          <w:bCs/>
          <w:i/>
          <w:iCs/>
          <w:sz w:val="26"/>
          <w:szCs w:val="26"/>
        </w:rPr>
        <w:t>bác sĩ</w:t>
      </w:r>
      <w:r w:rsidR="00D85465" w:rsidRPr="00D62A08">
        <w:rPr>
          <w:rFonts w:ascii="Times New Roman" w:hAnsi="Times New Roman"/>
          <w:b/>
          <w:bCs/>
          <w:i/>
          <w:iCs/>
          <w:sz w:val="26"/>
          <w:szCs w:val="26"/>
        </w:rPr>
        <w:t xml:space="preserve"> (role bác sĩ</w:t>
      </w:r>
      <w:bookmarkEnd w:id="3298"/>
      <w:ins w:id="3300" w:author="lợi đoàn" w:date="2024-11-29T15:14:00Z">
        <w:r w:rsidR="005C206D">
          <w:rPr>
            <w:rFonts w:ascii="Times New Roman" w:hAnsi="Times New Roman"/>
            <w:b/>
            <w:bCs/>
            <w:i/>
            <w:iCs/>
            <w:sz w:val="26"/>
            <w:szCs w:val="26"/>
          </w:rPr>
          <w:t>)</w:t>
        </w:r>
      </w:ins>
      <w:bookmarkEnd w:id="3299"/>
    </w:p>
    <w:p w14:paraId="6D34F4CF" w14:textId="43F6885D" w:rsidR="002D1CEA" w:rsidRPr="00E50213" w:rsidRDefault="00F40E64" w:rsidP="00F40E64">
      <w:pPr>
        <w:pStyle w:val="ListParagraph"/>
        <w:jc w:val="both"/>
        <w:rPr>
          <w:sz w:val="26"/>
          <w:szCs w:val="26"/>
        </w:rPr>
      </w:pPr>
      <w:r>
        <w:rPr>
          <w:sz w:val="26"/>
          <w:szCs w:val="26"/>
        </w:rPr>
        <w:t xml:space="preserve">- </w:t>
      </w:r>
      <w:r w:rsidR="002D1CEA" w:rsidRPr="00E50213">
        <w:rPr>
          <w:sz w:val="26"/>
          <w:szCs w:val="26"/>
        </w:rPr>
        <w:t>Bác sĩ thêm lịch khám mới, chỉ định thời gian và loại dịch vụ.</w:t>
      </w:r>
    </w:p>
    <w:p w14:paraId="1C614315" w14:textId="0C21C922" w:rsidR="00AF774D" w:rsidRPr="00D62A08" w:rsidRDefault="00AF774D" w:rsidP="00913CD9">
      <w:pPr>
        <w:numPr>
          <w:ilvl w:val="2"/>
          <w:numId w:val="3"/>
        </w:numPr>
        <w:tabs>
          <w:tab w:val="left" w:pos="540"/>
        </w:tabs>
        <w:spacing w:after="120"/>
        <w:ind w:hanging="11"/>
        <w:jc w:val="both"/>
        <w:outlineLvl w:val="2"/>
        <w:rPr>
          <w:rFonts w:ascii="Times New Roman" w:hAnsi="Times New Roman"/>
          <w:b/>
          <w:bCs/>
          <w:i/>
          <w:iCs/>
          <w:sz w:val="26"/>
          <w:szCs w:val="26"/>
        </w:rPr>
      </w:pPr>
      <w:bookmarkStart w:id="3301" w:name="_Toc183541828"/>
      <w:bookmarkStart w:id="3302" w:name="_Toc183825499"/>
      <w:r w:rsidRPr="00D62A08">
        <w:rPr>
          <w:rFonts w:ascii="Times New Roman" w:hAnsi="Times New Roman"/>
          <w:b/>
          <w:bCs/>
          <w:i/>
          <w:iCs/>
          <w:sz w:val="26"/>
          <w:szCs w:val="26"/>
        </w:rPr>
        <w:t>Chức năng Tạo hồ sơ bệnh án</w:t>
      </w:r>
      <w:r w:rsidR="00D85465" w:rsidRPr="00D62A08">
        <w:rPr>
          <w:rFonts w:ascii="Times New Roman" w:hAnsi="Times New Roman"/>
          <w:b/>
          <w:bCs/>
          <w:i/>
          <w:iCs/>
          <w:sz w:val="26"/>
          <w:szCs w:val="26"/>
        </w:rPr>
        <w:t xml:space="preserve"> (role bác sĩ)</w:t>
      </w:r>
      <w:bookmarkEnd w:id="3301"/>
      <w:bookmarkEnd w:id="3302"/>
    </w:p>
    <w:p w14:paraId="43C646B7" w14:textId="52065C2F" w:rsidR="002D1CEA" w:rsidRPr="00E50213" w:rsidRDefault="00F40E64" w:rsidP="00F40E64">
      <w:pPr>
        <w:pStyle w:val="ListParagraph"/>
        <w:jc w:val="both"/>
        <w:rPr>
          <w:sz w:val="26"/>
          <w:szCs w:val="26"/>
        </w:rPr>
      </w:pPr>
      <w:r>
        <w:rPr>
          <w:sz w:val="26"/>
          <w:szCs w:val="26"/>
        </w:rPr>
        <w:t xml:space="preserve">- </w:t>
      </w:r>
      <w:r w:rsidR="002D1CEA" w:rsidRPr="00E50213">
        <w:rPr>
          <w:sz w:val="26"/>
          <w:szCs w:val="26"/>
        </w:rPr>
        <w:t xml:space="preserve">Bác sĩ nhập thông tin </w:t>
      </w:r>
      <w:r w:rsidR="008E5001" w:rsidRPr="00E50213">
        <w:rPr>
          <w:sz w:val="26"/>
          <w:szCs w:val="26"/>
        </w:rPr>
        <w:t xml:space="preserve">của </w:t>
      </w:r>
      <w:r w:rsidR="002D1CEA" w:rsidRPr="00E50213">
        <w:rPr>
          <w:sz w:val="26"/>
          <w:szCs w:val="26"/>
        </w:rPr>
        <w:t>bệnh nhân, kết quả chẩn đoán và kế hoạch điều trị.</w:t>
      </w:r>
    </w:p>
    <w:p w14:paraId="072DCBF6" w14:textId="4EEDC908" w:rsidR="002D1CEA" w:rsidRPr="00E50213" w:rsidRDefault="00F40E64" w:rsidP="00F40E64">
      <w:pPr>
        <w:pStyle w:val="ListParagraph"/>
        <w:jc w:val="both"/>
        <w:rPr>
          <w:b/>
          <w:bCs/>
          <w:i/>
          <w:iCs/>
          <w:sz w:val="26"/>
          <w:szCs w:val="26"/>
        </w:rPr>
      </w:pPr>
      <w:r>
        <w:rPr>
          <w:sz w:val="26"/>
          <w:szCs w:val="26"/>
        </w:rPr>
        <w:t xml:space="preserve">- </w:t>
      </w:r>
      <w:r w:rsidR="002D1CEA" w:rsidRPr="00E50213">
        <w:rPr>
          <w:sz w:val="26"/>
          <w:szCs w:val="26"/>
        </w:rPr>
        <w:t>Hệ thống lưu trữ và cho phép cập nhật hồ sơ khi cần thiết.</w:t>
      </w:r>
    </w:p>
    <w:p w14:paraId="171FB077" w14:textId="3F404BAB" w:rsidR="00AF774D" w:rsidRPr="00D62A08" w:rsidRDefault="00AF774D" w:rsidP="00913CD9">
      <w:pPr>
        <w:numPr>
          <w:ilvl w:val="2"/>
          <w:numId w:val="3"/>
        </w:numPr>
        <w:tabs>
          <w:tab w:val="left" w:pos="540"/>
        </w:tabs>
        <w:spacing w:after="120"/>
        <w:ind w:hanging="11"/>
        <w:jc w:val="both"/>
        <w:outlineLvl w:val="2"/>
        <w:rPr>
          <w:rFonts w:ascii="Times New Roman" w:hAnsi="Times New Roman"/>
          <w:b/>
          <w:bCs/>
          <w:i/>
          <w:iCs/>
          <w:sz w:val="26"/>
          <w:szCs w:val="26"/>
        </w:rPr>
      </w:pPr>
      <w:bookmarkStart w:id="3303" w:name="_Toc183541829"/>
      <w:bookmarkStart w:id="3304" w:name="_Toc183825500"/>
      <w:r w:rsidRPr="00D62A08">
        <w:rPr>
          <w:rFonts w:ascii="Times New Roman" w:hAnsi="Times New Roman"/>
          <w:b/>
          <w:bCs/>
          <w:i/>
          <w:iCs/>
          <w:sz w:val="26"/>
          <w:szCs w:val="26"/>
        </w:rPr>
        <w:t>Chức năng Nhận thông báo gửi cho bản thân</w:t>
      </w:r>
      <w:r w:rsidR="00D85465" w:rsidRPr="00D62A08">
        <w:rPr>
          <w:rFonts w:ascii="Times New Roman" w:hAnsi="Times New Roman"/>
          <w:b/>
          <w:bCs/>
          <w:i/>
          <w:iCs/>
          <w:sz w:val="26"/>
          <w:szCs w:val="26"/>
        </w:rPr>
        <w:t xml:space="preserve"> (3 role)</w:t>
      </w:r>
      <w:bookmarkEnd w:id="3303"/>
      <w:bookmarkEnd w:id="3304"/>
    </w:p>
    <w:p w14:paraId="68798CB9" w14:textId="4018BC9E" w:rsidR="002D1CEA" w:rsidRPr="00E50213" w:rsidRDefault="00F40E64" w:rsidP="00F40E64">
      <w:pPr>
        <w:pStyle w:val="ListParagraph"/>
        <w:jc w:val="both"/>
        <w:rPr>
          <w:sz w:val="26"/>
          <w:szCs w:val="26"/>
        </w:rPr>
      </w:pPr>
      <w:r>
        <w:rPr>
          <w:sz w:val="26"/>
          <w:szCs w:val="26"/>
        </w:rPr>
        <w:t xml:space="preserve">- </w:t>
      </w:r>
      <w:r w:rsidR="00B018BC" w:rsidRPr="00E50213">
        <w:rPr>
          <w:sz w:val="26"/>
          <w:szCs w:val="26"/>
        </w:rPr>
        <w:t>Hệ thống gửi thông báo cá nhân hóa liên quan đến lịch hẹn, thanh toán, hoặc thông tin quan trọng.</w:t>
      </w:r>
    </w:p>
    <w:p w14:paraId="10A96F93" w14:textId="45C3766A" w:rsidR="00AF774D" w:rsidRPr="00D62A08" w:rsidRDefault="00AF774D" w:rsidP="00913CD9">
      <w:pPr>
        <w:numPr>
          <w:ilvl w:val="2"/>
          <w:numId w:val="3"/>
        </w:numPr>
        <w:tabs>
          <w:tab w:val="left" w:pos="540"/>
        </w:tabs>
        <w:spacing w:after="120"/>
        <w:ind w:hanging="11"/>
        <w:jc w:val="both"/>
        <w:outlineLvl w:val="2"/>
        <w:rPr>
          <w:rFonts w:ascii="Times New Roman" w:hAnsi="Times New Roman"/>
          <w:b/>
          <w:bCs/>
          <w:i/>
          <w:iCs/>
          <w:sz w:val="26"/>
          <w:szCs w:val="26"/>
        </w:rPr>
      </w:pPr>
      <w:bookmarkStart w:id="3305" w:name="_Toc183541830"/>
      <w:bookmarkStart w:id="3306" w:name="_Toc183825501"/>
      <w:r w:rsidRPr="00D62A08">
        <w:rPr>
          <w:rFonts w:ascii="Times New Roman" w:hAnsi="Times New Roman"/>
          <w:b/>
          <w:bCs/>
          <w:i/>
          <w:iCs/>
          <w:sz w:val="26"/>
          <w:szCs w:val="26"/>
        </w:rPr>
        <w:t>Chức năng Nhận thông báo thời gian thực từ pusher</w:t>
      </w:r>
      <w:r w:rsidR="00D85465" w:rsidRPr="00D62A08">
        <w:rPr>
          <w:rFonts w:ascii="Times New Roman" w:hAnsi="Times New Roman"/>
          <w:b/>
          <w:bCs/>
          <w:i/>
          <w:iCs/>
          <w:sz w:val="26"/>
          <w:szCs w:val="26"/>
        </w:rPr>
        <w:t xml:space="preserve"> (3 role)</w:t>
      </w:r>
      <w:bookmarkEnd w:id="3305"/>
      <w:bookmarkEnd w:id="3306"/>
    </w:p>
    <w:p w14:paraId="0AF8663B" w14:textId="1A30DF5C" w:rsidR="00B018BC" w:rsidRPr="00E50213" w:rsidRDefault="00F40E64" w:rsidP="00F40E64">
      <w:pPr>
        <w:pStyle w:val="ListParagraph"/>
        <w:jc w:val="both"/>
        <w:rPr>
          <w:sz w:val="26"/>
          <w:szCs w:val="26"/>
        </w:rPr>
      </w:pPr>
      <w:r>
        <w:rPr>
          <w:sz w:val="26"/>
          <w:szCs w:val="26"/>
        </w:rPr>
        <w:t xml:space="preserve">- </w:t>
      </w:r>
      <w:r w:rsidR="00B018BC" w:rsidRPr="00E50213">
        <w:rPr>
          <w:sz w:val="26"/>
          <w:szCs w:val="26"/>
        </w:rPr>
        <w:t xml:space="preserve">Thông báo thời gian thực qua Pusher giúp cập nhật ngay các sự kiện quan trọng như </w:t>
      </w:r>
      <w:r w:rsidR="008E5001" w:rsidRPr="00E50213">
        <w:rPr>
          <w:sz w:val="26"/>
          <w:szCs w:val="26"/>
        </w:rPr>
        <w:t>xác nhận</w:t>
      </w:r>
      <w:r w:rsidR="00B018BC" w:rsidRPr="00E50213">
        <w:rPr>
          <w:sz w:val="26"/>
          <w:szCs w:val="26"/>
        </w:rPr>
        <w:t xml:space="preserve"> lịch hẹn hoặc xác nhận thanh toán.</w:t>
      </w:r>
    </w:p>
    <w:p w14:paraId="356134C5" w14:textId="24215F8A" w:rsidR="00D85465" w:rsidRPr="00D62A08" w:rsidRDefault="00D85465" w:rsidP="00913CD9">
      <w:pPr>
        <w:numPr>
          <w:ilvl w:val="2"/>
          <w:numId w:val="3"/>
        </w:numPr>
        <w:tabs>
          <w:tab w:val="left" w:pos="540"/>
        </w:tabs>
        <w:spacing w:after="120"/>
        <w:ind w:hanging="11"/>
        <w:jc w:val="both"/>
        <w:outlineLvl w:val="2"/>
        <w:rPr>
          <w:rFonts w:ascii="Times New Roman" w:hAnsi="Times New Roman"/>
          <w:b/>
          <w:bCs/>
          <w:i/>
          <w:iCs/>
          <w:sz w:val="26"/>
          <w:szCs w:val="26"/>
        </w:rPr>
      </w:pPr>
      <w:bookmarkStart w:id="3307" w:name="_Toc183541831"/>
      <w:bookmarkStart w:id="3308" w:name="_Toc183825502"/>
      <w:r w:rsidRPr="00D62A08">
        <w:rPr>
          <w:rFonts w:ascii="Times New Roman" w:hAnsi="Times New Roman"/>
          <w:b/>
          <w:bCs/>
          <w:i/>
          <w:iCs/>
          <w:sz w:val="26"/>
          <w:szCs w:val="26"/>
        </w:rPr>
        <w:t>Chức năng gửi thông báo</w:t>
      </w:r>
      <w:r w:rsidR="002F30B3" w:rsidRPr="00D62A08">
        <w:rPr>
          <w:rFonts w:ascii="Times New Roman" w:hAnsi="Times New Roman"/>
          <w:b/>
          <w:bCs/>
          <w:i/>
          <w:iCs/>
          <w:sz w:val="26"/>
          <w:szCs w:val="26"/>
        </w:rPr>
        <w:t xml:space="preserve"> (3 role)</w:t>
      </w:r>
      <w:bookmarkEnd w:id="3307"/>
      <w:bookmarkEnd w:id="3308"/>
    </w:p>
    <w:p w14:paraId="616234B8" w14:textId="21425602" w:rsidR="00B018BC" w:rsidRPr="00E50213" w:rsidRDefault="00F40E64" w:rsidP="00F40E64">
      <w:pPr>
        <w:pStyle w:val="ListParagraph"/>
        <w:jc w:val="both"/>
        <w:rPr>
          <w:sz w:val="26"/>
          <w:szCs w:val="26"/>
        </w:rPr>
      </w:pPr>
      <w:r>
        <w:rPr>
          <w:sz w:val="26"/>
          <w:szCs w:val="26"/>
        </w:rPr>
        <w:t xml:space="preserve">- </w:t>
      </w:r>
      <w:r w:rsidR="00B018BC" w:rsidRPr="00E50213">
        <w:rPr>
          <w:sz w:val="26"/>
          <w:szCs w:val="26"/>
        </w:rPr>
        <w:t xml:space="preserve">Gửi thông báo tự động đến người dùng khác khi có sự kiện </w:t>
      </w:r>
      <w:r w:rsidR="008E5001" w:rsidRPr="00E50213">
        <w:rPr>
          <w:sz w:val="26"/>
          <w:szCs w:val="26"/>
        </w:rPr>
        <w:t>cần thiết</w:t>
      </w:r>
    </w:p>
    <w:p w14:paraId="343D39B2" w14:textId="77777777" w:rsidR="00465AB5" w:rsidRPr="00D62A08" w:rsidRDefault="00465AB5" w:rsidP="00913CD9">
      <w:pPr>
        <w:numPr>
          <w:ilvl w:val="1"/>
          <w:numId w:val="3"/>
        </w:numPr>
        <w:spacing w:after="120"/>
        <w:ind w:left="851" w:hanging="567"/>
        <w:jc w:val="both"/>
        <w:outlineLvl w:val="1"/>
        <w:rPr>
          <w:rFonts w:ascii="Times New Roman" w:hAnsi="Times New Roman"/>
          <w:b/>
          <w:bCs/>
          <w:sz w:val="26"/>
          <w:szCs w:val="26"/>
        </w:rPr>
      </w:pPr>
      <w:bookmarkStart w:id="3309" w:name="_Toc183541832"/>
      <w:bookmarkStart w:id="3310" w:name="_Toc183825503"/>
      <w:r w:rsidRPr="00D62A08">
        <w:rPr>
          <w:rFonts w:ascii="Times New Roman" w:hAnsi="Times New Roman"/>
          <w:b/>
          <w:bCs/>
          <w:sz w:val="26"/>
          <w:szCs w:val="26"/>
        </w:rPr>
        <w:t>Mô hình hóa yêu cầu</w:t>
      </w:r>
      <w:bookmarkEnd w:id="3309"/>
      <w:bookmarkEnd w:id="3310"/>
    </w:p>
    <w:p w14:paraId="29EA2BDB" w14:textId="77777777" w:rsidR="001D3AB4" w:rsidRPr="00D62A08" w:rsidRDefault="00465AB5" w:rsidP="00913CD9">
      <w:pPr>
        <w:numPr>
          <w:ilvl w:val="2"/>
          <w:numId w:val="3"/>
        </w:numPr>
        <w:tabs>
          <w:tab w:val="left" w:pos="540"/>
        </w:tabs>
        <w:spacing w:after="120"/>
        <w:ind w:hanging="11"/>
        <w:jc w:val="both"/>
        <w:outlineLvl w:val="2"/>
        <w:rPr>
          <w:rFonts w:ascii="Times New Roman" w:hAnsi="Times New Roman"/>
          <w:b/>
          <w:bCs/>
          <w:i/>
          <w:iCs/>
          <w:sz w:val="26"/>
          <w:szCs w:val="26"/>
        </w:rPr>
      </w:pPr>
      <w:bookmarkStart w:id="3311" w:name="_Toc183541833"/>
      <w:bookmarkStart w:id="3312" w:name="_Toc183825504"/>
      <w:r w:rsidRPr="00D62A08">
        <w:rPr>
          <w:rFonts w:ascii="Times New Roman" w:hAnsi="Times New Roman"/>
          <w:b/>
          <w:bCs/>
          <w:i/>
          <w:iCs/>
          <w:sz w:val="26"/>
          <w:szCs w:val="26"/>
        </w:rPr>
        <w:t>Chức năng Đăng ký</w:t>
      </w:r>
      <w:bookmarkEnd w:id="3311"/>
      <w:bookmarkEnd w:id="3312"/>
    </w:p>
    <w:p w14:paraId="7AE7E1D2" w14:textId="77777777" w:rsidR="00B73292" w:rsidRDefault="00B73292">
      <w:pPr>
        <w:spacing w:after="160" w:line="259" w:lineRule="auto"/>
        <w:rPr>
          <w:rFonts w:ascii="Times New Roman" w:hAnsi="Times New Roman"/>
          <w:bCs/>
          <w:sz w:val="26"/>
          <w:szCs w:val="26"/>
        </w:rPr>
      </w:pPr>
      <w:r>
        <w:rPr>
          <w:rFonts w:ascii="Times New Roman" w:hAnsi="Times New Roman"/>
          <w:bCs/>
          <w:sz w:val="26"/>
          <w:szCs w:val="26"/>
        </w:rPr>
        <w:br w:type="page"/>
      </w:r>
    </w:p>
    <w:p w14:paraId="28BECC49" w14:textId="571C7CAD" w:rsidR="001D3AB4" w:rsidRPr="00D62A08" w:rsidRDefault="00F30880" w:rsidP="00F30880">
      <w:pPr>
        <w:tabs>
          <w:tab w:val="left" w:pos="540"/>
        </w:tabs>
        <w:spacing w:after="120"/>
        <w:ind w:left="709"/>
        <w:jc w:val="both"/>
        <w:rPr>
          <w:rFonts w:ascii="Times New Roman" w:hAnsi="Times New Roman"/>
          <w:b/>
          <w:bCs/>
          <w:i/>
          <w:iCs/>
          <w:sz w:val="26"/>
          <w:szCs w:val="26"/>
        </w:rPr>
      </w:pPr>
      <w:r>
        <w:rPr>
          <w:rFonts w:ascii="Times New Roman" w:hAnsi="Times New Roman"/>
          <w:bCs/>
          <w:sz w:val="26"/>
          <w:szCs w:val="26"/>
        </w:rPr>
        <w:lastRenderedPageBreak/>
        <w:t xml:space="preserve">- </w:t>
      </w:r>
      <w:r w:rsidR="001D3AB4" w:rsidRPr="00D62A08">
        <w:rPr>
          <w:rFonts w:ascii="Times New Roman" w:hAnsi="Times New Roman"/>
          <w:bCs/>
          <w:sz w:val="26"/>
          <w:szCs w:val="26"/>
        </w:rPr>
        <w:t>Biểu đồ Use Case đăng ký</w:t>
      </w:r>
    </w:p>
    <w:p w14:paraId="48953A14" w14:textId="43138929" w:rsidR="001D3AB4" w:rsidRDefault="001D3AB4" w:rsidP="00BF2C39">
      <w:pPr>
        <w:tabs>
          <w:tab w:val="left" w:pos="540"/>
        </w:tabs>
        <w:spacing w:after="120"/>
        <w:ind w:left="717"/>
        <w:jc w:val="both"/>
        <w:rPr>
          <w:ins w:id="3313" w:author="lợi đoàn" w:date="2024-11-30T01:15:00Z"/>
          <w:rFonts w:ascii="Times New Roman" w:hAnsi="Times New Roman"/>
          <w:b/>
          <w:bCs/>
          <w:i/>
          <w:iCs/>
          <w:sz w:val="26"/>
          <w:szCs w:val="26"/>
        </w:rPr>
      </w:pPr>
      <w:r w:rsidRPr="00D62A08">
        <w:rPr>
          <w:rFonts w:ascii="Times New Roman" w:hAnsi="Times New Roman"/>
          <w:noProof/>
          <w:sz w:val="26"/>
          <w:szCs w:val="26"/>
        </w:rPr>
        <w:drawing>
          <wp:inline distT="0" distB="0" distL="0" distR="0" wp14:anchorId="0588A1C2" wp14:editId="34879999">
            <wp:extent cx="4585105" cy="2678026"/>
            <wp:effectExtent l="0" t="0" r="635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85105" cy="2678026"/>
                    </a:xfrm>
                    <a:prstGeom prst="rect">
                      <a:avLst/>
                    </a:prstGeom>
                  </pic:spPr>
                </pic:pic>
              </a:graphicData>
            </a:graphic>
          </wp:inline>
        </w:drawing>
      </w:r>
    </w:p>
    <w:p w14:paraId="55ECFC7F" w14:textId="25B87DA2" w:rsidR="009F174C" w:rsidRPr="009F174C" w:rsidRDefault="009F174C">
      <w:pPr>
        <w:pStyle w:val="Caption"/>
        <w:jc w:val="center"/>
        <w:outlineLvl w:val="0"/>
        <w:rPr>
          <w:rFonts w:ascii="Times New Roman" w:hAnsi="Times New Roman"/>
          <w:b/>
          <w:bCs/>
          <w:i w:val="0"/>
          <w:iCs w:val="0"/>
          <w:sz w:val="26"/>
          <w:szCs w:val="26"/>
        </w:rPr>
        <w:pPrChange w:id="3314" w:author="lợi đoàn" w:date="2024-11-30T01:15:00Z">
          <w:pPr>
            <w:tabs>
              <w:tab w:val="left" w:pos="540"/>
            </w:tabs>
            <w:spacing w:after="120"/>
            <w:ind w:left="717"/>
            <w:jc w:val="both"/>
          </w:pPr>
        </w:pPrChange>
      </w:pPr>
      <w:bookmarkStart w:id="3315" w:name="_Toc183825505"/>
      <w:ins w:id="3316" w:author="lợi đoàn" w:date="2024-11-30T01:15:00Z">
        <w:r w:rsidRPr="00D62A08">
          <w:rPr>
            <w:rFonts w:ascii="Times New Roman" w:hAnsi="Times New Roman"/>
            <w:color w:val="auto"/>
            <w:sz w:val="26"/>
            <w:szCs w:val="26"/>
          </w:rPr>
          <w:t xml:space="preserve">Hình </w:t>
        </w:r>
      </w:ins>
      <w:ins w:id="3317" w:author="lợi đoàn" w:date="2024-11-30T01:17:00Z">
        <w:r w:rsidR="00AE2744">
          <w:rPr>
            <w:rFonts w:ascii="Times New Roman" w:hAnsi="Times New Roman"/>
            <w:color w:val="auto"/>
            <w:sz w:val="26"/>
            <w:szCs w:val="26"/>
          </w:rPr>
          <w:t>3</w:t>
        </w:r>
      </w:ins>
      <w:ins w:id="3318" w:author="lợi đoàn" w:date="2024-11-30T01:15:00Z">
        <w:r w:rsidRPr="00D62A08">
          <w:rPr>
            <w:rFonts w:ascii="Times New Roman" w:hAnsi="Times New Roman"/>
            <w:color w:val="auto"/>
            <w:sz w:val="26"/>
            <w:szCs w:val="26"/>
          </w:rPr>
          <w:t xml:space="preserve">. </w:t>
        </w:r>
      </w:ins>
      <w:ins w:id="3319" w:author="lợi đoàn" w:date="2024-11-30T01:17:00Z">
        <w:r w:rsidR="00AE2744">
          <w:rPr>
            <w:rFonts w:ascii="Times New Roman" w:hAnsi="Times New Roman"/>
            <w:color w:val="auto"/>
            <w:sz w:val="26"/>
            <w:szCs w:val="26"/>
          </w:rPr>
          <w:t>1</w:t>
        </w:r>
      </w:ins>
      <w:ins w:id="3320" w:author="lợi đoàn" w:date="2024-11-30T01:15:00Z">
        <w:r w:rsidRPr="00D62A08">
          <w:rPr>
            <w:rFonts w:ascii="Times New Roman" w:hAnsi="Times New Roman"/>
            <w:color w:val="auto"/>
            <w:sz w:val="26"/>
            <w:szCs w:val="26"/>
          </w:rPr>
          <w:t xml:space="preserve">: </w:t>
        </w:r>
        <w:r>
          <w:rPr>
            <w:rFonts w:ascii="Times New Roman" w:hAnsi="Times New Roman"/>
            <w:color w:val="auto"/>
            <w:sz w:val="26"/>
            <w:szCs w:val="26"/>
          </w:rPr>
          <w:t>Use Case đăng ký</w:t>
        </w:r>
      </w:ins>
      <w:bookmarkEnd w:id="3315"/>
    </w:p>
    <w:p w14:paraId="2A4F382A" w14:textId="274C0AF2" w:rsidR="001D3AB4" w:rsidRDefault="00F30880" w:rsidP="00F30880">
      <w:pPr>
        <w:ind w:left="709"/>
        <w:jc w:val="both"/>
        <w:rPr>
          <w:ins w:id="3321" w:author="lợi đoàn" w:date="2024-11-30T01:33:00Z"/>
          <w:rFonts w:ascii="Times New Roman" w:hAnsi="Times New Roman"/>
          <w:bCs/>
          <w:sz w:val="26"/>
          <w:szCs w:val="26"/>
        </w:rPr>
      </w:pPr>
      <w:r>
        <w:rPr>
          <w:rFonts w:ascii="Times New Roman" w:hAnsi="Times New Roman"/>
          <w:bCs/>
          <w:sz w:val="26"/>
          <w:szCs w:val="26"/>
        </w:rPr>
        <w:t xml:space="preserve">- </w:t>
      </w:r>
      <w:r w:rsidR="001D3AB4" w:rsidRPr="00D62A08">
        <w:rPr>
          <w:rFonts w:ascii="Times New Roman" w:hAnsi="Times New Roman"/>
          <w:bCs/>
          <w:sz w:val="26"/>
          <w:szCs w:val="26"/>
        </w:rPr>
        <w:t>Mô tả Use Case đăng ký</w:t>
      </w:r>
    </w:p>
    <w:p w14:paraId="41CE52EE" w14:textId="40140862" w:rsidR="00B77C15" w:rsidRPr="004E0C81" w:rsidRDefault="00B77C15">
      <w:pPr>
        <w:pStyle w:val="Heading1"/>
        <w:ind w:left="1440" w:firstLine="720"/>
        <w:rPr>
          <w:rFonts w:ascii="Times New Roman" w:hAnsi="Times New Roman"/>
          <w:sz w:val="26"/>
          <w:szCs w:val="26"/>
        </w:rPr>
        <w:pPrChange w:id="3322" w:author="lợi đoàn" w:date="2024-11-30T01:34:00Z">
          <w:pPr>
            <w:ind w:left="709"/>
            <w:jc w:val="both"/>
          </w:pPr>
        </w:pPrChange>
      </w:pPr>
      <w:bookmarkStart w:id="3323" w:name="_Toc183825506"/>
      <w:ins w:id="3324" w:author="lợi đoàn" w:date="2024-11-30T01:33:00Z">
        <w:r w:rsidRPr="00B02D72">
          <w:rPr>
            <w:rFonts w:ascii="Times New Roman" w:hAnsi="Times New Roman"/>
            <w:color w:val="000000" w:themeColor="text1"/>
            <w:sz w:val="26"/>
            <w:szCs w:val="26"/>
          </w:rPr>
          <w:t xml:space="preserve">Bảng </w:t>
        </w:r>
        <w:r>
          <w:rPr>
            <w:rFonts w:ascii="Times New Roman" w:hAnsi="Times New Roman"/>
            <w:color w:val="auto"/>
            <w:sz w:val="26"/>
            <w:szCs w:val="26"/>
          </w:rPr>
          <w:t>3</w:t>
        </w:r>
        <w:r w:rsidRPr="00D62A08">
          <w:rPr>
            <w:rFonts w:ascii="Times New Roman" w:hAnsi="Times New Roman"/>
            <w:color w:val="auto"/>
            <w:sz w:val="26"/>
            <w:szCs w:val="26"/>
          </w:rPr>
          <w:t xml:space="preserve">. </w:t>
        </w:r>
        <w:r>
          <w:rPr>
            <w:rFonts w:ascii="Times New Roman" w:hAnsi="Times New Roman"/>
            <w:color w:val="auto"/>
            <w:sz w:val="26"/>
            <w:szCs w:val="26"/>
          </w:rPr>
          <w:t>1</w:t>
        </w:r>
        <w:r w:rsidRPr="00D62A08">
          <w:rPr>
            <w:rFonts w:ascii="Times New Roman" w:hAnsi="Times New Roman"/>
            <w:color w:val="auto"/>
            <w:sz w:val="26"/>
            <w:szCs w:val="26"/>
          </w:rPr>
          <w:t xml:space="preserve">: </w:t>
        </w:r>
        <w:r>
          <w:rPr>
            <w:rFonts w:ascii="Times New Roman" w:hAnsi="Times New Roman"/>
            <w:color w:val="auto"/>
            <w:sz w:val="26"/>
            <w:szCs w:val="26"/>
          </w:rPr>
          <w:t>Use Case đăng ký</w:t>
        </w:r>
      </w:ins>
      <w:bookmarkEnd w:id="3323"/>
    </w:p>
    <w:tbl>
      <w:tblPr>
        <w:tblW w:w="0" w:type="auto"/>
        <w:tblInd w:w="7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5"/>
        <w:gridCol w:w="3477"/>
      </w:tblGrid>
      <w:tr w:rsidR="00BF2C39" w:rsidRPr="00D62A08" w14:paraId="61F1BA87" w14:textId="77777777" w:rsidTr="001C025D">
        <w:tc>
          <w:tcPr>
            <w:tcW w:w="3425" w:type="dxa"/>
          </w:tcPr>
          <w:p w14:paraId="3C2A74DB" w14:textId="77777777" w:rsidR="001D3AB4" w:rsidRPr="00D62A08" w:rsidRDefault="001D3AB4" w:rsidP="001C025D">
            <w:pPr>
              <w:jc w:val="both"/>
              <w:rPr>
                <w:rFonts w:ascii="Times New Roman" w:hAnsi="Times New Roman"/>
                <w:bCs/>
                <w:sz w:val="26"/>
                <w:szCs w:val="26"/>
              </w:rPr>
            </w:pPr>
            <w:r w:rsidRPr="00D62A08">
              <w:rPr>
                <w:rFonts w:ascii="Times New Roman" w:hAnsi="Times New Roman"/>
                <w:bCs/>
                <w:sz w:val="26"/>
                <w:szCs w:val="26"/>
              </w:rPr>
              <w:t>Tên Use Case</w:t>
            </w:r>
          </w:p>
        </w:tc>
        <w:tc>
          <w:tcPr>
            <w:tcW w:w="3477" w:type="dxa"/>
          </w:tcPr>
          <w:p w14:paraId="43D1C7FB" w14:textId="77777777" w:rsidR="001D3AB4" w:rsidRPr="00D62A08" w:rsidRDefault="001D3AB4" w:rsidP="001C025D">
            <w:pPr>
              <w:jc w:val="both"/>
              <w:rPr>
                <w:rFonts w:ascii="Times New Roman" w:hAnsi="Times New Roman"/>
                <w:bCs/>
                <w:sz w:val="26"/>
                <w:szCs w:val="26"/>
              </w:rPr>
            </w:pPr>
            <w:r w:rsidRPr="00D62A08">
              <w:rPr>
                <w:rFonts w:ascii="Times New Roman" w:hAnsi="Times New Roman"/>
                <w:bCs/>
                <w:sz w:val="26"/>
                <w:szCs w:val="26"/>
              </w:rPr>
              <w:t>Đăng ký</w:t>
            </w:r>
          </w:p>
        </w:tc>
      </w:tr>
      <w:tr w:rsidR="00BF2C39" w:rsidRPr="00D62A08" w14:paraId="089D6172" w14:textId="77777777" w:rsidTr="001C025D">
        <w:tc>
          <w:tcPr>
            <w:tcW w:w="3425" w:type="dxa"/>
          </w:tcPr>
          <w:p w14:paraId="118DBECA"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Tác nhân</w:t>
            </w:r>
          </w:p>
        </w:tc>
        <w:tc>
          <w:tcPr>
            <w:tcW w:w="3477" w:type="dxa"/>
          </w:tcPr>
          <w:p w14:paraId="05DCF486"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Bệnh nhân</w:t>
            </w:r>
          </w:p>
        </w:tc>
      </w:tr>
      <w:tr w:rsidR="00BF2C39" w:rsidRPr="00D62A08" w14:paraId="2B16CB63" w14:textId="77777777" w:rsidTr="001C025D">
        <w:tc>
          <w:tcPr>
            <w:tcW w:w="3425" w:type="dxa"/>
          </w:tcPr>
          <w:p w14:paraId="18AFFEB3"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Điều kiện đầu vào</w:t>
            </w:r>
          </w:p>
        </w:tc>
        <w:tc>
          <w:tcPr>
            <w:tcW w:w="3477" w:type="dxa"/>
          </w:tcPr>
          <w:p w14:paraId="32CAD9EB"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Người dùng chưa đăng nhập</w:t>
            </w:r>
          </w:p>
        </w:tc>
      </w:tr>
      <w:tr w:rsidR="00BF2C39" w:rsidRPr="00D62A08" w14:paraId="3B43C211" w14:textId="77777777" w:rsidTr="001C025D">
        <w:tc>
          <w:tcPr>
            <w:tcW w:w="3425" w:type="dxa"/>
          </w:tcPr>
          <w:p w14:paraId="24856597"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Kết quả đầu ra</w:t>
            </w:r>
          </w:p>
        </w:tc>
        <w:tc>
          <w:tcPr>
            <w:tcW w:w="3477" w:type="dxa"/>
          </w:tcPr>
          <w:p w14:paraId="2C97166B"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Người dùng đăng ký thành công</w:t>
            </w:r>
          </w:p>
        </w:tc>
      </w:tr>
      <w:tr w:rsidR="00BF2C39" w:rsidRPr="00D62A08" w14:paraId="7F24AC38" w14:textId="77777777" w:rsidTr="001C025D">
        <w:tc>
          <w:tcPr>
            <w:tcW w:w="3425" w:type="dxa"/>
          </w:tcPr>
          <w:p w14:paraId="3178CCAF"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Mô tả</w:t>
            </w:r>
          </w:p>
        </w:tc>
        <w:tc>
          <w:tcPr>
            <w:tcW w:w="3477" w:type="dxa"/>
          </w:tcPr>
          <w:p w14:paraId="02512C7F"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Use case cho phép người dùng đăng ký</w:t>
            </w:r>
          </w:p>
        </w:tc>
      </w:tr>
    </w:tbl>
    <w:p w14:paraId="65AEDE13" w14:textId="7FD0964E" w:rsidR="00AC4215" w:rsidRPr="004E0C81" w:rsidDel="00B77C15" w:rsidRDefault="00AC4215">
      <w:pPr>
        <w:pStyle w:val="Heading1"/>
        <w:ind w:left="1440" w:firstLine="720"/>
        <w:rPr>
          <w:del w:id="3325" w:author="lợi đoàn" w:date="2024-11-30T01:33:00Z"/>
          <w:rFonts w:ascii="Times New Roman" w:hAnsi="Times New Roman"/>
          <w:sz w:val="26"/>
          <w:szCs w:val="26"/>
        </w:rPr>
        <w:pPrChange w:id="3326" w:author="lợi đoàn" w:date="2024-11-30T01:27:00Z">
          <w:pPr>
            <w:ind w:left="1800"/>
            <w:jc w:val="both"/>
          </w:pPr>
        </w:pPrChange>
      </w:pPr>
    </w:p>
    <w:p w14:paraId="5A8BD7D7" w14:textId="3F379B21" w:rsidR="001D3AB4" w:rsidRDefault="00F30880" w:rsidP="00F30880">
      <w:pPr>
        <w:ind w:left="709"/>
        <w:jc w:val="both"/>
        <w:rPr>
          <w:ins w:id="3327" w:author="lợi đoàn" w:date="2024-11-30T01:32:00Z"/>
          <w:rFonts w:ascii="Times New Roman" w:hAnsi="Times New Roman"/>
          <w:bCs/>
          <w:sz w:val="26"/>
          <w:szCs w:val="26"/>
        </w:rPr>
      </w:pPr>
      <w:r>
        <w:rPr>
          <w:rFonts w:ascii="Times New Roman" w:hAnsi="Times New Roman"/>
          <w:bCs/>
          <w:sz w:val="26"/>
          <w:szCs w:val="26"/>
        </w:rPr>
        <w:t xml:space="preserve">- </w:t>
      </w:r>
      <w:r w:rsidR="001D3AB4" w:rsidRPr="00D62A08">
        <w:rPr>
          <w:rFonts w:ascii="Times New Roman" w:hAnsi="Times New Roman"/>
          <w:bCs/>
          <w:sz w:val="26"/>
          <w:szCs w:val="26"/>
        </w:rPr>
        <w:t>Dòng chính Use Case đăng ký</w:t>
      </w:r>
    </w:p>
    <w:p w14:paraId="7EFA18AE" w14:textId="340429E0" w:rsidR="00D16F28" w:rsidRPr="00D16F28" w:rsidRDefault="00D16F28">
      <w:pPr>
        <w:pStyle w:val="Heading1"/>
        <w:rPr>
          <w:rFonts w:ascii="Times New Roman" w:hAnsi="Times New Roman"/>
          <w:color w:val="000000" w:themeColor="text1"/>
          <w:sz w:val="26"/>
          <w:szCs w:val="26"/>
          <w:rPrChange w:id="3328" w:author="lợi đoàn" w:date="2024-11-30T01:32:00Z">
            <w:rPr>
              <w:rFonts w:ascii="Times New Roman" w:hAnsi="Times New Roman"/>
              <w:bCs/>
              <w:sz w:val="26"/>
              <w:szCs w:val="26"/>
            </w:rPr>
          </w:rPrChange>
        </w:rPr>
        <w:pPrChange w:id="3329" w:author="lợi đoàn" w:date="2024-11-30T01:33:00Z">
          <w:pPr>
            <w:ind w:left="709"/>
            <w:jc w:val="both"/>
          </w:pPr>
        </w:pPrChange>
      </w:pPr>
      <w:ins w:id="3330" w:author="lợi đoàn" w:date="2024-11-30T01:32:00Z">
        <w:r>
          <w:rPr>
            <w:rFonts w:ascii="Times New Roman" w:hAnsi="Times New Roman"/>
            <w:sz w:val="26"/>
            <w:szCs w:val="26"/>
          </w:rPr>
          <w:t xml:space="preserve">      </w:t>
        </w:r>
      </w:ins>
      <w:ins w:id="3331" w:author="lợi đoàn" w:date="2024-11-30T01:34:00Z">
        <w:r w:rsidR="00B77C15">
          <w:rPr>
            <w:rFonts w:ascii="Times New Roman" w:hAnsi="Times New Roman"/>
            <w:sz w:val="26"/>
            <w:szCs w:val="26"/>
          </w:rPr>
          <w:tab/>
        </w:r>
        <w:r w:rsidR="00B77C15">
          <w:rPr>
            <w:rFonts w:ascii="Times New Roman" w:hAnsi="Times New Roman"/>
            <w:sz w:val="26"/>
            <w:szCs w:val="26"/>
          </w:rPr>
          <w:tab/>
        </w:r>
        <w:r w:rsidR="00B77C15">
          <w:rPr>
            <w:rFonts w:ascii="Times New Roman" w:hAnsi="Times New Roman"/>
            <w:sz w:val="26"/>
            <w:szCs w:val="26"/>
          </w:rPr>
          <w:tab/>
        </w:r>
      </w:ins>
      <w:bookmarkStart w:id="3332" w:name="_Toc183825507"/>
      <w:ins w:id="3333" w:author="lợi đoàn" w:date="2024-11-30T01:32:00Z">
        <w:r w:rsidRPr="00B02D72">
          <w:rPr>
            <w:rFonts w:ascii="Times New Roman" w:hAnsi="Times New Roman"/>
            <w:color w:val="000000" w:themeColor="text1"/>
            <w:sz w:val="26"/>
            <w:szCs w:val="26"/>
          </w:rPr>
          <w:t>Bảng 3. 2: Use Case dòng chính đăng ký</w:t>
        </w:r>
      </w:ins>
      <w:bookmarkEnd w:id="3332"/>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520"/>
        <w:gridCol w:w="4703"/>
      </w:tblGrid>
      <w:tr w:rsidR="00BF2C39" w:rsidRPr="00D62A08" w14:paraId="515A8CC0" w14:textId="77777777" w:rsidTr="00F30880">
        <w:tc>
          <w:tcPr>
            <w:tcW w:w="679" w:type="dxa"/>
          </w:tcPr>
          <w:p w14:paraId="41E43304" w14:textId="77777777" w:rsidR="001D3AB4" w:rsidRPr="00D62A08" w:rsidRDefault="001D3AB4" w:rsidP="00F30880">
            <w:pPr>
              <w:jc w:val="center"/>
              <w:rPr>
                <w:rFonts w:ascii="Times New Roman" w:hAnsi="Times New Roman"/>
                <w:bCs/>
                <w:sz w:val="26"/>
                <w:szCs w:val="26"/>
              </w:rPr>
            </w:pPr>
            <w:r w:rsidRPr="00D62A08">
              <w:rPr>
                <w:rFonts w:ascii="Times New Roman" w:hAnsi="Times New Roman"/>
                <w:bCs/>
                <w:sz w:val="26"/>
                <w:szCs w:val="26"/>
              </w:rPr>
              <w:t>STT</w:t>
            </w:r>
          </w:p>
        </w:tc>
        <w:tc>
          <w:tcPr>
            <w:tcW w:w="1520" w:type="dxa"/>
          </w:tcPr>
          <w:p w14:paraId="6A85E71C" w14:textId="77777777" w:rsidR="001D3AB4" w:rsidRPr="00D62A08" w:rsidRDefault="001D3AB4" w:rsidP="00F30880">
            <w:pPr>
              <w:jc w:val="center"/>
              <w:rPr>
                <w:rFonts w:ascii="Times New Roman" w:hAnsi="Times New Roman"/>
                <w:bCs/>
                <w:sz w:val="26"/>
                <w:szCs w:val="26"/>
              </w:rPr>
            </w:pPr>
            <w:r w:rsidRPr="00D62A08">
              <w:rPr>
                <w:rFonts w:ascii="Times New Roman" w:hAnsi="Times New Roman"/>
                <w:bCs/>
                <w:sz w:val="26"/>
                <w:szCs w:val="26"/>
              </w:rPr>
              <w:t>Thực hiện</w:t>
            </w:r>
          </w:p>
        </w:tc>
        <w:tc>
          <w:tcPr>
            <w:tcW w:w="4703" w:type="dxa"/>
          </w:tcPr>
          <w:p w14:paraId="2E000207" w14:textId="77777777" w:rsidR="001D3AB4" w:rsidRPr="00D62A08" w:rsidRDefault="001D3AB4" w:rsidP="00F30880">
            <w:pPr>
              <w:jc w:val="center"/>
              <w:rPr>
                <w:rFonts w:ascii="Times New Roman" w:hAnsi="Times New Roman"/>
                <w:bCs/>
                <w:sz w:val="26"/>
                <w:szCs w:val="26"/>
              </w:rPr>
            </w:pPr>
            <w:r w:rsidRPr="00D62A08">
              <w:rPr>
                <w:rFonts w:ascii="Times New Roman" w:hAnsi="Times New Roman"/>
                <w:bCs/>
                <w:sz w:val="26"/>
                <w:szCs w:val="26"/>
              </w:rPr>
              <w:t>Hành động</w:t>
            </w:r>
          </w:p>
        </w:tc>
      </w:tr>
      <w:tr w:rsidR="00BF2C39" w:rsidRPr="00D62A08" w14:paraId="267C4208" w14:textId="77777777" w:rsidTr="00F30880">
        <w:tc>
          <w:tcPr>
            <w:tcW w:w="679" w:type="dxa"/>
          </w:tcPr>
          <w:p w14:paraId="19D68329" w14:textId="77777777" w:rsidR="001D3AB4" w:rsidRPr="00D62A08" w:rsidRDefault="001D3AB4" w:rsidP="00F30880">
            <w:pPr>
              <w:jc w:val="center"/>
              <w:rPr>
                <w:rFonts w:ascii="Times New Roman" w:hAnsi="Times New Roman"/>
                <w:bCs/>
                <w:sz w:val="26"/>
                <w:szCs w:val="26"/>
              </w:rPr>
            </w:pPr>
            <w:r w:rsidRPr="00D62A08">
              <w:rPr>
                <w:rFonts w:ascii="Times New Roman" w:hAnsi="Times New Roman"/>
                <w:bCs/>
                <w:sz w:val="26"/>
                <w:szCs w:val="26"/>
              </w:rPr>
              <w:t>1</w:t>
            </w:r>
          </w:p>
        </w:tc>
        <w:tc>
          <w:tcPr>
            <w:tcW w:w="1520" w:type="dxa"/>
          </w:tcPr>
          <w:p w14:paraId="55727477" w14:textId="77777777" w:rsidR="001D3AB4" w:rsidRPr="00D62A08" w:rsidRDefault="001D3AB4" w:rsidP="00F30880">
            <w:pPr>
              <w:jc w:val="center"/>
              <w:rPr>
                <w:rFonts w:ascii="Times New Roman" w:hAnsi="Times New Roman"/>
                <w:bCs/>
                <w:sz w:val="26"/>
                <w:szCs w:val="26"/>
              </w:rPr>
            </w:pPr>
            <w:r w:rsidRPr="00D62A08">
              <w:rPr>
                <w:rFonts w:ascii="Times New Roman" w:hAnsi="Times New Roman"/>
                <w:bCs/>
                <w:sz w:val="26"/>
                <w:szCs w:val="26"/>
              </w:rPr>
              <w:t>Tác nhân</w:t>
            </w:r>
          </w:p>
        </w:tc>
        <w:tc>
          <w:tcPr>
            <w:tcW w:w="4703" w:type="dxa"/>
          </w:tcPr>
          <w:p w14:paraId="22EAD864" w14:textId="77777777" w:rsidR="001D3AB4" w:rsidRPr="00D62A08" w:rsidRDefault="001D3AB4" w:rsidP="00F30880">
            <w:pPr>
              <w:jc w:val="center"/>
              <w:rPr>
                <w:rFonts w:ascii="Times New Roman" w:hAnsi="Times New Roman"/>
                <w:bCs/>
                <w:sz w:val="26"/>
                <w:szCs w:val="26"/>
              </w:rPr>
            </w:pPr>
            <w:r w:rsidRPr="00D62A08">
              <w:rPr>
                <w:rFonts w:ascii="Times New Roman" w:hAnsi="Times New Roman"/>
                <w:bCs/>
                <w:sz w:val="26"/>
                <w:szCs w:val="26"/>
              </w:rPr>
              <w:t>Người dùng truy cập vào web</w:t>
            </w:r>
          </w:p>
        </w:tc>
      </w:tr>
      <w:tr w:rsidR="00BF2C39" w:rsidRPr="00D62A08" w14:paraId="405B2307" w14:textId="77777777" w:rsidTr="00F30880">
        <w:tc>
          <w:tcPr>
            <w:tcW w:w="679" w:type="dxa"/>
          </w:tcPr>
          <w:p w14:paraId="07FDEE3F" w14:textId="77777777" w:rsidR="001D3AB4" w:rsidRPr="00D62A08" w:rsidRDefault="001D3AB4" w:rsidP="00F30880">
            <w:pPr>
              <w:jc w:val="center"/>
              <w:rPr>
                <w:rFonts w:ascii="Times New Roman" w:hAnsi="Times New Roman"/>
                <w:bCs/>
                <w:sz w:val="26"/>
                <w:szCs w:val="26"/>
              </w:rPr>
            </w:pPr>
            <w:r w:rsidRPr="00D62A08">
              <w:rPr>
                <w:rFonts w:ascii="Times New Roman" w:hAnsi="Times New Roman"/>
                <w:bCs/>
                <w:sz w:val="26"/>
                <w:szCs w:val="26"/>
              </w:rPr>
              <w:t>2</w:t>
            </w:r>
          </w:p>
        </w:tc>
        <w:tc>
          <w:tcPr>
            <w:tcW w:w="1520" w:type="dxa"/>
          </w:tcPr>
          <w:p w14:paraId="33A9A959" w14:textId="77777777" w:rsidR="001D3AB4" w:rsidRPr="00D62A08" w:rsidRDefault="001D3AB4" w:rsidP="00F30880">
            <w:pPr>
              <w:jc w:val="center"/>
              <w:rPr>
                <w:rFonts w:ascii="Times New Roman" w:hAnsi="Times New Roman"/>
                <w:bCs/>
                <w:sz w:val="26"/>
                <w:szCs w:val="26"/>
              </w:rPr>
            </w:pPr>
            <w:r w:rsidRPr="00D62A08">
              <w:rPr>
                <w:rFonts w:ascii="Times New Roman" w:hAnsi="Times New Roman"/>
                <w:bCs/>
                <w:sz w:val="26"/>
                <w:szCs w:val="26"/>
              </w:rPr>
              <w:t>Hệ thống</w:t>
            </w:r>
          </w:p>
        </w:tc>
        <w:tc>
          <w:tcPr>
            <w:tcW w:w="4703" w:type="dxa"/>
          </w:tcPr>
          <w:p w14:paraId="0ED29998" w14:textId="77777777" w:rsidR="001D3AB4" w:rsidRPr="00D62A08" w:rsidRDefault="001D3AB4" w:rsidP="00F30880">
            <w:pPr>
              <w:jc w:val="center"/>
              <w:rPr>
                <w:rFonts w:ascii="Times New Roman" w:hAnsi="Times New Roman"/>
                <w:bCs/>
                <w:sz w:val="26"/>
                <w:szCs w:val="26"/>
              </w:rPr>
            </w:pPr>
            <w:r w:rsidRPr="00D62A08">
              <w:rPr>
                <w:rFonts w:ascii="Times New Roman" w:hAnsi="Times New Roman"/>
                <w:bCs/>
                <w:sz w:val="26"/>
                <w:szCs w:val="26"/>
              </w:rPr>
              <w:t xml:space="preserve">Kiểm tra email có tồn </w:t>
            </w:r>
            <w:r w:rsidRPr="00D62A08">
              <w:rPr>
                <w:rFonts w:ascii="Times New Roman" w:hAnsi="Times New Roman"/>
                <w:sz w:val="26"/>
                <w:szCs w:val="26"/>
              </w:rPr>
              <w:t>không</w:t>
            </w:r>
          </w:p>
        </w:tc>
      </w:tr>
      <w:tr w:rsidR="00BF2C39" w:rsidRPr="00D62A08" w14:paraId="7B55CA37" w14:textId="77777777" w:rsidTr="00F30880">
        <w:tc>
          <w:tcPr>
            <w:tcW w:w="679" w:type="dxa"/>
          </w:tcPr>
          <w:p w14:paraId="035B8FF9" w14:textId="77777777" w:rsidR="001D3AB4" w:rsidRPr="00D62A08" w:rsidRDefault="001D3AB4" w:rsidP="00F30880">
            <w:pPr>
              <w:jc w:val="center"/>
              <w:rPr>
                <w:rFonts w:ascii="Times New Roman" w:hAnsi="Times New Roman"/>
                <w:bCs/>
                <w:sz w:val="26"/>
                <w:szCs w:val="26"/>
              </w:rPr>
            </w:pPr>
            <w:r w:rsidRPr="00D62A08">
              <w:rPr>
                <w:rFonts w:ascii="Times New Roman" w:hAnsi="Times New Roman"/>
                <w:bCs/>
                <w:sz w:val="26"/>
                <w:szCs w:val="26"/>
              </w:rPr>
              <w:t>3</w:t>
            </w:r>
          </w:p>
        </w:tc>
        <w:tc>
          <w:tcPr>
            <w:tcW w:w="1520" w:type="dxa"/>
          </w:tcPr>
          <w:p w14:paraId="6AAF016C" w14:textId="77777777" w:rsidR="001D3AB4" w:rsidRPr="00D62A08" w:rsidRDefault="001D3AB4" w:rsidP="00F30880">
            <w:pPr>
              <w:jc w:val="center"/>
              <w:rPr>
                <w:rFonts w:ascii="Times New Roman" w:hAnsi="Times New Roman"/>
                <w:bCs/>
                <w:sz w:val="26"/>
                <w:szCs w:val="26"/>
              </w:rPr>
            </w:pPr>
            <w:r w:rsidRPr="00D62A08">
              <w:rPr>
                <w:rFonts w:ascii="Times New Roman" w:hAnsi="Times New Roman"/>
                <w:bCs/>
                <w:sz w:val="26"/>
                <w:szCs w:val="26"/>
              </w:rPr>
              <w:t>Tác nhân</w:t>
            </w:r>
          </w:p>
        </w:tc>
        <w:tc>
          <w:tcPr>
            <w:tcW w:w="4703" w:type="dxa"/>
          </w:tcPr>
          <w:p w14:paraId="56D66E64" w14:textId="77777777" w:rsidR="001D3AB4" w:rsidRPr="00D62A08" w:rsidRDefault="001D3AB4" w:rsidP="00F30880">
            <w:pPr>
              <w:jc w:val="center"/>
              <w:rPr>
                <w:rFonts w:ascii="Times New Roman" w:hAnsi="Times New Roman"/>
                <w:bCs/>
                <w:sz w:val="26"/>
                <w:szCs w:val="26"/>
              </w:rPr>
            </w:pPr>
            <w:r w:rsidRPr="00D62A08">
              <w:rPr>
                <w:rFonts w:ascii="Times New Roman" w:hAnsi="Times New Roman"/>
                <w:bCs/>
                <w:sz w:val="26"/>
                <w:szCs w:val="26"/>
              </w:rPr>
              <w:t>Nhập email, mật khẩu</w:t>
            </w:r>
          </w:p>
        </w:tc>
      </w:tr>
    </w:tbl>
    <w:p w14:paraId="3CB68B84" w14:textId="009A0085" w:rsidR="00F30880" w:rsidRPr="005563A4" w:rsidDel="00AC4215" w:rsidRDefault="00AC4215">
      <w:pPr>
        <w:pStyle w:val="Heading1"/>
        <w:rPr>
          <w:del w:id="3334" w:author="lợi đoàn" w:date="2024-11-30T01:18:00Z"/>
          <w:rFonts w:ascii="Times New Roman" w:hAnsi="Times New Roman"/>
          <w:color w:val="000000" w:themeColor="text1"/>
          <w:sz w:val="26"/>
          <w:szCs w:val="26"/>
          <w:rPrChange w:id="3335" w:author="lợi đoàn" w:date="2024-11-30T01:27:00Z">
            <w:rPr>
              <w:del w:id="3336" w:author="lợi đoàn" w:date="2024-11-30T01:18:00Z"/>
              <w:rFonts w:ascii="Times New Roman" w:hAnsi="Times New Roman"/>
              <w:sz w:val="26"/>
              <w:szCs w:val="26"/>
            </w:rPr>
          </w:rPrChange>
        </w:rPr>
        <w:pPrChange w:id="3337" w:author="lợi đoàn" w:date="2024-11-30T01:32:00Z">
          <w:pPr>
            <w:ind w:left="709"/>
            <w:jc w:val="both"/>
          </w:pPr>
        </w:pPrChange>
      </w:pPr>
      <w:ins w:id="3338" w:author="lợi đoàn" w:date="2024-11-30T01:18:00Z">
        <w:r>
          <w:rPr>
            <w:rFonts w:ascii="Times New Roman" w:hAnsi="Times New Roman"/>
            <w:sz w:val="26"/>
            <w:szCs w:val="26"/>
          </w:rPr>
          <w:tab/>
        </w:r>
        <w:r>
          <w:rPr>
            <w:rFonts w:ascii="Times New Roman" w:hAnsi="Times New Roman"/>
            <w:sz w:val="26"/>
            <w:szCs w:val="26"/>
          </w:rPr>
          <w:tab/>
        </w:r>
      </w:ins>
      <w:ins w:id="3339" w:author="lợi đoàn" w:date="2024-11-30T01:19:00Z">
        <w:r>
          <w:rPr>
            <w:rFonts w:ascii="Times New Roman" w:hAnsi="Times New Roman"/>
            <w:sz w:val="26"/>
            <w:szCs w:val="26"/>
          </w:rPr>
          <w:t xml:space="preserve">   </w:t>
        </w:r>
      </w:ins>
    </w:p>
    <w:p w14:paraId="23FBDBE1" w14:textId="068866E0" w:rsidR="00AC4215" w:rsidRPr="005563A4" w:rsidRDefault="00F30880">
      <w:pPr>
        <w:pStyle w:val="Heading1"/>
        <w:rPr>
          <w:ins w:id="3340" w:author="lợi đoàn" w:date="2024-11-30T01:18:00Z"/>
          <w:rFonts w:ascii="Times New Roman" w:hAnsi="Times New Roman"/>
          <w:color w:val="000000" w:themeColor="text1"/>
          <w:sz w:val="26"/>
          <w:szCs w:val="26"/>
          <w:rPrChange w:id="3341" w:author="lợi đoàn" w:date="2024-11-30T01:27:00Z">
            <w:rPr>
              <w:ins w:id="3342" w:author="lợi đoàn" w:date="2024-11-30T01:18:00Z"/>
              <w:rFonts w:ascii="Times New Roman" w:hAnsi="Times New Roman"/>
              <w:sz w:val="26"/>
              <w:szCs w:val="26"/>
            </w:rPr>
          </w:rPrChange>
        </w:rPr>
        <w:pPrChange w:id="3343" w:author="lợi đoàn" w:date="2024-11-30T01:32:00Z">
          <w:pPr>
            <w:ind w:left="1800"/>
            <w:jc w:val="both"/>
          </w:pPr>
        </w:pPrChange>
      </w:pPr>
      <w:del w:id="3344" w:author="lợi đoàn" w:date="2024-11-30T01:18:00Z">
        <w:r w:rsidRPr="005563A4" w:rsidDel="00AC4215">
          <w:rPr>
            <w:rFonts w:ascii="Times New Roman" w:hAnsi="Times New Roman"/>
            <w:color w:val="000000" w:themeColor="text1"/>
            <w:sz w:val="26"/>
            <w:szCs w:val="26"/>
            <w:rPrChange w:id="3345" w:author="lợi đoàn" w:date="2024-11-30T01:27:00Z">
              <w:rPr>
                <w:rFonts w:ascii="Times New Roman" w:hAnsi="Times New Roman"/>
                <w:sz w:val="26"/>
                <w:szCs w:val="26"/>
              </w:rPr>
            </w:rPrChange>
          </w:rPr>
          <w:br w:type="page"/>
        </w:r>
      </w:del>
    </w:p>
    <w:p w14:paraId="74846A67" w14:textId="102F03F5" w:rsidR="00F30880" w:rsidRDefault="00F30880">
      <w:pPr>
        <w:spacing w:after="160" w:line="259" w:lineRule="auto"/>
        <w:rPr>
          <w:rFonts w:ascii="Times New Roman" w:hAnsi="Times New Roman"/>
          <w:sz w:val="26"/>
          <w:szCs w:val="26"/>
        </w:rPr>
      </w:pPr>
    </w:p>
    <w:p w14:paraId="47D41F78" w14:textId="16F2F931" w:rsidR="00B3647F" w:rsidRDefault="00B3647F" w:rsidP="00F30880">
      <w:pPr>
        <w:ind w:left="709"/>
        <w:jc w:val="both"/>
        <w:rPr>
          <w:rFonts w:ascii="Times New Roman" w:hAnsi="Times New Roman"/>
          <w:sz w:val="26"/>
          <w:szCs w:val="26"/>
        </w:rPr>
      </w:pPr>
      <w:r w:rsidRPr="00D62A08">
        <w:rPr>
          <w:rFonts w:ascii="Times New Roman" w:hAnsi="Times New Roman"/>
          <w:sz w:val="26"/>
          <w:szCs w:val="26"/>
        </w:rPr>
        <w:t xml:space="preserve">- Biểu đồ tuần tự đăng </w:t>
      </w:r>
      <w:r w:rsidR="00FE0AF3" w:rsidRPr="00D62A08">
        <w:rPr>
          <w:rFonts w:ascii="Times New Roman" w:hAnsi="Times New Roman"/>
          <w:sz w:val="26"/>
          <w:szCs w:val="26"/>
        </w:rPr>
        <w:t>ký</w:t>
      </w:r>
    </w:p>
    <w:p w14:paraId="024E8560" w14:textId="77777777" w:rsidR="00F30880" w:rsidRPr="00D62A08" w:rsidRDefault="00F30880" w:rsidP="00F30880">
      <w:pPr>
        <w:ind w:left="709"/>
        <w:jc w:val="both"/>
        <w:rPr>
          <w:rFonts w:ascii="Times New Roman" w:hAnsi="Times New Roman"/>
          <w:sz w:val="26"/>
          <w:szCs w:val="26"/>
        </w:rPr>
      </w:pPr>
    </w:p>
    <w:p w14:paraId="022B4AB6" w14:textId="6E8EDEF1" w:rsidR="00FE0AF3" w:rsidRDefault="00FE0AF3" w:rsidP="00BF2C39">
      <w:pPr>
        <w:ind w:left="1017"/>
        <w:jc w:val="both"/>
        <w:rPr>
          <w:ins w:id="3346" w:author="lợi đoàn" w:date="2024-11-30T01:16:00Z"/>
          <w:rFonts w:ascii="Times New Roman" w:hAnsi="Times New Roman"/>
          <w:sz w:val="26"/>
          <w:szCs w:val="26"/>
        </w:rPr>
      </w:pPr>
      <w:r w:rsidRPr="00D62A08">
        <w:rPr>
          <w:rFonts w:ascii="Times New Roman" w:hAnsi="Times New Roman"/>
          <w:bCs/>
          <w:noProof/>
          <w:sz w:val="26"/>
          <w:szCs w:val="26"/>
        </w:rPr>
        <w:lastRenderedPageBreak/>
        <w:drawing>
          <wp:inline distT="0" distB="0" distL="0" distR="0" wp14:anchorId="7A0BA328" wp14:editId="6C555E1A">
            <wp:extent cx="4213216" cy="30718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6">
                      <a:extLst>
                        <a:ext uri="{28A0092B-C50C-407E-A947-70E740481C1C}">
                          <a14:useLocalDpi xmlns:a14="http://schemas.microsoft.com/office/drawing/2010/main" val="0"/>
                        </a:ext>
                      </a:extLst>
                    </a:blip>
                    <a:stretch>
                      <a:fillRect/>
                    </a:stretch>
                  </pic:blipFill>
                  <pic:spPr>
                    <a:xfrm>
                      <a:off x="0" y="0"/>
                      <a:ext cx="4213216" cy="3071864"/>
                    </a:xfrm>
                    <a:prstGeom prst="rect">
                      <a:avLst/>
                    </a:prstGeom>
                  </pic:spPr>
                </pic:pic>
              </a:graphicData>
            </a:graphic>
          </wp:inline>
        </w:drawing>
      </w:r>
    </w:p>
    <w:p w14:paraId="738F3C08" w14:textId="034BF987" w:rsidR="009F174C" w:rsidRPr="00D62A08" w:rsidRDefault="009F174C" w:rsidP="009F174C">
      <w:pPr>
        <w:pStyle w:val="Caption"/>
        <w:jc w:val="center"/>
        <w:outlineLvl w:val="0"/>
        <w:rPr>
          <w:ins w:id="3347" w:author="lợi đoàn" w:date="2024-11-30T01:16:00Z"/>
          <w:rFonts w:ascii="Times New Roman" w:hAnsi="Times New Roman"/>
          <w:b/>
          <w:bCs/>
          <w:color w:val="auto"/>
          <w:sz w:val="26"/>
          <w:szCs w:val="26"/>
        </w:rPr>
      </w:pPr>
      <w:bookmarkStart w:id="3348" w:name="_Toc183825508"/>
      <w:ins w:id="3349" w:author="lợi đoàn" w:date="2024-11-30T01:16:00Z">
        <w:r w:rsidRPr="00D62A08">
          <w:rPr>
            <w:rFonts w:ascii="Times New Roman" w:hAnsi="Times New Roman"/>
            <w:color w:val="auto"/>
            <w:sz w:val="26"/>
            <w:szCs w:val="26"/>
          </w:rPr>
          <w:t xml:space="preserve">Hình </w:t>
        </w:r>
      </w:ins>
      <w:ins w:id="3350" w:author="lợi đoàn" w:date="2024-11-30T01:20:00Z">
        <w:r w:rsidR="00FE5BB6">
          <w:rPr>
            <w:rFonts w:ascii="Times New Roman" w:hAnsi="Times New Roman"/>
            <w:color w:val="auto"/>
            <w:sz w:val="26"/>
            <w:szCs w:val="26"/>
          </w:rPr>
          <w:t>3</w:t>
        </w:r>
      </w:ins>
      <w:ins w:id="3351" w:author="lợi đoàn" w:date="2024-11-30T01:16:00Z">
        <w:r w:rsidRPr="00D62A08">
          <w:rPr>
            <w:rFonts w:ascii="Times New Roman" w:hAnsi="Times New Roman"/>
            <w:color w:val="auto"/>
            <w:sz w:val="26"/>
            <w:szCs w:val="26"/>
          </w:rPr>
          <w:t xml:space="preserve">. </w:t>
        </w:r>
      </w:ins>
      <w:ins w:id="3352" w:author="lợi đoàn" w:date="2024-11-30T01:20:00Z">
        <w:r w:rsidR="00FE5BB6">
          <w:rPr>
            <w:rFonts w:ascii="Times New Roman" w:hAnsi="Times New Roman"/>
            <w:color w:val="auto"/>
            <w:sz w:val="26"/>
            <w:szCs w:val="26"/>
          </w:rPr>
          <w:t>2</w:t>
        </w:r>
      </w:ins>
      <w:ins w:id="3353" w:author="lợi đoàn" w:date="2024-11-30T01:16:00Z">
        <w:r w:rsidRPr="00D62A08">
          <w:rPr>
            <w:rFonts w:ascii="Times New Roman" w:hAnsi="Times New Roman"/>
            <w:color w:val="auto"/>
            <w:sz w:val="26"/>
            <w:szCs w:val="26"/>
          </w:rPr>
          <w:t xml:space="preserve">: </w:t>
        </w:r>
        <w:r>
          <w:rPr>
            <w:rFonts w:ascii="Times New Roman" w:hAnsi="Times New Roman"/>
            <w:color w:val="auto"/>
            <w:sz w:val="26"/>
            <w:szCs w:val="26"/>
          </w:rPr>
          <w:t>Tuần Tự đăng ký</w:t>
        </w:r>
        <w:bookmarkEnd w:id="3348"/>
      </w:ins>
    </w:p>
    <w:p w14:paraId="38501700" w14:textId="77777777" w:rsidR="009F174C" w:rsidRPr="00D62A08" w:rsidRDefault="009F174C" w:rsidP="00BF2C39">
      <w:pPr>
        <w:ind w:left="1017"/>
        <w:jc w:val="both"/>
        <w:rPr>
          <w:rFonts w:ascii="Times New Roman" w:hAnsi="Times New Roman"/>
          <w:sz w:val="26"/>
          <w:szCs w:val="26"/>
        </w:rPr>
      </w:pPr>
    </w:p>
    <w:p w14:paraId="2CD68F8C" w14:textId="03EC537F" w:rsidR="00B3647F" w:rsidRPr="00D62A08" w:rsidRDefault="00B3647F" w:rsidP="00BF2C39">
      <w:pPr>
        <w:jc w:val="both"/>
        <w:rPr>
          <w:rFonts w:ascii="Times New Roman" w:hAnsi="Times New Roman"/>
          <w:bCs/>
          <w:sz w:val="26"/>
          <w:szCs w:val="26"/>
        </w:rPr>
      </w:pPr>
    </w:p>
    <w:p w14:paraId="0EECDED3" w14:textId="1F9D6276" w:rsidR="001D3AB4" w:rsidRPr="00D62A08" w:rsidDel="00BA114E" w:rsidRDefault="00F30880" w:rsidP="00F30880">
      <w:pPr>
        <w:spacing w:after="160" w:line="259" w:lineRule="auto"/>
        <w:rPr>
          <w:del w:id="3354" w:author="lợi đoàn" w:date="2024-11-29T12:03:00Z"/>
          <w:rFonts w:ascii="Times New Roman" w:hAnsi="Times New Roman"/>
          <w:b/>
          <w:bCs/>
          <w:i/>
          <w:iCs/>
          <w:sz w:val="26"/>
          <w:szCs w:val="26"/>
        </w:rPr>
      </w:pPr>
      <w:del w:id="3355" w:author="lợi đoàn" w:date="2024-11-29T12:03:00Z">
        <w:r w:rsidDel="00BA114E">
          <w:rPr>
            <w:rFonts w:ascii="Times New Roman" w:hAnsi="Times New Roman"/>
            <w:b/>
            <w:bCs/>
            <w:i/>
            <w:iCs/>
            <w:sz w:val="26"/>
            <w:szCs w:val="26"/>
          </w:rPr>
          <w:br w:type="page"/>
        </w:r>
      </w:del>
    </w:p>
    <w:p w14:paraId="20C32208" w14:textId="712BAF6A" w:rsidR="001D3AB4" w:rsidRPr="00D62A08" w:rsidRDefault="00465AB5">
      <w:pPr>
        <w:spacing w:after="160" w:line="259" w:lineRule="auto"/>
        <w:rPr>
          <w:rFonts w:ascii="Times New Roman" w:hAnsi="Times New Roman"/>
          <w:b/>
          <w:bCs/>
          <w:i/>
          <w:iCs/>
          <w:sz w:val="26"/>
          <w:szCs w:val="26"/>
        </w:rPr>
        <w:pPrChange w:id="3356" w:author="lợi đoàn" w:date="2024-11-29T12:03:00Z">
          <w:pPr>
            <w:numPr>
              <w:ilvl w:val="2"/>
              <w:numId w:val="3"/>
            </w:numPr>
            <w:tabs>
              <w:tab w:val="left" w:pos="540"/>
            </w:tabs>
            <w:spacing w:after="120"/>
            <w:ind w:left="720" w:hanging="11"/>
            <w:jc w:val="both"/>
            <w:outlineLvl w:val="2"/>
          </w:pPr>
        </w:pPrChange>
      </w:pPr>
      <w:bookmarkStart w:id="3357" w:name="_Toc183541834"/>
      <w:r w:rsidRPr="00D62A08">
        <w:rPr>
          <w:rFonts w:ascii="Times New Roman" w:hAnsi="Times New Roman"/>
          <w:b/>
          <w:bCs/>
          <w:i/>
          <w:iCs/>
          <w:sz w:val="26"/>
          <w:szCs w:val="26"/>
        </w:rPr>
        <w:t>Chức năng Đăng nhập</w:t>
      </w:r>
      <w:bookmarkEnd w:id="3357"/>
    </w:p>
    <w:p w14:paraId="307131A6" w14:textId="7F8EE5FA" w:rsidR="001D3AB4" w:rsidRPr="00D62A08" w:rsidRDefault="00F30880" w:rsidP="00B73292">
      <w:pPr>
        <w:ind w:left="709"/>
        <w:jc w:val="both"/>
        <w:rPr>
          <w:rFonts w:ascii="Times New Roman" w:hAnsi="Times New Roman"/>
          <w:bCs/>
          <w:sz w:val="26"/>
          <w:szCs w:val="26"/>
        </w:rPr>
      </w:pPr>
      <w:r>
        <w:rPr>
          <w:rFonts w:ascii="Times New Roman" w:hAnsi="Times New Roman"/>
          <w:bCs/>
          <w:sz w:val="26"/>
          <w:szCs w:val="26"/>
        </w:rPr>
        <w:t xml:space="preserve">- </w:t>
      </w:r>
      <w:r w:rsidR="001D3AB4" w:rsidRPr="00D62A08">
        <w:rPr>
          <w:rFonts w:ascii="Times New Roman" w:hAnsi="Times New Roman"/>
          <w:bCs/>
          <w:sz w:val="26"/>
          <w:szCs w:val="26"/>
        </w:rPr>
        <w:t>Biểu đồ Use Case đăng nhập</w:t>
      </w:r>
    </w:p>
    <w:p w14:paraId="018A85A6" w14:textId="77777777" w:rsidR="001D3AB4" w:rsidRDefault="001D3AB4" w:rsidP="00B73292">
      <w:pPr>
        <w:ind w:left="284" w:hanging="1135"/>
        <w:jc w:val="center"/>
        <w:rPr>
          <w:ins w:id="3358" w:author="lợi đoàn" w:date="2024-11-30T01:16:00Z"/>
          <w:rFonts w:ascii="Times New Roman" w:hAnsi="Times New Roman"/>
          <w:bCs/>
          <w:sz w:val="26"/>
          <w:szCs w:val="26"/>
        </w:rPr>
      </w:pPr>
      <w:r w:rsidRPr="00D62A08">
        <w:rPr>
          <w:rFonts w:ascii="Times New Roman" w:hAnsi="Times New Roman"/>
          <w:bCs/>
          <w:noProof/>
          <w:sz w:val="26"/>
          <w:szCs w:val="26"/>
        </w:rPr>
        <w:drawing>
          <wp:inline distT="0" distB="0" distL="0" distR="0" wp14:anchorId="2AB0D206" wp14:editId="5C75E77A">
            <wp:extent cx="4800600" cy="2475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a:extLst>
                        <a:ext uri="{28A0092B-C50C-407E-A947-70E740481C1C}">
                          <a14:useLocalDpi xmlns:a14="http://schemas.microsoft.com/office/drawing/2010/main" val="0"/>
                        </a:ext>
                      </a:extLst>
                    </a:blip>
                    <a:stretch>
                      <a:fillRect/>
                    </a:stretch>
                  </pic:blipFill>
                  <pic:spPr>
                    <a:xfrm>
                      <a:off x="0" y="0"/>
                      <a:ext cx="4806329" cy="2478184"/>
                    </a:xfrm>
                    <a:prstGeom prst="rect">
                      <a:avLst/>
                    </a:prstGeom>
                  </pic:spPr>
                </pic:pic>
              </a:graphicData>
            </a:graphic>
          </wp:inline>
        </w:drawing>
      </w:r>
    </w:p>
    <w:p w14:paraId="3401C0C6" w14:textId="7F9CF054" w:rsidR="009F174C" w:rsidRPr="00D62A08" w:rsidRDefault="009F174C" w:rsidP="009F174C">
      <w:pPr>
        <w:pStyle w:val="Caption"/>
        <w:jc w:val="center"/>
        <w:outlineLvl w:val="0"/>
        <w:rPr>
          <w:ins w:id="3359" w:author="lợi đoàn" w:date="2024-11-30T01:16:00Z"/>
          <w:rFonts w:ascii="Times New Roman" w:hAnsi="Times New Roman"/>
          <w:b/>
          <w:bCs/>
          <w:color w:val="auto"/>
          <w:sz w:val="26"/>
          <w:szCs w:val="26"/>
        </w:rPr>
      </w:pPr>
      <w:bookmarkStart w:id="3360" w:name="_Toc183825509"/>
      <w:ins w:id="3361" w:author="lợi đoàn" w:date="2024-11-30T01:16:00Z">
        <w:r w:rsidRPr="00D62A08">
          <w:rPr>
            <w:rFonts w:ascii="Times New Roman" w:hAnsi="Times New Roman"/>
            <w:color w:val="auto"/>
            <w:sz w:val="26"/>
            <w:szCs w:val="26"/>
          </w:rPr>
          <w:t xml:space="preserve">Hình </w:t>
        </w:r>
      </w:ins>
      <w:ins w:id="3362" w:author="lợi đoàn" w:date="2024-11-30T01:20:00Z">
        <w:r w:rsidR="00FE5BB6">
          <w:rPr>
            <w:rFonts w:ascii="Times New Roman" w:hAnsi="Times New Roman"/>
            <w:color w:val="auto"/>
            <w:sz w:val="26"/>
            <w:szCs w:val="26"/>
          </w:rPr>
          <w:t>3</w:t>
        </w:r>
      </w:ins>
      <w:ins w:id="3363" w:author="lợi đoàn" w:date="2024-11-30T01:16:00Z">
        <w:r w:rsidRPr="00D62A08">
          <w:rPr>
            <w:rFonts w:ascii="Times New Roman" w:hAnsi="Times New Roman"/>
            <w:color w:val="auto"/>
            <w:sz w:val="26"/>
            <w:szCs w:val="26"/>
          </w:rPr>
          <w:t xml:space="preserve">. </w:t>
        </w:r>
      </w:ins>
      <w:ins w:id="3364" w:author="lợi đoàn" w:date="2024-11-30T01:20:00Z">
        <w:r w:rsidR="00FE5BB6">
          <w:rPr>
            <w:rFonts w:ascii="Times New Roman" w:hAnsi="Times New Roman"/>
            <w:color w:val="auto"/>
            <w:sz w:val="26"/>
            <w:szCs w:val="26"/>
          </w:rPr>
          <w:t>3</w:t>
        </w:r>
      </w:ins>
      <w:ins w:id="3365" w:author="lợi đoàn" w:date="2024-11-30T01:16:00Z">
        <w:r w:rsidRPr="00D62A08">
          <w:rPr>
            <w:rFonts w:ascii="Times New Roman" w:hAnsi="Times New Roman"/>
            <w:color w:val="auto"/>
            <w:sz w:val="26"/>
            <w:szCs w:val="26"/>
          </w:rPr>
          <w:t xml:space="preserve">: </w:t>
        </w:r>
        <w:r>
          <w:rPr>
            <w:rFonts w:ascii="Times New Roman" w:hAnsi="Times New Roman"/>
            <w:color w:val="auto"/>
            <w:sz w:val="26"/>
            <w:szCs w:val="26"/>
          </w:rPr>
          <w:t>Use Case đăng nhập</w:t>
        </w:r>
        <w:bookmarkEnd w:id="3360"/>
      </w:ins>
    </w:p>
    <w:p w14:paraId="0E8C3609" w14:textId="77777777" w:rsidR="009F174C" w:rsidRPr="00D62A08" w:rsidRDefault="009F174C" w:rsidP="00B73292">
      <w:pPr>
        <w:ind w:left="284" w:hanging="1135"/>
        <w:jc w:val="center"/>
        <w:rPr>
          <w:rFonts w:ascii="Times New Roman" w:hAnsi="Times New Roman"/>
          <w:bCs/>
          <w:sz w:val="26"/>
          <w:szCs w:val="26"/>
        </w:rPr>
      </w:pPr>
    </w:p>
    <w:p w14:paraId="7AD785F6" w14:textId="1EB820F5" w:rsidR="00BA114E" w:rsidRDefault="00B73292" w:rsidP="00BA114E">
      <w:pPr>
        <w:ind w:left="709"/>
        <w:jc w:val="both"/>
        <w:rPr>
          <w:ins w:id="3366" w:author="lợi đoàn" w:date="2024-11-29T12:04:00Z"/>
          <w:rFonts w:ascii="Times New Roman" w:hAnsi="Times New Roman"/>
          <w:bCs/>
          <w:sz w:val="26"/>
          <w:szCs w:val="26"/>
        </w:rPr>
      </w:pPr>
      <w:del w:id="3367" w:author="lợi đoàn" w:date="2024-11-29T12:04:00Z">
        <w:r w:rsidDel="00BA114E">
          <w:rPr>
            <w:rFonts w:ascii="Times New Roman" w:hAnsi="Times New Roman"/>
            <w:bCs/>
            <w:sz w:val="26"/>
            <w:szCs w:val="26"/>
          </w:rPr>
          <w:delText xml:space="preserve">- </w:delText>
        </w:r>
      </w:del>
    </w:p>
    <w:p w14:paraId="4380BA02" w14:textId="77777777" w:rsidR="00BA114E" w:rsidRDefault="00BA114E">
      <w:pPr>
        <w:ind w:left="709"/>
        <w:jc w:val="both"/>
        <w:rPr>
          <w:ins w:id="3368" w:author="lợi đoàn" w:date="2024-11-29T12:03:00Z"/>
          <w:rFonts w:ascii="Times New Roman" w:hAnsi="Times New Roman"/>
          <w:bCs/>
          <w:sz w:val="26"/>
          <w:szCs w:val="26"/>
        </w:rPr>
      </w:pPr>
    </w:p>
    <w:p w14:paraId="2CFAF9DC" w14:textId="77777777" w:rsidR="00BA114E" w:rsidRDefault="00BA114E" w:rsidP="00B73292">
      <w:pPr>
        <w:ind w:left="709"/>
        <w:jc w:val="both"/>
        <w:rPr>
          <w:ins w:id="3369" w:author="lợi đoàn" w:date="2024-11-29T12:03:00Z"/>
          <w:rFonts w:ascii="Times New Roman" w:hAnsi="Times New Roman"/>
          <w:bCs/>
          <w:sz w:val="26"/>
          <w:szCs w:val="26"/>
        </w:rPr>
      </w:pPr>
    </w:p>
    <w:p w14:paraId="25FA4394" w14:textId="77777777" w:rsidR="00BA114E" w:rsidRDefault="00BA114E" w:rsidP="00B73292">
      <w:pPr>
        <w:ind w:left="709"/>
        <w:jc w:val="both"/>
        <w:rPr>
          <w:ins w:id="3370" w:author="lợi đoàn" w:date="2024-11-29T12:03:00Z"/>
          <w:rFonts w:ascii="Times New Roman" w:hAnsi="Times New Roman"/>
          <w:bCs/>
          <w:sz w:val="26"/>
          <w:szCs w:val="26"/>
        </w:rPr>
      </w:pPr>
    </w:p>
    <w:p w14:paraId="3A7BA1E3" w14:textId="77777777" w:rsidR="00BA114E" w:rsidRDefault="00BA114E" w:rsidP="00B73292">
      <w:pPr>
        <w:ind w:left="709"/>
        <w:jc w:val="both"/>
        <w:rPr>
          <w:ins w:id="3371" w:author="lợi đoàn" w:date="2024-11-29T12:03:00Z"/>
          <w:rFonts w:ascii="Times New Roman" w:hAnsi="Times New Roman"/>
          <w:bCs/>
          <w:sz w:val="26"/>
          <w:szCs w:val="26"/>
        </w:rPr>
      </w:pPr>
    </w:p>
    <w:p w14:paraId="4129A3B0" w14:textId="77777777" w:rsidR="00BA114E" w:rsidRDefault="00BA114E" w:rsidP="00B73292">
      <w:pPr>
        <w:ind w:left="709"/>
        <w:jc w:val="both"/>
        <w:rPr>
          <w:ins w:id="3372" w:author="lợi đoàn" w:date="2024-11-29T12:03:00Z"/>
          <w:rFonts w:ascii="Times New Roman" w:hAnsi="Times New Roman"/>
          <w:bCs/>
          <w:sz w:val="26"/>
          <w:szCs w:val="26"/>
        </w:rPr>
      </w:pPr>
    </w:p>
    <w:p w14:paraId="4E783902" w14:textId="77777777" w:rsidR="00BA114E" w:rsidRDefault="00BA114E" w:rsidP="00B73292">
      <w:pPr>
        <w:ind w:left="709"/>
        <w:jc w:val="both"/>
        <w:rPr>
          <w:ins w:id="3373" w:author="lợi đoàn" w:date="2024-11-29T12:03:00Z"/>
          <w:rFonts w:ascii="Times New Roman" w:hAnsi="Times New Roman"/>
          <w:bCs/>
          <w:sz w:val="26"/>
          <w:szCs w:val="26"/>
        </w:rPr>
      </w:pPr>
    </w:p>
    <w:p w14:paraId="490F8F73" w14:textId="77777777" w:rsidR="00BA114E" w:rsidRDefault="00BA114E" w:rsidP="00B73292">
      <w:pPr>
        <w:ind w:left="709"/>
        <w:jc w:val="both"/>
        <w:rPr>
          <w:ins w:id="3374" w:author="lợi đoàn" w:date="2024-11-29T12:03:00Z"/>
          <w:rFonts w:ascii="Times New Roman" w:hAnsi="Times New Roman"/>
          <w:bCs/>
          <w:sz w:val="26"/>
          <w:szCs w:val="26"/>
        </w:rPr>
      </w:pPr>
    </w:p>
    <w:p w14:paraId="3A35EAB3" w14:textId="752FE275" w:rsidR="001D3AB4" w:rsidRDefault="001D3AB4" w:rsidP="00B73292">
      <w:pPr>
        <w:ind w:left="709"/>
        <w:jc w:val="both"/>
        <w:rPr>
          <w:ins w:id="3375" w:author="lợi đoàn" w:date="2024-11-30T01:32:00Z"/>
          <w:rFonts w:ascii="Times New Roman" w:hAnsi="Times New Roman"/>
          <w:bCs/>
          <w:sz w:val="26"/>
          <w:szCs w:val="26"/>
        </w:rPr>
      </w:pPr>
      <w:r w:rsidRPr="00D62A08">
        <w:rPr>
          <w:rFonts w:ascii="Times New Roman" w:hAnsi="Times New Roman"/>
          <w:bCs/>
          <w:sz w:val="26"/>
          <w:szCs w:val="26"/>
        </w:rPr>
        <w:t>Mô tả Use Case đăng nhập</w:t>
      </w:r>
    </w:p>
    <w:p w14:paraId="3D2C90D7" w14:textId="2E956F35" w:rsidR="00D16F28" w:rsidRPr="00D16F28" w:rsidRDefault="00D16F28">
      <w:pPr>
        <w:pStyle w:val="Heading1"/>
        <w:ind w:left="1440" w:firstLine="720"/>
        <w:rPr>
          <w:rFonts w:ascii="Times New Roman" w:hAnsi="Times New Roman"/>
          <w:color w:val="000000" w:themeColor="text1"/>
          <w:sz w:val="26"/>
          <w:szCs w:val="26"/>
          <w:rPrChange w:id="3376" w:author="lợi đoàn" w:date="2024-11-30T01:32:00Z">
            <w:rPr>
              <w:rFonts w:ascii="Times New Roman" w:hAnsi="Times New Roman"/>
              <w:bCs/>
              <w:sz w:val="26"/>
              <w:szCs w:val="26"/>
            </w:rPr>
          </w:rPrChange>
        </w:rPr>
        <w:pPrChange w:id="3377" w:author="lợi đoàn" w:date="2024-11-30T01:32:00Z">
          <w:pPr>
            <w:ind w:left="709"/>
            <w:jc w:val="both"/>
          </w:pPr>
        </w:pPrChange>
      </w:pPr>
      <w:bookmarkStart w:id="3378" w:name="_Toc183825510"/>
      <w:ins w:id="3379" w:author="lợi đoàn" w:date="2024-11-30T01:32:00Z">
        <w:r w:rsidRPr="00B02D72">
          <w:rPr>
            <w:rFonts w:ascii="Times New Roman" w:hAnsi="Times New Roman"/>
            <w:color w:val="000000" w:themeColor="text1"/>
            <w:sz w:val="26"/>
            <w:szCs w:val="26"/>
          </w:rPr>
          <w:t>Bảng 3. 3: Use Case dòng chính đăng nhập</w:t>
        </w:r>
      </w:ins>
      <w:bookmarkEnd w:id="3378"/>
    </w:p>
    <w:tbl>
      <w:tblPr>
        <w:tblW w:w="0" w:type="auto"/>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5"/>
        <w:gridCol w:w="3477"/>
      </w:tblGrid>
      <w:tr w:rsidR="00BF2C39" w:rsidRPr="00D62A08" w14:paraId="0B137FBE" w14:textId="77777777" w:rsidTr="00B73292">
        <w:tc>
          <w:tcPr>
            <w:tcW w:w="3425" w:type="dxa"/>
          </w:tcPr>
          <w:p w14:paraId="4179B41D"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Tên Use Case</w:t>
            </w:r>
          </w:p>
        </w:tc>
        <w:tc>
          <w:tcPr>
            <w:tcW w:w="3477" w:type="dxa"/>
          </w:tcPr>
          <w:p w14:paraId="74FF8EBB"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Đăng nhập</w:t>
            </w:r>
          </w:p>
        </w:tc>
      </w:tr>
      <w:tr w:rsidR="00BF2C39" w:rsidRPr="00D62A08" w14:paraId="5268E36F" w14:textId="77777777" w:rsidTr="00B73292">
        <w:tc>
          <w:tcPr>
            <w:tcW w:w="3425" w:type="dxa"/>
          </w:tcPr>
          <w:p w14:paraId="06184D68"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Tác nhân</w:t>
            </w:r>
          </w:p>
        </w:tc>
        <w:tc>
          <w:tcPr>
            <w:tcW w:w="3477" w:type="dxa"/>
          </w:tcPr>
          <w:p w14:paraId="6D5E36CA"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Bác sĩ, bệnh nhân, lễ tân</w:t>
            </w:r>
          </w:p>
        </w:tc>
      </w:tr>
      <w:tr w:rsidR="00BF2C39" w:rsidRPr="00D62A08" w14:paraId="6856A703" w14:textId="77777777" w:rsidTr="00B73292">
        <w:tc>
          <w:tcPr>
            <w:tcW w:w="3425" w:type="dxa"/>
          </w:tcPr>
          <w:p w14:paraId="1CEA0380"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Điều kiện đầu vào</w:t>
            </w:r>
          </w:p>
        </w:tc>
        <w:tc>
          <w:tcPr>
            <w:tcW w:w="3477" w:type="dxa"/>
          </w:tcPr>
          <w:p w14:paraId="589507BC"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Người dùng chưa đăng nhập</w:t>
            </w:r>
          </w:p>
        </w:tc>
      </w:tr>
      <w:tr w:rsidR="00BF2C39" w:rsidRPr="00D62A08" w14:paraId="0825E47F" w14:textId="77777777" w:rsidTr="00B73292">
        <w:tc>
          <w:tcPr>
            <w:tcW w:w="3425" w:type="dxa"/>
          </w:tcPr>
          <w:p w14:paraId="5F52179F"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Kết quả đầu ra</w:t>
            </w:r>
          </w:p>
        </w:tc>
        <w:tc>
          <w:tcPr>
            <w:tcW w:w="3477" w:type="dxa"/>
          </w:tcPr>
          <w:p w14:paraId="6B61206D"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Người dùng đăng nhập thành công</w:t>
            </w:r>
          </w:p>
        </w:tc>
      </w:tr>
      <w:tr w:rsidR="00BF2C39" w:rsidRPr="00D62A08" w14:paraId="610DD1C3" w14:textId="77777777" w:rsidTr="00B73292">
        <w:tc>
          <w:tcPr>
            <w:tcW w:w="3425" w:type="dxa"/>
          </w:tcPr>
          <w:p w14:paraId="30BB8905"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Mô tả</w:t>
            </w:r>
          </w:p>
        </w:tc>
        <w:tc>
          <w:tcPr>
            <w:tcW w:w="3477" w:type="dxa"/>
          </w:tcPr>
          <w:p w14:paraId="25845717"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Use case cho phép người dùng đăng nhập</w:t>
            </w:r>
          </w:p>
        </w:tc>
      </w:tr>
    </w:tbl>
    <w:p w14:paraId="6A351FD2" w14:textId="77777777" w:rsidR="001D3AB4" w:rsidRPr="00D62A08" w:rsidRDefault="001D3AB4" w:rsidP="00BF2C39">
      <w:pPr>
        <w:ind w:left="2160"/>
        <w:jc w:val="both"/>
        <w:rPr>
          <w:rFonts w:ascii="Times New Roman" w:hAnsi="Times New Roman"/>
          <w:bCs/>
          <w:sz w:val="26"/>
          <w:szCs w:val="26"/>
        </w:rPr>
      </w:pPr>
    </w:p>
    <w:p w14:paraId="1312B068" w14:textId="0FAB7ED2" w:rsidR="001D3AB4" w:rsidRPr="00D62A08" w:rsidRDefault="00B73292" w:rsidP="00B73292">
      <w:pPr>
        <w:ind w:left="709"/>
        <w:jc w:val="both"/>
        <w:rPr>
          <w:rFonts w:ascii="Times New Roman" w:hAnsi="Times New Roman"/>
          <w:bCs/>
          <w:sz w:val="26"/>
          <w:szCs w:val="26"/>
        </w:rPr>
      </w:pPr>
      <w:r>
        <w:rPr>
          <w:rFonts w:ascii="Times New Roman" w:hAnsi="Times New Roman"/>
          <w:bCs/>
          <w:sz w:val="26"/>
          <w:szCs w:val="26"/>
        </w:rPr>
        <w:t xml:space="preserve">- </w:t>
      </w:r>
      <w:r w:rsidR="001D3AB4" w:rsidRPr="00D62A08">
        <w:rPr>
          <w:rFonts w:ascii="Times New Roman" w:hAnsi="Times New Roman"/>
          <w:bCs/>
          <w:sz w:val="26"/>
          <w:szCs w:val="26"/>
        </w:rPr>
        <w:t>Dòng chính Use Case đăng nhập</w:t>
      </w:r>
    </w:p>
    <w:p w14:paraId="51003D49" w14:textId="6A66115E" w:rsidR="00FE0AF3" w:rsidRPr="00B77C15" w:rsidRDefault="00B77C15">
      <w:pPr>
        <w:pStyle w:val="Heading1"/>
        <w:ind w:left="1440" w:firstLine="720"/>
        <w:rPr>
          <w:rFonts w:ascii="Times New Roman" w:hAnsi="Times New Roman"/>
          <w:color w:val="000000" w:themeColor="text1"/>
          <w:sz w:val="26"/>
          <w:szCs w:val="26"/>
          <w:rPrChange w:id="3380" w:author="lợi đoàn" w:date="2024-11-30T01:34:00Z">
            <w:rPr>
              <w:rFonts w:ascii="Times New Roman" w:hAnsi="Times New Roman"/>
              <w:bCs/>
              <w:sz w:val="26"/>
              <w:szCs w:val="26"/>
            </w:rPr>
          </w:rPrChange>
        </w:rPr>
        <w:pPrChange w:id="3381" w:author="lợi đoàn" w:date="2024-11-30T01:34:00Z">
          <w:pPr>
            <w:jc w:val="both"/>
          </w:pPr>
        </w:pPrChange>
      </w:pPr>
      <w:bookmarkStart w:id="3382" w:name="_Toc183825511"/>
      <w:ins w:id="3383" w:author="lợi đoàn" w:date="2024-11-30T01:34:00Z">
        <w:r w:rsidRPr="00B02D72">
          <w:rPr>
            <w:rFonts w:ascii="Times New Roman" w:hAnsi="Times New Roman"/>
            <w:color w:val="000000" w:themeColor="text1"/>
            <w:sz w:val="26"/>
            <w:szCs w:val="26"/>
          </w:rPr>
          <w:t>Bảng 3. 4: Use Case dòng chính đăng nhập</w:t>
        </w:r>
      </w:ins>
      <w:bookmarkEnd w:id="3382"/>
    </w:p>
    <w:tbl>
      <w:tblPr>
        <w:tblW w:w="0" w:type="auto"/>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520"/>
        <w:gridCol w:w="4703"/>
      </w:tblGrid>
      <w:tr w:rsidR="00BF2C39" w:rsidRPr="00D62A08" w14:paraId="65D28FF4" w14:textId="77777777" w:rsidTr="00B73292">
        <w:tc>
          <w:tcPr>
            <w:tcW w:w="679" w:type="dxa"/>
          </w:tcPr>
          <w:p w14:paraId="4F063596"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STT</w:t>
            </w:r>
          </w:p>
        </w:tc>
        <w:tc>
          <w:tcPr>
            <w:tcW w:w="1520" w:type="dxa"/>
          </w:tcPr>
          <w:p w14:paraId="3C4290FC"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Thực hiện</w:t>
            </w:r>
          </w:p>
        </w:tc>
        <w:tc>
          <w:tcPr>
            <w:tcW w:w="4703" w:type="dxa"/>
          </w:tcPr>
          <w:p w14:paraId="60C0F70D"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Hành động</w:t>
            </w:r>
          </w:p>
        </w:tc>
      </w:tr>
      <w:tr w:rsidR="00BF2C39" w:rsidRPr="00D62A08" w14:paraId="161E2497" w14:textId="77777777" w:rsidTr="00B73292">
        <w:tc>
          <w:tcPr>
            <w:tcW w:w="679" w:type="dxa"/>
          </w:tcPr>
          <w:p w14:paraId="59E96280"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1</w:t>
            </w:r>
          </w:p>
        </w:tc>
        <w:tc>
          <w:tcPr>
            <w:tcW w:w="1520" w:type="dxa"/>
          </w:tcPr>
          <w:p w14:paraId="6974A0B0"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Tác nhân</w:t>
            </w:r>
          </w:p>
        </w:tc>
        <w:tc>
          <w:tcPr>
            <w:tcW w:w="4703" w:type="dxa"/>
          </w:tcPr>
          <w:p w14:paraId="3A457820"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Người dùng truy cập vào web</w:t>
            </w:r>
          </w:p>
        </w:tc>
      </w:tr>
      <w:tr w:rsidR="00BF2C39" w:rsidRPr="00D62A08" w14:paraId="53880F58" w14:textId="77777777" w:rsidTr="00B73292">
        <w:tc>
          <w:tcPr>
            <w:tcW w:w="679" w:type="dxa"/>
          </w:tcPr>
          <w:p w14:paraId="1D6E7AD7"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2</w:t>
            </w:r>
          </w:p>
        </w:tc>
        <w:tc>
          <w:tcPr>
            <w:tcW w:w="1520" w:type="dxa"/>
          </w:tcPr>
          <w:p w14:paraId="326B569C"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Hệ thống</w:t>
            </w:r>
          </w:p>
        </w:tc>
        <w:tc>
          <w:tcPr>
            <w:tcW w:w="4703" w:type="dxa"/>
          </w:tcPr>
          <w:p w14:paraId="5AE6639B"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Kiểm tra số điện thoại và mật khẩu có đúng không</w:t>
            </w:r>
          </w:p>
        </w:tc>
      </w:tr>
      <w:tr w:rsidR="00BF2C39" w:rsidRPr="00D62A08" w14:paraId="09D0CF63" w14:textId="77777777" w:rsidTr="00B73292">
        <w:tc>
          <w:tcPr>
            <w:tcW w:w="679" w:type="dxa"/>
          </w:tcPr>
          <w:p w14:paraId="25C17B3C"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3</w:t>
            </w:r>
          </w:p>
        </w:tc>
        <w:tc>
          <w:tcPr>
            <w:tcW w:w="1520" w:type="dxa"/>
          </w:tcPr>
          <w:p w14:paraId="0AA18597"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Tác nhân</w:t>
            </w:r>
          </w:p>
        </w:tc>
        <w:tc>
          <w:tcPr>
            <w:tcW w:w="4703" w:type="dxa"/>
          </w:tcPr>
          <w:p w14:paraId="718EAEB2" w14:textId="77777777" w:rsidR="001D3AB4" w:rsidRPr="00D62A08" w:rsidRDefault="001D3AB4" w:rsidP="00BF2C39">
            <w:pPr>
              <w:jc w:val="both"/>
              <w:rPr>
                <w:rFonts w:ascii="Times New Roman" w:hAnsi="Times New Roman"/>
                <w:bCs/>
                <w:sz w:val="26"/>
                <w:szCs w:val="26"/>
              </w:rPr>
            </w:pPr>
            <w:r w:rsidRPr="00D62A08">
              <w:rPr>
                <w:rFonts w:ascii="Times New Roman" w:hAnsi="Times New Roman"/>
                <w:bCs/>
                <w:sz w:val="26"/>
                <w:szCs w:val="26"/>
              </w:rPr>
              <w:t>Nhập email, mật khẩu</w:t>
            </w:r>
          </w:p>
        </w:tc>
      </w:tr>
    </w:tbl>
    <w:p w14:paraId="39210A9C" w14:textId="68B52C0C" w:rsidR="00B73292" w:rsidRPr="00C27245" w:rsidDel="004B222F" w:rsidRDefault="004B222F">
      <w:pPr>
        <w:pStyle w:val="Heading1"/>
        <w:rPr>
          <w:del w:id="3384" w:author="lợi đoàn" w:date="2024-11-30T01:23:00Z"/>
          <w:rFonts w:ascii="Times New Roman" w:hAnsi="Times New Roman"/>
          <w:bCs/>
          <w:color w:val="000000" w:themeColor="text1"/>
          <w:sz w:val="26"/>
          <w:szCs w:val="26"/>
          <w:rPrChange w:id="3385" w:author="lợi đoàn" w:date="2024-11-30T01:29:00Z">
            <w:rPr>
              <w:del w:id="3386" w:author="lợi đoàn" w:date="2024-11-30T01:23:00Z"/>
              <w:rFonts w:ascii="Times New Roman" w:hAnsi="Times New Roman"/>
              <w:bCs/>
              <w:sz w:val="26"/>
              <w:szCs w:val="26"/>
            </w:rPr>
          </w:rPrChange>
        </w:rPr>
        <w:pPrChange w:id="3387" w:author="lợi đoàn" w:date="2024-11-30T01:28:00Z">
          <w:pPr>
            <w:ind w:left="709"/>
            <w:jc w:val="both"/>
          </w:pPr>
        </w:pPrChange>
      </w:pPr>
      <w:ins w:id="3388" w:author="lợi đoàn" w:date="2024-11-30T01:23:00Z">
        <w:r>
          <w:rPr>
            <w:rFonts w:ascii="Times New Roman" w:hAnsi="Times New Roman"/>
            <w:bCs/>
            <w:sz w:val="26"/>
            <w:szCs w:val="26"/>
          </w:rPr>
          <w:tab/>
        </w:r>
      </w:ins>
    </w:p>
    <w:p w14:paraId="0A611FFC" w14:textId="3DEDFA62" w:rsidR="00B73292" w:rsidRDefault="00B73292">
      <w:pPr>
        <w:pStyle w:val="Heading1"/>
        <w:rPr>
          <w:rFonts w:ascii="Times New Roman" w:hAnsi="Times New Roman"/>
          <w:bCs/>
          <w:sz w:val="26"/>
          <w:szCs w:val="26"/>
        </w:rPr>
        <w:pPrChange w:id="3389" w:author="lợi đoàn" w:date="2024-11-30T01:34:00Z">
          <w:pPr>
            <w:spacing w:after="160" w:line="259" w:lineRule="auto"/>
          </w:pPr>
        </w:pPrChange>
      </w:pPr>
      <w:del w:id="3390" w:author="lợi đoàn" w:date="2024-11-30T01:23:00Z">
        <w:r w:rsidRPr="00C27245" w:rsidDel="004B222F">
          <w:rPr>
            <w:rFonts w:ascii="Times New Roman" w:hAnsi="Times New Roman"/>
            <w:bCs/>
            <w:color w:val="000000" w:themeColor="text1"/>
            <w:sz w:val="26"/>
            <w:szCs w:val="26"/>
            <w:rPrChange w:id="3391" w:author="lợi đoàn" w:date="2024-11-30T01:29:00Z">
              <w:rPr>
                <w:rFonts w:ascii="Times New Roman" w:hAnsi="Times New Roman"/>
                <w:bCs/>
                <w:sz w:val="26"/>
                <w:szCs w:val="26"/>
              </w:rPr>
            </w:rPrChange>
          </w:rPr>
          <w:br w:type="page"/>
        </w:r>
      </w:del>
    </w:p>
    <w:p w14:paraId="13D25ED1" w14:textId="43A0C98E" w:rsidR="00FE0AF3" w:rsidRPr="00D62A08" w:rsidRDefault="00B73292" w:rsidP="00B73292">
      <w:pPr>
        <w:ind w:left="709"/>
        <w:jc w:val="both"/>
        <w:rPr>
          <w:rFonts w:ascii="Times New Roman" w:hAnsi="Times New Roman"/>
          <w:bCs/>
          <w:sz w:val="26"/>
          <w:szCs w:val="26"/>
        </w:rPr>
      </w:pPr>
      <w:r>
        <w:rPr>
          <w:rFonts w:ascii="Times New Roman" w:hAnsi="Times New Roman"/>
          <w:bCs/>
          <w:sz w:val="26"/>
          <w:szCs w:val="26"/>
        </w:rPr>
        <w:t xml:space="preserve">- </w:t>
      </w:r>
      <w:r w:rsidR="00FE0AF3" w:rsidRPr="00D62A08">
        <w:rPr>
          <w:rFonts w:ascii="Times New Roman" w:hAnsi="Times New Roman"/>
          <w:bCs/>
          <w:sz w:val="26"/>
          <w:szCs w:val="26"/>
        </w:rPr>
        <w:t>Biểu đồ tuần tự đăng nhập</w:t>
      </w:r>
    </w:p>
    <w:p w14:paraId="7F00DB78" w14:textId="5DE26018" w:rsidR="00FE0AF3" w:rsidRDefault="00FE0AF3" w:rsidP="00B73292">
      <w:pPr>
        <w:jc w:val="center"/>
        <w:rPr>
          <w:ins w:id="3392" w:author="lợi đoàn" w:date="2024-11-30T01:23:00Z"/>
          <w:rFonts w:ascii="Times New Roman" w:hAnsi="Times New Roman"/>
          <w:b/>
          <w:bCs/>
          <w:i/>
          <w:iCs/>
          <w:sz w:val="26"/>
          <w:szCs w:val="26"/>
          <w:lang w:val="vi-VN"/>
        </w:rPr>
      </w:pPr>
      <w:r w:rsidRPr="00D62A08">
        <w:rPr>
          <w:rFonts w:ascii="Times New Roman" w:hAnsi="Times New Roman"/>
          <w:bCs/>
          <w:noProof/>
          <w:sz w:val="26"/>
          <w:szCs w:val="26"/>
        </w:rPr>
        <w:lastRenderedPageBreak/>
        <w:drawing>
          <wp:inline distT="0" distB="0" distL="0" distR="0" wp14:anchorId="508D685C" wp14:editId="5BE983FC">
            <wp:extent cx="4180636" cy="3027219"/>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8">
                      <a:extLst>
                        <a:ext uri="{28A0092B-C50C-407E-A947-70E740481C1C}">
                          <a14:useLocalDpi xmlns:a14="http://schemas.microsoft.com/office/drawing/2010/main" val="0"/>
                        </a:ext>
                      </a:extLst>
                    </a:blip>
                    <a:stretch>
                      <a:fillRect/>
                    </a:stretch>
                  </pic:blipFill>
                  <pic:spPr>
                    <a:xfrm>
                      <a:off x="0" y="0"/>
                      <a:ext cx="4198062" cy="3039837"/>
                    </a:xfrm>
                    <a:prstGeom prst="rect">
                      <a:avLst/>
                    </a:prstGeom>
                  </pic:spPr>
                </pic:pic>
              </a:graphicData>
            </a:graphic>
          </wp:inline>
        </w:drawing>
      </w:r>
    </w:p>
    <w:p w14:paraId="7F19D473" w14:textId="6B4B2792" w:rsidR="004B222F" w:rsidRPr="00925F70" w:rsidRDefault="004B222F">
      <w:pPr>
        <w:pStyle w:val="Caption"/>
        <w:jc w:val="center"/>
        <w:outlineLvl w:val="0"/>
        <w:rPr>
          <w:rFonts w:ascii="Times New Roman" w:hAnsi="Times New Roman"/>
          <w:b/>
          <w:bCs/>
          <w:i w:val="0"/>
          <w:iCs w:val="0"/>
          <w:sz w:val="26"/>
          <w:szCs w:val="26"/>
          <w:rPrChange w:id="3393" w:author="lợi đoàn" w:date="2024-11-30T01:25:00Z">
            <w:rPr>
              <w:rFonts w:ascii="Times New Roman" w:hAnsi="Times New Roman"/>
              <w:b/>
              <w:bCs/>
              <w:i/>
              <w:iCs/>
              <w:sz w:val="26"/>
              <w:szCs w:val="26"/>
              <w:lang w:val="vi-VN"/>
            </w:rPr>
          </w:rPrChange>
        </w:rPr>
        <w:pPrChange w:id="3394" w:author="lợi đoàn" w:date="2024-11-30T01:25:00Z">
          <w:pPr>
            <w:jc w:val="center"/>
          </w:pPr>
        </w:pPrChange>
      </w:pPr>
      <w:bookmarkStart w:id="3395" w:name="_Toc183825512"/>
      <w:ins w:id="3396" w:author="lợi đoàn" w:date="2024-11-30T01:23:00Z">
        <w:r w:rsidRPr="00D62A08">
          <w:rPr>
            <w:rFonts w:ascii="Times New Roman" w:hAnsi="Times New Roman"/>
            <w:color w:val="auto"/>
            <w:sz w:val="26"/>
            <w:szCs w:val="26"/>
          </w:rPr>
          <w:t xml:space="preserve">Hình </w:t>
        </w:r>
        <w:r>
          <w:rPr>
            <w:rFonts w:ascii="Times New Roman" w:hAnsi="Times New Roman"/>
            <w:color w:val="auto"/>
            <w:sz w:val="26"/>
            <w:szCs w:val="26"/>
          </w:rPr>
          <w:t>3</w:t>
        </w:r>
        <w:r w:rsidRPr="00D62A08">
          <w:rPr>
            <w:rFonts w:ascii="Times New Roman" w:hAnsi="Times New Roman"/>
            <w:color w:val="auto"/>
            <w:sz w:val="26"/>
            <w:szCs w:val="26"/>
          </w:rPr>
          <w:t xml:space="preserve">. </w:t>
        </w:r>
      </w:ins>
      <w:ins w:id="3397" w:author="lợi đoàn" w:date="2024-11-30T01:25:00Z">
        <w:r w:rsidR="00925F70">
          <w:rPr>
            <w:rFonts w:ascii="Times New Roman" w:hAnsi="Times New Roman"/>
            <w:color w:val="auto"/>
            <w:sz w:val="26"/>
            <w:szCs w:val="26"/>
          </w:rPr>
          <w:t>4</w:t>
        </w:r>
      </w:ins>
      <w:ins w:id="3398" w:author="lợi đoàn" w:date="2024-11-30T01:23:00Z">
        <w:r w:rsidRPr="00D62A08">
          <w:rPr>
            <w:rFonts w:ascii="Times New Roman" w:hAnsi="Times New Roman"/>
            <w:color w:val="auto"/>
            <w:sz w:val="26"/>
            <w:szCs w:val="26"/>
          </w:rPr>
          <w:t xml:space="preserve">: </w:t>
        </w:r>
      </w:ins>
      <w:ins w:id="3399" w:author="lợi đoàn" w:date="2024-11-30T01:24:00Z">
        <w:r>
          <w:rPr>
            <w:rFonts w:ascii="Times New Roman" w:hAnsi="Times New Roman"/>
            <w:color w:val="auto"/>
            <w:sz w:val="26"/>
            <w:szCs w:val="26"/>
          </w:rPr>
          <w:t xml:space="preserve">Tuần </w:t>
        </w:r>
        <w:r w:rsidR="00925F70">
          <w:rPr>
            <w:rFonts w:ascii="Times New Roman" w:hAnsi="Times New Roman"/>
            <w:color w:val="auto"/>
            <w:sz w:val="26"/>
            <w:szCs w:val="26"/>
          </w:rPr>
          <w:t>Tự</w:t>
        </w:r>
      </w:ins>
      <w:ins w:id="3400" w:author="lợi đoàn" w:date="2024-11-30T01:23:00Z">
        <w:r>
          <w:rPr>
            <w:rFonts w:ascii="Times New Roman" w:hAnsi="Times New Roman"/>
            <w:color w:val="auto"/>
            <w:sz w:val="26"/>
            <w:szCs w:val="26"/>
          </w:rPr>
          <w:t xml:space="preserve"> đăng nhập</w:t>
        </w:r>
      </w:ins>
      <w:bookmarkEnd w:id="3395"/>
    </w:p>
    <w:p w14:paraId="3A0E1CF0" w14:textId="0AE48F88" w:rsidR="00B3647F" w:rsidRPr="00D62A08" w:rsidRDefault="00B3647F" w:rsidP="00913CD9">
      <w:pPr>
        <w:numPr>
          <w:ilvl w:val="2"/>
          <w:numId w:val="3"/>
        </w:numPr>
        <w:tabs>
          <w:tab w:val="left" w:pos="540"/>
        </w:tabs>
        <w:spacing w:after="120"/>
        <w:ind w:hanging="11"/>
        <w:jc w:val="both"/>
        <w:outlineLvl w:val="2"/>
        <w:rPr>
          <w:rFonts w:ascii="Times New Roman" w:hAnsi="Times New Roman"/>
          <w:b/>
          <w:bCs/>
          <w:i/>
          <w:iCs/>
          <w:sz w:val="26"/>
          <w:szCs w:val="26"/>
        </w:rPr>
      </w:pPr>
      <w:bookmarkStart w:id="3401" w:name="_Toc183541835"/>
      <w:bookmarkStart w:id="3402" w:name="_Toc183825513"/>
      <w:r w:rsidRPr="00D62A08">
        <w:rPr>
          <w:rFonts w:ascii="Times New Roman" w:hAnsi="Times New Roman"/>
          <w:b/>
          <w:bCs/>
          <w:i/>
          <w:iCs/>
          <w:sz w:val="26"/>
          <w:szCs w:val="26"/>
        </w:rPr>
        <w:t>Chức năng Đặt lịch khám</w:t>
      </w:r>
      <w:bookmarkEnd w:id="3401"/>
      <w:bookmarkEnd w:id="3402"/>
    </w:p>
    <w:p w14:paraId="6935DDFA" w14:textId="4C33AF32" w:rsidR="00411D95" w:rsidRPr="00D62A08" w:rsidRDefault="00B73292" w:rsidP="00B73292">
      <w:pPr>
        <w:ind w:left="709"/>
        <w:jc w:val="both"/>
        <w:rPr>
          <w:rFonts w:ascii="Times New Roman" w:hAnsi="Times New Roman"/>
          <w:bCs/>
          <w:sz w:val="26"/>
          <w:szCs w:val="26"/>
        </w:rPr>
      </w:pPr>
      <w:r>
        <w:rPr>
          <w:rFonts w:ascii="Times New Roman" w:hAnsi="Times New Roman"/>
          <w:bCs/>
          <w:sz w:val="26"/>
          <w:szCs w:val="26"/>
        </w:rPr>
        <w:t xml:space="preserve">- </w:t>
      </w:r>
      <w:r w:rsidR="00411D95" w:rsidRPr="00D62A08">
        <w:rPr>
          <w:rFonts w:ascii="Times New Roman" w:hAnsi="Times New Roman"/>
          <w:bCs/>
          <w:sz w:val="26"/>
          <w:szCs w:val="26"/>
        </w:rPr>
        <w:t>Biểu đồ Use Case Đặt lịch khám</w:t>
      </w:r>
    </w:p>
    <w:p w14:paraId="7D62FAD7" w14:textId="1190758A" w:rsidR="00411D95" w:rsidRDefault="00411D95" w:rsidP="00B73292">
      <w:pPr>
        <w:ind w:left="709"/>
        <w:jc w:val="both"/>
        <w:rPr>
          <w:ins w:id="3403" w:author="lợi đoàn" w:date="2024-11-30T01:25:00Z"/>
          <w:rFonts w:ascii="Times New Roman" w:hAnsi="Times New Roman"/>
          <w:b/>
          <w:bCs/>
          <w:i/>
          <w:iCs/>
          <w:sz w:val="26"/>
          <w:szCs w:val="26"/>
        </w:rPr>
      </w:pPr>
      <w:r w:rsidRPr="00D62A08">
        <w:rPr>
          <w:rFonts w:ascii="Times New Roman" w:hAnsi="Times New Roman"/>
          <w:bCs/>
          <w:noProof/>
          <w:sz w:val="26"/>
          <w:szCs w:val="26"/>
        </w:rPr>
        <w:drawing>
          <wp:inline distT="0" distB="0" distL="0" distR="0" wp14:anchorId="3DF21767" wp14:editId="32D3D099">
            <wp:extent cx="4449652" cy="1045845"/>
            <wp:effectExtent l="0" t="0" r="825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9">
                      <a:extLst>
                        <a:ext uri="{28A0092B-C50C-407E-A947-70E740481C1C}">
                          <a14:useLocalDpi xmlns:a14="http://schemas.microsoft.com/office/drawing/2010/main" val="0"/>
                        </a:ext>
                      </a:extLst>
                    </a:blip>
                    <a:srcRect t="30064"/>
                    <a:stretch/>
                  </pic:blipFill>
                  <pic:spPr bwMode="auto">
                    <a:xfrm>
                      <a:off x="0" y="0"/>
                      <a:ext cx="4485400" cy="1054247"/>
                    </a:xfrm>
                    <a:prstGeom prst="rect">
                      <a:avLst/>
                    </a:prstGeom>
                    <a:ln>
                      <a:noFill/>
                    </a:ln>
                    <a:extLst>
                      <a:ext uri="{53640926-AAD7-44D8-BBD7-CCE9431645EC}">
                        <a14:shadowObscured xmlns:a14="http://schemas.microsoft.com/office/drawing/2010/main"/>
                      </a:ext>
                    </a:extLst>
                  </pic:spPr>
                </pic:pic>
              </a:graphicData>
            </a:graphic>
          </wp:inline>
        </w:drawing>
      </w:r>
    </w:p>
    <w:p w14:paraId="5454C1A9" w14:textId="116BDB0D" w:rsidR="00925F70" w:rsidRDefault="00925F70" w:rsidP="00925F70">
      <w:pPr>
        <w:pStyle w:val="Caption"/>
        <w:jc w:val="center"/>
        <w:outlineLvl w:val="0"/>
        <w:rPr>
          <w:ins w:id="3404" w:author="lợi đoàn" w:date="2024-11-30T01:31:00Z"/>
          <w:rFonts w:ascii="Times New Roman" w:hAnsi="Times New Roman"/>
          <w:color w:val="auto"/>
          <w:sz w:val="26"/>
          <w:szCs w:val="26"/>
        </w:rPr>
      </w:pPr>
      <w:bookmarkStart w:id="3405" w:name="_Toc183825514"/>
      <w:ins w:id="3406" w:author="lợi đoàn" w:date="2024-11-30T01:25:00Z">
        <w:r w:rsidRPr="00D62A08">
          <w:rPr>
            <w:rFonts w:ascii="Times New Roman" w:hAnsi="Times New Roman"/>
            <w:color w:val="auto"/>
            <w:sz w:val="26"/>
            <w:szCs w:val="26"/>
          </w:rPr>
          <w:t xml:space="preserve">Hình </w:t>
        </w:r>
        <w:r>
          <w:rPr>
            <w:rFonts w:ascii="Times New Roman" w:hAnsi="Times New Roman"/>
            <w:color w:val="auto"/>
            <w:sz w:val="26"/>
            <w:szCs w:val="26"/>
          </w:rPr>
          <w:t>3</w:t>
        </w:r>
        <w:r w:rsidRPr="00D62A08">
          <w:rPr>
            <w:rFonts w:ascii="Times New Roman" w:hAnsi="Times New Roman"/>
            <w:color w:val="auto"/>
            <w:sz w:val="26"/>
            <w:szCs w:val="26"/>
          </w:rPr>
          <w:t xml:space="preserve">. </w:t>
        </w:r>
        <w:r>
          <w:rPr>
            <w:rFonts w:ascii="Times New Roman" w:hAnsi="Times New Roman"/>
            <w:color w:val="auto"/>
            <w:sz w:val="26"/>
            <w:szCs w:val="26"/>
          </w:rPr>
          <w:t>5</w:t>
        </w:r>
        <w:r w:rsidRPr="00D62A08">
          <w:rPr>
            <w:rFonts w:ascii="Times New Roman" w:hAnsi="Times New Roman"/>
            <w:color w:val="auto"/>
            <w:sz w:val="26"/>
            <w:szCs w:val="26"/>
          </w:rPr>
          <w:t xml:space="preserve">: </w:t>
        </w:r>
        <w:r>
          <w:rPr>
            <w:rFonts w:ascii="Times New Roman" w:hAnsi="Times New Roman"/>
            <w:color w:val="auto"/>
            <w:sz w:val="26"/>
            <w:szCs w:val="26"/>
          </w:rPr>
          <w:t>Use Case đặt lịch khám</w:t>
        </w:r>
      </w:ins>
      <w:bookmarkEnd w:id="3405"/>
    </w:p>
    <w:p w14:paraId="5C799D15" w14:textId="51C21622" w:rsidR="000011D7" w:rsidRPr="000011D7" w:rsidDel="00D16F28" w:rsidRDefault="000011D7">
      <w:pPr>
        <w:pStyle w:val="Heading1"/>
        <w:ind w:left="720" w:firstLine="720"/>
        <w:rPr>
          <w:del w:id="3407" w:author="lợi đoàn" w:date="2024-11-30T01:31:00Z"/>
          <w:rFonts w:ascii="Times New Roman" w:hAnsi="Times New Roman"/>
          <w:color w:val="000000" w:themeColor="text1"/>
          <w:sz w:val="26"/>
          <w:szCs w:val="26"/>
          <w:rPrChange w:id="3408" w:author="lợi đoàn" w:date="2024-11-30T01:31:00Z">
            <w:rPr>
              <w:del w:id="3409" w:author="lợi đoàn" w:date="2024-11-30T01:31:00Z"/>
              <w:rFonts w:ascii="Times New Roman" w:hAnsi="Times New Roman"/>
              <w:b/>
              <w:bCs/>
              <w:i/>
              <w:iCs/>
              <w:sz w:val="26"/>
              <w:szCs w:val="26"/>
            </w:rPr>
          </w:rPrChange>
        </w:rPr>
        <w:pPrChange w:id="3410" w:author="lợi đoàn" w:date="2024-11-30T01:31:00Z">
          <w:pPr>
            <w:ind w:left="709"/>
            <w:jc w:val="both"/>
          </w:pPr>
        </w:pPrChange>
      </w:pPr>
    </w:p>
    <w:p w14:paraId="10AE510A" w14:textId="78EF3E8F" w:rsidR="00411D95" w:rsidRDefault="00B73292" w:rsidP="00B73292">
      <w:pPr>
        <w:ind w:left="709"/>
        <w:jc w:val="both"/>
        <w:rPr>
          <w:ins w:id="3411" w:author="lợi đoàn" w:date="2024-11-30T01:31:00Z"/>
          <w:rFonts w:ascii="Times New Roman" w:hAnsi="Times New Roman"/>
          <w:bCs/>
          <w:sz w:val="26"/>
          <w:szCs w:val="26"/>
        </w:rPr>
      </w:pPr>
      <w:r>
        <w:rPr>
          <w:rFonts w:ascii="Times New Roman" w:hAnsi="Times New Roman"/>
          <w:bCs/>
          <w:sz w:val="26"/>
          <w:szCs w:val="26"/>
        </w:rPr>
        <w:t xml:space="preserve">- </w:t>
      </w:r>
      <w:r w:rsidR="00411D95" w:rsidRPr="00D62A08">
        <w:rPr>
          <w:rFonts w:ascii="Times New Roman" w:hAnsi="Times New Roman"/>
          <w:bCs/>
          <w:sz w:val="26"/>
          <w:szCs w:val="26"/>
        </w:rPr>
        <w:t>Mô tả Use Case Đặt lịch khám</w:t>
      </w:r>
    </w:p>
    <w:p w14:paraId="3C84143E" w14:textId="77777777" w:rsidR="00D16F28" w:rsidRPr="00B02D72" w:rsidRDefault="00D16F28" w:rsidP="00D16F28">
      <w:pPr>
        <w:pStyle w:val="Heading1"/>
        <w:ind w:left="720" w:firstLine="720"/>
        <w:rPr>
          <w:ins w:id="3412" w:author="lợi đoàn" w:date="2024-11-30T01:31:00Z"/>
          <w:rFonts w:ascii="Times New Roman" w:hAnsi="Times New Roman"/>
          <w:color w:val="000000" w:themeColor="text1"/>
          <w:sz w:val="26"/>
          <w:szCs w:val="26"/>
        </w:rPr>
      </w:pPr>
      <w:bookmarkStart w:id="3413" w:name="_Toc183825515"/>
      <w:ins w:id="3414" w:author="lợi đoàn" w:date="2024-11-30T01:31:00Z">
        <w:r w:rsidRPr="00B02D72">
          <w:rPr>
            <w:rFonts w:ascii="Times New Roman" w:hAnsi="Times New Roman"/>
            <w:color w:val="000000" w:themeColor="text1"/>
            <w:sz w:val="26"/>
            <w:szCs w:val="26"/>
          </w:rPr>
          <w:t>Bảng 3. 5: Use Case đặt lịch khám</w:t>
        </w:r>
        <w:bookmarkEnd w:id="3413"/>
      </w:ins>
    </w:p>
    <w:p w14:paraId="0F39EE9F" w14:textId="7F5513B8" w:rsidR="00D16F28" w:rsidRPr="00D62A08" w:rsidDel="00D16F28" w:rsidRDefault="00D16F28" w:rsidP="00B73292">
      <w:pPr>
        <w:ind w:left="709"/>
        <w:jc w:val="both"/>
        <w:rPr>
          <w:del w:id="3415" w:author="lợi đoàn" w:date="2024-11-30T01:31:00Z"/>
          <w:rFonts w:ascii="Times New Roman" w:hAnsi="Times New Roman"/>
          <w:bCs/>
          <w:sz w:val="26"/>
          <w:szCs w:val="26"/>
        </w:rPr>
      </w:pP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5"/>
        <w:gridCol w:w="3477"/>
      </w:tblGrid>
      <w:tr w:rsidR="00BF2C39" w:rsidRPr="00D62A08" w14:paraId="02BFF09B" w14:textId="77777777" w:rsidTr="00B73292">
        <w:tc>
          <w:tcPr>
            <w:tcW w:w="3425" w:type="dxa"/>
          </w:tcPr>
          <w:p w14:paraId="3532069C"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Tên Use Case</w:t>
            </w:r>
          </w:p>
        </w:tc>
        <w:tc>
          <w:tcPr>
            <w:tcW w:w="3477" w:type="dxa"/>
          </w:tcPr>
          <w:p w14:paraId="5B345C25"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Đặt lịch khám</w:t>
            </w:r>
          </w:p>
        </w:tc>
      </w:tr>
      <w:tr w:rsidR="00BF2C39" w:rsidRPr="00D62A08" w14:paraId="005F9DC5" w14:textId="77777777" w:rsidTr="00B73292">
        <w:tc>
          <w:tcPr>
            <w:tcW w:w="3425" w:type="dxa"/>
          </w:tcPr>
          <w:p w14:paraId="187E12C6"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Tác nhân</w:t>
            </w:r>
          </w:p>
        </w:tc>
        <w:tc>
          <w:tcPr>
            <w:tcW w:w="3477" w:type="dxa"/>
          </w:tcPr>
          <w:p w14:paraId="37A2ECB5"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Bệnh nhân</w:t>
            </w:r>
          </w:p>
        </w:tc>
      </w:tr>
      <w:tr w:rsidR="00BF2C39" w:rsidRPr="00D62A08" w14:paraId="75E6F77D" w14:textId="77777777" w:rsidTr="00B73292">
        <w:tc>
          <w:tcPr>
            <w:tcW w:w="3425" w:type="dxa"/>
          </w:tcPr>
          <w:p w14:paraId="6F344303"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Điều kiện đầu vào</w:t>
            </w:r>
          </w:p>
        </w:tc>
        <w:tc>
          <w:tcPr>
            <w:tcW w:w="3477" w:type="dxa"/>
          </w:tcPr>
          <w:p w14:paraId="42FBCFFD"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Người dùng đã đăng nhập</w:t>
            </w:r>
          </w:p>
          <w:p w14:paraId="5166F58D"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Người dùng nhấn vào đặt lịch khám và nhập triệu chứng bệnh</w:t>
            </w:r>
          </w:p>
        </w:tc>
      </w:tr>
      <w:tr w:rsidR="00BF2C39" w:rsidRPr="00D62A08" w14:paraId="50A06B6A" w14:textId="77777777" w:rsidTr="00B73292">
        <w:tc>
          <w:tcPr>
            <w:tcW w:w="3425" w:type="dxa"/>
          </w:tcPr>
          <w:p w14:paraId="38B16B60"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Kết quả đầu ra</w:t>
            </w:r>
          </w:p>
        </w:tc>
        <w:tc>
          <w:tcPr>
            <w:tcW w:w="3477" w:type="dxa"/>
          </w:tcPr>
          <w:p w14:paraId="09710A2F"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Người dùng đặt lịch thành công</w:t>
            </w:r>
          </w:p>
        </w:tc>
      </w:tr>
      <w:tr w:rsidR="00BF2C39" w:rsidRPr="00D62A08" w14:paraId="432DB3C1" w14:textId="77777777" w:rsidTr="00B73292">
        <w:tc>
          <w:tcPr>
            <w:tcW w:w="3425" w:type="dxa"/>
          </w:tcPr>
          <w:p w14:paraId="3545A025"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Mô tả</w:t>
            </w:r>
          </w:p>
        </w:tc>
        <w:tc>
          <w:tcPr>
            <w:tcW w:w="3477" w:type="dxa"/>
          </w:tcPr>
          <w:p w14:paraId="4B1D6EBA"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Use case cho phép người dùng đăng lịch khám bệnh</w:t>
            </w:r>
          </w:p>
        </w:tc>
      </w:tr>
    </w:tbl>
    <w:p w14:paraId="4B55D951" w14:textId="77777777" w:rsidR="00411D95" w:rsidRPr="00D62A08" w:rsidRDefault="00411D95" w:rsidP="00BF2C39">
      <w:pPr>
        <w:ind w:left="1800"/>
        <w:jc w:val="both"/>
        <w:rPr>
          <w:rFonts w:ascii="Times New Roman" w:hAnsi="Times New Roman"/>
          <w:bCs/>
          <w:sz w:val="26"/>
          <w:szCs w:val="26"/>
        </w:rPr>
      </w:pPr>
    </w:p>
    <w:p w14:paraId="53854A52" w14:textId="77777777" w:rsidR="00B73292" w:rsidRDefault="00B73292">
      <w:pPr>
        <w:spacing w:after="160" w:line="259" w:lineRule="auto"/>
        <w:rPr>
          <w:rFonts w:ascii="Times New Roman" w:hAnsi="Times New Roman"/>
          <w:bCs/>
          <w:sz w:val="26"/>
          <w:szCs w:val="26"/>
        </w:rPr>
      </w:pPr>
      <w:del w:id="3416" w:author="lợi đoàn" w:date="2024-11-30T01:26:00Z">
        <w:r w:rsidDel="00925F70">
          <w:rPr>
            <w:rFonts w:ascii="Times New Roman" w:hAnsi="Times New Roman"/>
            <w:bCs/>
            <w:sz w:val="26"/>
            <w:szCs w:val="26"/>
          </w:rPr>
          <w:br w:type="page"/>
        </w:r>
      </w:del>
    </w:p>
    <w:p w14:paraId="377EC8F9" w14:textId="54FEF18B" w:rsidR="00411D95" w:rsidRDefault="00B73292" w:rsidP="00B73292">
      <w:pPr>
        <w:ind w:left="709"/>
        <w:jc w:val="both"/>
        <w:rPr>
          <w:ins w:id="3417" w:author="lợi đoàn" w:date="2024-11-30T01:36:00Z"/>
          <w:rFonts w:ascii="Times New Roman" w:hAnsi="Times New Roman"/>
          <w:bCs/>
          <w:sz w:val="26"/>
          <w:szCs w:val="26"/>
        </w:rPr>
      </w:pPr>
      <w:r>
        <w:rPr>
          <w:rFonts w:ascii="Times New Roman" w:hAnsi="Times New Roman"/>
          <w:bCs/>
          <w:sz w:val="26"/>
          <w:szCs w:val="26"/>
        </w:rPr>
        <w:lastRenderedPageBreak/>
        <w:t xml:space="preserve">- </w:t>
      </w:r>
      <w:r w:rsidR="00411D95" w:rsidRPr="00D62A08">
        <w:rPr>
          <w:rFonts w:ascii="Times New Roman" w:hAnsi="Times New Roman"/>
          <w:bCs/>
          <w:sz w:val="26"/>
          <w:szCs w:val="26"/>
        </w:rPr>
        <w:t>Dòng chính Use Case đặt lịch khám</w:t>
      </w:r>
    </w:p>
    <w:p w14:paraId="440C323A" w14:textId="6D581ACA" w:rsidR="00CD0E4E" w:rsidRPr="00CD0E4E" w:rsidRDefault="00CD0E4E">
      <w:pPr>
        <w:pStyle w:val="Heading1"/>
        <w:ind w:left="720" w:firstLine="720"/>
        <w:rPr>
          <w:rFonts w:ascii="Times New Roman" w:hAnsi="Times New Roman"/>
          <w:color w:val="000000" w:themeColor="text1"/>
          <w:sz w:val="26"/>
          <w:szCs w:val="26"/>
          <w:rPrChange w:id="3418" w:author="lợi đoàn" w:date="2024-11-30T01:36:00Z">
            <w:rPr>
              <w:rFonts w:ascii="Times New Roman" w:hAnsi="Times New Roman"/>
              <w:bCs/>
              <w:sz w:val="26"/>
              <w:szCs w:val="26"/>
            </w:rPr>
          </w:rPrChange>
        </w:rPr>
        <w:pPrChange w:id="3419" w:author="lợi đoàn" w:date="2024-11-30T01:36:00Z">
          <w:pPr>
            <w:ind w:left="709"/>
            <w:jc w:val="both"/>
          </w:pPr>
        </w:pPrChange>
      </w:pPr>
      <w:bookmarkStart w:id="3420" w:name="_Toc183825516"/>
      <w:ins w:id="3421" w:author="lợi đoàn" w:date="2024-11-30T01:36:00Z">
        <w:r w:rsidRPr="00B02D72">
          <w:rPr>
            <w:rFonts w:ascii="Times New Roman" w:hAnsi="Times New Roman"/>
            <w:color w:val="000000" w:themeColor="text1"/>
            <w:sz w:val="26"/>
            <w:szCs w:val="26"/>
          </w:rPr>
          <w:t xml:space="preserve">Bảng 3. </w:t>
        </w:r>
        <w:r>
          <w:rPr>
            <w:rFonts w:ascii="Times New Roman" w:hAnsi="Times New Roman"/>
            <w:color w:val="000000" w:themeColor="text1"/>
            <w:sz w:val="26"/>
            <w:szCs w:val="26"/>
          </w:rPr>
          <w:t>6</w:t>
        </w:r>
        <w:r w:rsidRPr="00B02D72">
          <w:rPr>
            <w:rFonts w:ascii="Times New Roman" w:hAnsi="Times New Roman"/>
            <w:color w:val="000000" w:themeColor="text1"/>
            <w:sz w:val="26"/>
            <w:szCs w:val="26"/>
          </w:rPr>
          <w:t xml:space="preserve">: Use Case </w:t>
        </w:r>
        <w:r>
          <w:rPr>
            <w:rFonts w:ascii="Times New Roman" w:hAnsi="Times New Roman"/>
            <w:color w:val="000000" w:themeColor="text1"/>
            <w:sz w:val="26"/>
            <w:szCs w:val="26"/>
          </w:rPr>
          <w:t xml:space="preserve">dòng chính </w:t>
        </w:r>
        <w:r w:rsidRPr="00B02D72">
          <w:rPr>
            <w:rFonts w:ascii="Times New Roman" w:hAnsi="Times New Roman"/>
            <w:color w:val="000000" w:themeColor="text1"/>
            <w:sz w:val="26"/>
            <w:szCs w:val="26"/>
          </w:rPr>
          <w:t>đặt lịch khám</w:t>
        </w:r>
      </w:ins>
      <w:bookmarkEnd w:id="3420"/>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520"/>
        <w:gridCol w:w="4705"/>
      </w:tblGrid>
      <w:tr w:rsidR="00BF2C39" w:rsidRPr="00D62A08" w14:paraId="0A0F0276" w14:textId="77777777" w:rsidTr="00B73292">
        <w:tc>
          <w:tcPr>
            <w:tcW w:w="679" w:type="dxa"/>
          </w:tcPr>
          <w:p w14:paraId="15F0DC6A"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STT</w:t>
            </w:r>
          </w:p>
        </w:tc>
        <w:tc>
          <w:tcPr>
            <w:tcW w:w="1520" w:type="dxa"/>
          </w:tcPr>
          <w:p w14:paraId="54448DD2"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Thực hiện</w:t>
            </w:r>
          </w:p>
        </w:tc>
        <w:tc>
          <w:tcPr>
            <w:tcW w:w="4705" w:type="dxa"/>
          </w:tcPr>
          <w:p w14:paraId="65019DC9"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Hành động</w:t>
            </w:r>
          </w:p>
        </w:tc>
      </w:tr>
      <w:tr w:rsidR="00BF2C39" w:rsidRPr="00D62A08" w14:paraId="5EDDF234" w14:textId="77777777" w:rsidTr="00B73292">
        <w:tc>
          <w:tcPr>
            <w:tcW w:w="679" w:type="dxa"/>
          </w:tcPr>
          <w:p w14:paraId="7CDE258E"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1</w:t>
            </w:r>
          </w:p>
        </w:tc>
        <w:tc>
          <w:tcPr>
            <w:tcW w:w="1520" w:type="dxa"/>
          </w:tcPr>
          <w:p w14:paraId="7153BDBB"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Tác nhân</w:t>
            </w:r>
          </w:p>
        </w:tc>
        <w:tc>
          <w:tcPr>
            <w:tcW w:w="4705" w:type="dxa"/>
          </w:tcPr>
          <w:p w14:paraId="34A2A698"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Người dùng đăng nhập thành công</w:t>
            </w:r>
          </w:p>
        </w:tc>
      </w:tr>
      <w:tr w:rsidR="00BF2C39" w:rsidRPr="00D62A08" w14:paraId="4676D871" w14:textId="77777777" w:rsidTr="00B73292">
        <w:tc>
          <w:tcPr>
            <w:tcW w:w="679" w:type="dxa"/>
          </w:tcPr>
          <w:p w14:paraId="03A19EB2"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2</w:t>
            </w:r>
          </w:p>
        </w:tc>
        <w:tc>
          <w:tcPr>
            <w:tcW w:w="1520" w:type="dxa"/>
          </w:tcPr>
          <w:p w14:paraId="6A51B20F"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Tác nhân</w:t>
            </w:r>
          </w:p>
        </w:tc>
        <w:tc>
          <w:tcPr>
            <w:tcW w:w="4705" w:type="dxa"/>
          </w:tcPr>
          <w:p w14:paraId="5B28C768"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Nhập triệu chứng</w:t>
            </w:r>
          </w:p>
        </w:tc>
      </w:tr>
      <w:tr w:rsidR="00BF2C39" w:rsidRPr="00D62A08" w14:paraId="45C7785E" w14:textId="77777777" w:rsidTr="00B73292">
        <w:tc>
          <w:tcPr>
            <w:tcW w:w="679" w:type="dxa"/>
          </w:tcPr>
          <w:p w14:paraId="585A43F6"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3</w:t>
            </w:r>
          </w:p>
        </w:tc>
        <w:tc>
          <w:tcPr>
            <w:tcW w:w="1520" w:type="dxa"/>
          </w:tcPr>
          <w:p w14:paraId="19EE1733"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Hệ thống</w:t>
            </w:r>
          </w:p>
        </w:tc>
        <w:tc>
          <w:tcPr>
            <w:tcW w:w="4705" w:type="dxa"/>
          </w:tcPr>
          <w:p w14:paraId="5DFCC968"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Lưu thông tin triệu chứng của bệnh nhân</w:t>
            </w:r>
          </w:p>
        </w:tc>
      </w:tr>
    </w:tbl>
    <w:p w14:paraId="757E00A3" w14:textId="28069262" w:rsidR="00903695" w:rsidRPr="00D62A08" w:rsidRDefault="00B73292" w:rsidP="00B73292">
      <w:pPr>
        <w:ind w:left="709"/>
        <w:jc w:val="both"/>
        <w:rPr>
          <w:rFonts w:ascii="Times New Roman" w:hAnsi="Times New Roman"/>
          <w:bCs/>
          <w:sz w:val="26"/>
          <w:szCs w:val="26"/>
        </w:rPr>
      </w:pPr>
      <w:r>
        <w:rPr>
          <w:rFonts w:ascii="Times New Roman" w:hAnsi="Times New Roman"/>
          <w:bCs/>
          <w:sz w:val="26"/>
          <w:szCs w:val="26"/>
        </w:rPr>
        <w:t xml:space="preserve">- </w:t>
      </w:r>
      <w:r w:rsidR="00903695" w:rsidRPr="00D62A08">
        <w:rPr>
          <w:rFonts w:ascii="Times New Roman" w:hAnsi="Times New Roman"/>
          <w:bCs/>
          <w:sz w:val="26"/>
          <w:szCs w:val="26"/>
        </w:rPr>
        <w:t>Biểu đồ tuần tự đặt lịch khám</w:t>
      </w:r>
    </w:p>
    <w:p w14:paraId="7DEB6565" w14:textId="77777777" w:rsidR="00903695" w:rsidRPr="00D62A08" w:rsidRDefault="00903695" w:rsidP="00BF2C39">
      <w:pPr>
        <w:jc w:val="both"/>
        <w:rPr>
          <w:rFonts w:ascii="Times New Roman" w:hAnsi="Times New Roman"/>
          <w:bCs/>
          <w:sz w:val="26"/>
          <w:szCs w:val="26"/>
        </w:rPr>
      </w:pPr>
    </w:p>
    <w:p w14:paraId="4A9DE161" w14:textId="77777777" w:rsidR="00903695" w:rsidRDefault="00903695" w:rsidP="00B73292">
      <w:pPr>
        <w:ind w:left="1134"/>
        <w:rPr>
          <w:ins w:id="3422" w:author="lợi đoàn" w:date="2024-11-30T01:37:00Z"/>
          <w:rFonts w:ascii="Times New Roman" w:hAnsi="Times New Roman"/>
          <w:bCs/>
          <w:sz w:val="26"/>
          <w:szCs w:val="26"/>
        </w:rPr>
      </w:pPr>
      <w:r w:rsidRPr="00D62A08">
        <w:rPr>
          <w:rFonts w:ascii="Times New Roman" w:hAnsi="Times New Roman"/>
          <w:bCs/>
          <w:noProof/>
          <w:sz w:val="26"/>
          <w:szCs w:val="26"/>
        </w:rPr>
        <w:drawing>
          <wp:inline distT="0" distB="0" distL="0" distR="0" wp14:anchorId="25DC32A9" wp14:editId="0B9050DE">
            <wp:extent cx="3983622" cy="204354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0">
                      <a:extLst>
                        <a:ext uri="{28A0092B-C50C-407E-A947-70E740481C1C}">
                          <a14:useLocalDpi xmlns:a14="http://schemas.microsoft.com/office/drawing/2010/main" val="0"/>
                        </a:ext>
                      </a:extLst>
                    </a:blip>
                    <a:stretch>
                      <a:fillRect/>
                    </a:stretch>
                  </pic:blipFill>
                  <pic:spPr>
                    <a:xfrm>
                      <a:off x="0" y="0"/>
                      <a:ext cx="4034963" cy="2069883"/>
                    </a:xfrm>
                    <a:prstGeom prst="rect">
                      <a:avLst/>
                    </a:prstGeom>
                  </pic:spPr>
                </pic:pic>
              </a:graphicData>
            </a:graphic>
          </wp:inline>
        </w:drawing>
      </w:r>
    </w:p>
    <w:p w14:paraId="430E8548" w14:textId="58207C66" w:rsidR="003E4708" w:rsidRDefault="003E4708" w:rsidP="003E4708">
      <w:pPr>
        <w:pStyle w:val="Caption"/>
        <w:jc w:val="center"/>
        <w:outlineLvl w:val="0"/>
        <w:rPr>
          <w:ins w:id="3423" w:author="lợi đoàn" w:date="2024-11-30T01:37:00Z"/>
          <w:rFonts w:ascii="Times New Roman" w:hAnsi="Times New Roman"/>
          <w:color w:val="auto"/>
          <w:sz w:val="26"/>
          <w:szCs w:val="26"/>
        </w:rPr>
      </w:pPr>
      <w:bookmarkStart w:id="3424" w:name="_Toc183825517"/>
      <w:ins w:id="3425" w:author="lợi đoàn" w:date="2024-11-30T01:37:00Z">
        <w:r w:rsidRPr="00D62A08">
          <w:rPr>
            <w:rFonts w:ascii="Times New Roman" w:hAnsi="Times New Roman"/>
            <w:color w:val="auto"/>
            <w:sz w:val="26"/>
            <w:szCs w:val="26"/>
          </w:rPr>
          <w:t xml:space="preserve">Hình </w:t>
        </w:r>
        <w:r>
          <w:rPr>
            <w:rFonts w:ascii="Times New Roman" w:hAnsi="Times New Roman"/>
            <w:color w:val="auto"/>
            <w:sz w:val="26"/>
            <w:szCs w:val="26"/>
          </w:rPr>
          <w:t>3</w:t>
        </w:r>
        <w:r w:rsidRPr="00D62A08">
          <w:rPr>
            <w:rFonts w:ascii="Times New Roman" w:hAnsi="Times New Roman"/>
            <w:color w:val="auto"/>
            <w:sz w:val="26"/>
            <w:szCs w:val="26"/>
          </w:rPr>
          <w:t xml:space="preserve">. </w:t>
        </w:r>
        <w:r>
          <w:rPr>
            <w:rFonts w:ascii="Times New Roman" w:hAnsi="Times New Roman"/>
            <w:color w:val="auto"/>
            <w:sz w:val="26"/>
            <w:szCs w:val="26"/>
          </w:rPr>
          <w:t>6</w:t>
        </w:r>
        <w:r w:rsidRPr="00D62A08">
          <w:rPr>
            <w:rFonts w:ascii="Times New Roman" w:hAnsi="Times New Roman"/>
            <w:color w:val="auto"/>
            <w:sz w:val="26"/>
            <w:szCs w:val="26"/>
          </w:rPr>
          <w:t xml:space="preserve">: </w:t>
        </w:r>
        <w:r>
          <w:rPr>
            <w:rFonts w:ascii="Times New Roman" w:hAnsi="Times New Roman"/>
            <w:color w:val="auto"/>
            <w:sz w:val="26"/>
            <w:szCs w:val="26"/>
          </w:rPr>
          <w:t>Tuần Tự đặt lịch khám</w:t>
        </w:r>
        <w:bookmarkEnd w:id="3424"/>
      </w:ins>
    </w:p>
    <w:p w14:paraId="3FE4AEB1" w14:textId="77777777" w:rsidR="003E4708" w:rsidRPr="00D62A08" w:rsidRDefault="003E4708" w:rsidP="00B73292">
      <w:pPr>
        <w:ind w:left="1134"/>
        <w:rPr>
          <w:rFonts w:ascii="Times New Roman" w:hAnsi="Times New Roman"/>
          <w:bCs/>
          <w:sz w:val="26"/>
          <w:szCs w:val="26"/>
        </w:rPr>
      </w:pPr>
    </w:p>
    <w:p w14:paraId="6DF9D9EA" w14:textId="57DAE20C" w:rsidR="00411D95" w:rsidRPr="00D62A08" w:rsidDel="00B05933" w:rsidRDefault="00411D95" w:rsidP="00BF2C39">
      <w:pPr>
        <w:jc w:val="both"/>
        <w:rPr>
          <w:del w:id="3426" w:author="lợi đoàn" w:date="2024-11-29T12:05:00Z"/>
          <w:rFonts w:ascii="Times New Roman" w:hAnsi="Times New Roman"/>
          <w:b/>
          <w:bCs/>
          <w:i/>
          <w:iCs/>
          <w:sz w:val="26"/>
          <w:szCs w:val="26"/>
        </w:rPr>
      </w:pPr>
    </w:p>
    <w:p w14:paraId="04DE3A8E" w14:textId="23B30606" w:rsidR="00B3647F" w:rsidRPr="00D62A08" w:rsidDel="00B05933" w:rsidRDefault="00B3647F" w:rsidP="00913CD9">
      <w:pPr>
        <w:numPr>
          <w:ilvl w:val="2"/>
          <w:numId w:val="3"/>
        </w:numPr>
        <w:tabs>
          <w:tab w:val="left" w:pos="540"/>
        </w:tabs>
        <w:spacing w:after="120"/>
        <w:ind w:left="709" w:firstLine="0"/>
        <w:jc w:val="both"/>
        <w:outlineLvl w:val="2"/>
        <w:rPr>
          <w:del w:id="3427" w:author="lợi đoàn" w:date="2024-11-29T12:05:00Z"/>
          <w:rFonts w:ascii="Times New Roman" w:hAnsi="Times New Roman"/>
          <w:b/>
          <w:bCs/>
          <w:i/>
          <w:iCs/>
          <w:sz w:val="26"/>
          <w:szCs w:val="26"/>
        </w:rPr>
      </w:pPr>
      <w:bookmarkStart w:id="3428" w:name="_Toc183541836"/>
      <w:del w:id="3429" w:author="lợi đoàn" w:date="2024-11-29T12:05:00Z">
        <w:r w:rsidRPr="00D62A08" w:rsidDel="00B05933">
          <w:rPr>
            <w:rFonts w:ascii="Times New Roman" w:hAnsi="Times New Roman"/>
            <w:b/>
            <w:bCs/>
            <w:i/>
            <w:iCs/>
            <w:sz w:val="26"/>
            <w:szCs w:val="26"/>
          </w:rPr>
          <w:delText>Chức năng Tìm kiếm hồ sơ</w:delText>
        </w:r>
        <w:bookmarkEnd w:id="3428"/>
      </w:del>
    </w:p>
    <w:p w14:paraId="4D391021" w14:textId="5E3D604B" w:rsidR="00411D95" w:rsidRPr="00D62A08" w:rsidDel="00B05933" w:rsidRDefault="00B73292" w:rsidP="00B73292">
      <w:pPr>
        <w:ind w:left="709"/>
        <w:jc w:val="both"/>
        <w:rPr>
          <w:del w:id="3430" w:author="lợi đoàn" w:date="2024-11-29T12:05:00Z"/>
          <w:rFonts w:ascii="Times New Roman" w:hAnsi="Times New Roman"/>
          <w:bCs/>
          <w:sz w:val="26"/>
          <w:szCs w:val="26"/>
        </w:rPr>
      </w:pPr>
      <w:del w:id="3431" w:author="lợi đoàn" w:date="2024-11-29T12:05:00Z">
        <w:r w:rsidDel="00B05933">
          <w:rPr>
            <w:rFonts w:ascii="Times New Roman" w:hAnsi="Times New Roman"/>
            <w:bCs/>
            <w:sz w:val="26"/>
            <w:szCs w:val="26"/>
          </w:rPr>
          <w:delText xml:space="preserve">- </w:delText>
        </w:r>
        <w:r w:rsidR="00411D95" w:rsidRPr="00D62A08" w:rsidDel="00B05933">
          <w:rPr>
            <w:rFonts w:ascii="Times New Roman" w:hAnsi="Times New Roman"/>
            <w:bCs/>
            <w:sz w:val="26"/>
            <w:szCs w:val="26"/>
          </w:rPr>
          <w:delText>Biểu đồ Use Case Tìm kiếm hồ sơ</w:delText>
        </w:r>
      </w:del>
    </w:p>
    <w:p w14:paraId="212CAB7D" w14:textId="4B65CAE9" w:rsidR="00411D95" w:rsidRPr="00D62A08" w:rsidDel="00B05933" w:rsidRDefault="00411D95" w:rsidP="00B73292">
      <w:pPr>
        <w:ind w:left="567"/>
        <w:jc w:val="both"/>
        <w:rPr>
          <w:del w:id="3432" w:author="lợi đoàn" w:date="2024-11-29T12:05:00Z"/>
          <w:rFonts w:ascii="Times New Roman" w:hAnsi="Times New Roman"/>
          <w:bCs/>
          <w:sz w:val="26"/>
          <w:szCs w:val="26"/>
        </w:rPr>
      </w:pPr>
      <w:del w:id="3433" w:author="lợi đoàn" w:date="2024-11-29T12:05:00Z">
        <w:r w:rsidRPr="00D62A08" w:rsidDel="00B05933">
          <w:rPr>
            <w:rFonts w:ascii="Times New Roman" w:hAnsi="Times New Roman"/>
            <w:bCs/>
            <w:noProof/>
            <w:sz w:val="26"/>
            <w:szCs w:val="26"/>
          </w:rPr>
          <w:drawing>
            <wp:inline distT="0" distB="0" distL="0" distR="0" wp14:anchorId="6C4569BB" wp14:editId="3DF62AE9">
              <wp:extent cx="4561898" cy="15331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4578933" cy="1538874"/>
                      </a:xfrm>
                      <a:prstGeom prst="rect">
                        <a:avLst/>
                      </a:prstGeom>
                    </pic:spPr>
                  </pic:pic>
                </a:graphicData>
              </a:graphic>
            </wp:inline>
          </w:drawing>
        </w:r>
      </w:del>
    </w:p>
    <w:p w14:paraId="49BBAAA8" w14:textId="1B261DF2" w:rsidR="00411D95" w:rsidRPr="00D62A08" w:rsidDel="00B05933" w:rsidRDefault="00411D95" w:rsidP="00BF2C39">
      <w:pPr>
        <w:ind w:left="2160"/>
        <w:jc w:val="both"/>
        <w:rPr>
          <w:del w:id="3434" w:author="lợi đoàn" w:date="2024-11-29T12:05:00Z"/>
          <w:rFonts w:ascii="Times New Roman" w:hAnsi="Times New Roman"/>
          <w:bCs/>
          <w:sz w:val="26"/>
          <w:szCs w:val="26"/>
        </w:rPr>
      </w:pPr>
    </w:p>
    <w:p w14:paraId="017B7FDF" w14:textId="585B28B2" w:rsidR="00B73292" w:rsidDel="00B05933" w:rsidRDefault="00B73292">
      <w:pPr>
        <w:spacing w:after="160" w:line="259" w:lineRule="auto"/>
        <w:rPr>
          <w:del w:id="3435" w:author="lợi đoàn" w:date="2024-11-29T12:05:00Z"/>
          <w:rFonts w:ascii="Times New Roman" w:hAnsi="Times New Roman"/>
          <w:bCs/>
          <w:sz w:val="26"/>
          <w:szCs w:val="26"/>
        </w:rPr>
      </w:pPr>
      <w:del w:id="3436" w:author="lợi đoàn" w:date="2024-11-29T12:05:00Z">
        <w:r w:rsidDel="00B05933">
          <w:rPr>
            <w:rFonts w:ascii="Times New Roman" w:hAnsi="Times New Roman"/>
            <w:bCs/>
            <w:sz w:val="26"/>
            <w:szCs w:val="26"/>
          </w:rPr>
          <w:br w:type="page"/>
        </w:r>
      </w:del>
    </w:p>
    <w:p w14:paraId="3F8EDD7A" w14:textId="6AAEDA77" w:rsidR="00411D95" w:rsidRPr="00D62A08" w:rsidDel="00B05933" w:rsidRDefault="00B73292" w:rsidP="00B73292">
      <w:pPr>
        <w:ind w:left="709"/>
        <w:jc w:val="both"/>
        <w:rPr>
          <w:del w:id="3437" w:author="lợi đoàn" w:date="2024-11-29T12:05:00Z"/>
          <w:rFonts w:ascii="Times New Roman" w:hAnsi="Times New Roman"/>
          <w:bCs/>
          <w:sz w:val="26"/>
          <w:szCs w:val="26"/>
        </w:rPr>
      </w:pPr>
      <w:del w:id="3438" w:author="lợi đoàn" w:date="2024-11-29T12:05:00Z">
        <w:r w:rsidDel="00B05933">
          <w:rPr>
            <w:rFonts w:ascii="Times New Roman" w:hAnsi="Times New Roman"/>
            <w:bCs/>
            <w:sz w:val="26"/>
            <w:szCs w:val="26"/>
          </w:rPr>
          <w:delText xml:space="preserve">- </w:delText>
        </w:r>
        <w:r w:rsidR="00411D95" w:rsidRPr="00D62A08" w:rsidDel="00B05933">
          <w:rPr>
            <w:rFonts w:ascii="Times New Roman" w:hAnsi="Times New Roman"/>
            <w:bCs/>
            <w:sz w:val="26"/>
            <w:szCs w:val="26"/>
          </w:rPr>
          <w:delText>Mô tả Use Case Tìm kiếm hồ sơ</w:delText>
        </w:r>
      </w:del>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5"/>
        <w:gridCol w:w="3477"/>
      </w:tblGrid>
      <w:tr w:rsidR="00BF2C39" w:rsidRPr="00D62A08" w:rsidDel="00B05933" w14:paraId="2FAC87B8" w14:textId="3E9324FF" w:rsidTr="00B73292">
        <w:trPr>
          <w:del w:id="3439" w:author="lợi đoàn" w:date="2024-11-29T12:05:00Z"/>
        </w:trPr>
        <w:tc>
          <w:tcPr>
            <w:tcW w:w="3425" w:type="dxa"/>
          </w:tcPr>
          <w:p w14:paraId="66D3611E" w14:textId="06F69859" w:rsidR="00411D95" w:rsidRPr="00D62A08" w:rsidDel="00B05933" w:rsidRDefault="00411D95" w:rsidP="00BF2C39">
            <w:pPr>
              <w:jc w:val="both"/>
              <w:rPr>
                <w:del w:id="3440" w:author="lợi đoàn" w:date="2024-11-29T12:05:00Z"/>
                <w:rFonts w:ascii="Times New Roman" w:hAnsi="Times New Roman"/>
                <w:bCs/>
                <w:sz w:val="26"/>
                <w:szCs w:val="26"/>
              </w:rPr>
            </w:pPr>
            <w:del w:id="3441" w:author="lợi đoàn" w:date="2024-11-29T12:05:00Z">
              <w:r w:rsidRPr="00D62A08" w:rsidDel="00B05933">
                <w:rPr>
                  <w:rFonts w:ascii="Times New Roman" w:hAnsi="Times New Roman"/>
                  <w:bCs/>
                  <w:sz w:val="26"/>
                  <w:szCs w:val="26"/>
                </w:rPr>
                <w:delText>Tên Use Case</w:delText>
              </w:r>
            </w:del>
          </w:p>
        </w:tc>
        <w:tc>
          <w:tcPr>
            <w:tcW w:w="3477" w:type="dxa"/>
          </w:tcPr>
          <w:p w14:paraId="5641A6E5" w14:textId="3F0BB107" w:rsidR="00411D95" w:rsidRPr="00D62A08" w:rsidDel="00B05933" w:rsidRDefault="00411D95" w:rsidP="00BF2C39">
            <w:pPr>
              <w:jc w:val="both"/>
              <w:rPr>
                <w:del w:id="3442" w:author="lợi đoàn" w:date="2024-11-29T12:05:00Z"/>
                <w:rFonts w:ascii="Times New Roman" w:hAnsi="Times New Roman"/>
                <w:bCs/>
                <w:sz w:val="26"/>
                <w:szCs w:val="26"/>
              </w:rPr>
            </w:pPr>
            <w:del w:id="3443" w:author="lợi đoàn" w:date="2024-11-29T12:05:00Z">
              <w:r w:rsidRPr="00D62A08" w:rsidDel="00B05933">
                <w:rPr>
                  <w:rFonts w:ascii="Times New Roman" w:hAnsi="Times New Roman"/>
                  <w:bCs/>
                  <w:sz w:val="26"/>
                  <w:szCs w:val="26"/>
                </w:rPr>
                <w:delText>Tìm kiếm hồ sơ</w:delText>
              </w:r>
            </w:del>
          </w:p>
        </w:tc>
      </w:tr>
      <w:tr w:rsidR="00BF2C39" w:rsidRPr="00D62A08" w:rsidDel="00B05933" w14:paraId="2B1F4080" w14:textId="674850B1" w:rsidTr="00B73292">
        <w:trPr>
          <w:del w:id="3444" w:author="lợi đoàn" w:date="2024-11-29T12:05:00Z"/>
        </w:trPr>
        <w:tc>
          <w:tcPr>
            <w:tcW w:w="3425" w:type="dxa"/>
          </w:tcPr>
          <w:p w14:paraId="08DF603C" w14:textId="2FA5D3D0" w:rsidR="00411D95" w:rsidRPr="00D62A08" w:rsidDel="00B05933" w:rsidRDefault="00411D95" w:rsidP="00BF2C39">
            <w:pPr>
              <w:jc w:val="both"/>
              <w:rPr>
                <w:del w:id="3445" w:author="lợi đoàn" w:date="2024-11-29T12:05:00Z"/>
                <w:rFonts w:ascii="Times New Roman" w:hAnsi="Times New Roman"/>
                <w:bCs/>
                <w:sz w:val="26"/>
                <w:szCs w:val="26"/>
              </w:rPr>
            </w:pPr>
            <w:del w:id="3446" w:author="lợi đoàn" w:date="2024-11-29T12:05:00Z">
              <w:r w:rsidRPr="00D62A08" w:rsidDel="00B05933">
                <w:rPr>
                  <w:rFonts w:ascii="Times New Roman" w:hAnsi="Times New Roman"/>
                  <w:bCs/>
                  <w:sz w:val="26"/>
                  <w:szCs w:val="26"/>
                </w:rPr>
                <w:delText>Tác nhân</w:delText>
              </w:r>
            </w:del>
          </w:p>
        </w:tc>
        <w:tc>
          <w:tcPr>
            <w:tcW w:w="3477" w:type="dxa"/>
          </w:tcPr>
          <w:p w14:paraId="7C7B8EB9" w14:textId="44CC28DC" w:rsidR="00411D95" w:rsidRPr="00D62A08" w:rsidDel="00B05933" w:rsidRDefault="00411D95" w:rsidP="00BF2C39">
            <w:pPr>
              <w:jc w:val="both"/>
              <w:rPr>
                <w:del w:id="3447" w:author="lợi đoàn" w:date="2024-11-29T12:05:00Z"/>
                <w:rFonts w:ascii="Times New Roman" w:hAnsi="Times New Roman"/>
                <w:bCs/>
                <w:sz w:val="26"/>
                <w:szCs w:val="26"/>
              </w:rPr>
            </w:pPr>
            <w:del w:id="3448" w:author="lợi đoàn" w:date="2024-11-29T12:05:00Z">
              <w:r w:rsidRPr="00D62A08" w:rsidDel="00B05933">
                <w:rPr>
                  <w:rFonts w:ascii="Times New Roman" w:hAnsi="Times New Roman"/>
                  <w:bCs/>
                  <w:sz w:val="26"/>
                  <w:szCs w:val="26"/>
                </w:rPr>
                <w:delText>Bệnh nhân, Bác sĩ</w:delText>
              </w:r>
            </w:del>
          </w:p>
        </w:tc>
      </w:tr>
      <w:tr w:rsidR="00BF2C39" w:rsidRPr="00D62A08" w:rsidDel="00B05933" w14:paraId="406FF7FE" w14:textId="7D7966B6" w:rsidTr="00B73292">
        <w:trPr>
          <w:del w:id="3449" w:author="lợi đoàn" w:date="2024-11-29T12:05:00Z"/>
        </w:trPr>
        <w:tc>
          <w:tcPr>
            <w:tcW w:w="3425" w:type="dxa"/>
          </w:tcPr>
          <w:p w14:paraId="68FA3A8D" w14:textId="001CF137" w:rsidR="00411D95" w:rsidRPr="00D62A08" w:rsidDel="00B05933" w:rsidRDefault="00411D95" w:rsidP="00BF2C39">
            <w:pPr>
              <w:jc w:val="both"/>
              <w:rPr>
                <w:del w:id="3450" w:author="lợi đoàn" w:date="2024-11-29T12:05:00Z"/>
                <w:rFonts w:ascii="Times New Roman" w:hAnsi="Times New Roman"/>
                <w:bCs/>
                <w:sz w:val="26"/>
                <w:szCs w:val="26"/>
              </w:rPr>
            </w:pPr>
            <w:del w:id="3451" w:author="lợi đoàn" w:date="2024-11-29T12:05:00Z">
              <w:r w:rsidRPr="00D62A08" w:rsidDel="00B05933">
                <w:rPr>
                  <w:rFonts w:ascii="Times New Roman" w:hAnsi="Times New Roman"/>
                  <w:bCs/>
                  <w:sz w:val="26"/>
                  <w:szCs w:val="26"/>
                </w:rPr>
                <w:delText>Điều kiện đầu vào</w:delText>
              </w:r>
            </w:del>
          </w:p>
        </w:tc>
        <w:tc>
          <w:tcPr>
            <w:tcW w:w="3477" w:type="dxa"/>
          </w:tcPr>
          <w:p w14:paraId="62A51B12" w14:textId="4E5D4040" w:rsidR="00411D95" w:rsidRPr="00D62A08" w:rsidDel="00B05933" w:rsidRDefault="00411D95" w:rsidP="00BF2C39">
            <w:pPr>
              <w:jc w:val="both"/>
              <w:rPr>
                <w:del w:id="3452" w:author="lợi đoàn" w:date="2024-11-29T12:05:00Z"/>
                <w:rFonts w:ascii="Times New Roman" w:hAnsi="Times New Roman"/>
                <w:bCs/>
                <w:sz w:val="26"/>
                <w:szCs w:val="26"/>
              </w:rPr>
            </w:pPr>
            <w:del w:id="3453" w:author="lợi đoàn" w:date="2024-11-29T12:05:00Z">
              <w:r w:rsidRPr="00D62A08" w:rsidDel="00B05933">
                <w:rPr>
                  <w:rFonts w:ascii="Times New Roman" w:hAnsi="Times New Roman"/>
                  <w:bCs/>
                  <w:sz w:val="26"/>
                  <w:szCs w:val="26"/>
                </w:rPr>
                <w:delText>Người dùng đã đăng nhập</w:delText>
              </w:r>
            </w:del>
          </w:p>
          <w:p w14:paraId="730C784C" w14:textId="667A50C4" w:rsidR="00411D95" w:rsidRPr="00D62A08" w:rsidDel="00B05933" w:rsidRDefault="00411D95" w:rsidP="00BF2C39">
            <w:pPr>
              <w:jc w:val="both"/>
              <w:rPr>
                <w:del w:id="3454" w:author="lợi đoàn" w:date="2024-11-29T12:05:00Z"/>
                <w:rFonts w:ascii="Times New Roman" w:hAnsi="Times New Roman"/>
                <w:bCs/>
                <w:sz w:val="26"/>
                <w:szCs w:val="26"/>
              </w:rPr>
            </w:pPr>
            <w:del w:id="3455" w:author="lợi đoàn" w:date="2024-11-29T12:05:00Z">
              <w:r w:rsidRPr="00D62A08" w:rsidDel="00B05933">
                <w:rPr>
                  <w:rFonts w:ascii="Times New Roman" w:hAnsi="Times New Roman"/>
                  <w:bCs/>
                  <w:sz w:val="26"/>
                  <w:szCs w:val="26"/>
                </w:rPr>
                <w:delText>Người dùng bấm vào tìm kiếm và nhập mã hồ sơ của cá nhân cần tìm kiếm</w:delText>
              </w:r>
            </w:del>
          </w:p>
        </w:tc>
      </w:tr>
      <w:tr w:rsidR="00BF2C39" w:rsidRPr="00D62A08" w:rsidDel="00B05933" w14:paraId="3953AC53" w14:textId="2016063A" w:rsidTr="00B73292">
        <w:trPr>
          <w:del w:id="3456" w:author="lợi đoàn" w:date="2024-11-29T12:05:00Z"/>
        </w:trPr>
        <w:tc>
          <w:tcPr>
            <w:tcW w:w="3425" w:type="dxa"/>
          </w:tcPr>
          <w:p w14:paraId="228992D5" w14:textId="301CD25D" w:rsidR="00411D95" w:rsidRPr="00D62A08" w:rsidDel="00B05933" w:rsidRDefault="00411D95" w:rsidP="00BF2C39">
            <w:pPr>
              <w:jc w:val="both"/>
              <w:rPr>
                <w:del w:id="3457" w:author="lợi đoàn" w:date="2024-11-29T12:05:00Z"/>
                <w:rFonts w:ascii="Times New Roman" w:hAnsi="Times New Roman"/>
                <w:bCs/>
                <w:sz w:val="26"/>
                <w:szCs w:val="26"/>
              </w:rPr>
            </w:pPr>
            <w:del w:id="3458" w:author="lợi đoàn" w:date="2024-11-29T12:05:00Z">
              <w:r w:rsidRPr="00D62A08" w:rsidDel="00B05933">
                <w:rPr>
                  <w:rFonts w:ascii="Times New Roman" w:hAnsi="Times New Roman"/>
                  <w:bCs/>
                  <w:sz w:val="26"/>
                  <w:szCs w:val="26"/>
                </w:rPr>
                <w:delText>Kết quả đầu ra</w:delText>
              </w:r>
            </w:del>
          </w:p>
        </w:tc>
        <w:tc>
          <w:tcPr>
            <w:tcW w:w="3477" w:type="dxa"/>
          </w:tcPr>
          <w:p w14:paraId="12D2BAC4" w14:textId="0D8AC78C" w:rsidR="00411D95" w:rsidRPr="00D62A08" w:rsidDel="00B05933" w:rsidRDefault="00411D95" w:rsidP="00BF2C39">
            <w:pPr>
              <w:jc w:val="both"/>
              <w:rPr>
                <w:del w:id="3459" w:author="lợi đoàn" w:date="2024-11-29T12:05:00Z"/>
                <w:rFonts w:ascii="Times New Roman" w:hAnsi="Times New Roman"/>
                <w:bCs/>
                <w:sz w:val="26"/>
                <w:szCs w:val="26"/>
              </w:rPr>
            </w:pPr>
            <w:del w:id="3460" w:author="lợi đoàn" w:date="2024-11-29T12:05:00Z">
              <w:r w:rsidRPr="00D62A08" w:rsidDel="00B05933">
                <w:rPr>
                  <w:rFonts w:ascii="Times New Roman" w:hAnsi="Times New Roman"/>
                  <w:bCs/>
                  <w:sz w:val="26"/>
                  <w:szCs w:val="26"/>
                </w:rPr>
                <w:delText>Người dùng tìm kiếm thành công và trả về thông tin của hồ sơ</w:delText>
              </w:r>
            </w:del>
          </w:p>
        </w:tc>
      </w:tr>
      <w:tr w:rsidR="00BF2C39" w:rsidRPr="00D62A08" w:rsidDel="00B05933" w14:paraId="014957AF" w14:textId="27F7E588" w:rsidTr="00B73292">
        <w:trPr>
          <w:del w:id="3461" w:author="lợi đoàn" w:date="2024-11-29T12:05:00Z"/>
        </w:trPr>
        <w:tc>
          <w:tcPr>
            <w:tcW w:w="3425" w:type="dxa"/>
          </w:tcPr>
          <w:p w14:paraId="5A06ABB1" w14:textId="0CA2F498" w:rsidR="00411D95" w:rsidRPr="00D62A08" w:rsidDel="00B05933" w:rsidRDefault="00411D95" w:rsidP="00BF2C39">
            <w:pPr>
              <w:jc w:val="both"/>
              <w:rPr>
                <w:del w:id="3462" w:author="lợi đoàn" w:date="2024-11-29T12:05:00Z"/>
                <w:rFonts w:ascii="Times New Roman" w:hAnsi="Times New Roman"/>
                <w:bCs/>
                <w:sz w:val="26"/>
                <w:szCs w:val="26"/>
              </w:rPr>
            </w:pPr>
            <w:del w:id="3463" w:author="lợi đoàn" w:date="2024-11-29T12:05:00Z">
              <w:r w:rsidRPr="00D62A08" w:rsidDel="00B05933">
                <w:rPr>
                  <w:rFonts w:ascii="Times New Roman" w:hAnsi="Times New Roman"/>
                  <w:bCs/>
                  <w:sz w:val="26"/>
                  <w:szCs w:val="26"/>
                </w:rPr>
                <w:delText>Mô tả</w:delText>
              </w:r>
            </w:del>
          </w:p>
        </w:tc>
        <w:tc>
          <w:tcPr>
            <w:tcW w:w="3477" w:type="dxa"/>
          </w:tcPr>
          <w:p w14:paraId="4CF58057" w14:textId="03672B61" w:rsidR="00411D95" w:rsidRPr="00D62A08" w:rsidDel="00B05933" w:rsidRDefault="00411D95" w:rsidP="00BF2C39">
            <w:pPr>
              <w:jc w:val="both"/>
              <w:rPr>
                <w:del w:id="3464" w:author="lợi đoàn" w:date="2024-11-29T12:05:00Z"/>
                <w:rFonts w:ascii="Times New Roman" w:hAnsi="Times New Roman"/>
                <w:bCs/>
                <w:sz w:val="26"/>
                <w:szCs w:val="26"/>
              </w:rPr>
            </w:pPr>
            <w:del w:id="3465" w:author="lợi đoàn" w:date="2024-11-29T12:05:00Z">
              <w:r w:rsidRPr="00D62A08" w:rsidDel="00B05933">
                <w:rPr>
                  <w:rFonts w:ascii="Times New Roman" w:hAnsi="Times New Roman"/>
                  <w:bCs/>
                  <w:sz w:val="26"/>
                  <w:szCs w:val="26"/>
                </w:rPr>
                <w:delText>Use case cho phép người dùng tìm kiếm hồ sơ bệnh án</w:delText>
              </w:r>
            </w:del>
          </w:p>
        </w:tc>
      </w:tr>
    </w:tbl>
    <w:p w14:paraId="75B59263" w14:textId="6C2D5C35" w:rsidR="00411D95" w:rsidRPr="00D62A08" w:rsidDel="00B05933" w:rsidRDefault="00411D95" w:rsidP="00BF2C39">
      <w:pPr>
        <w:ind w:left="1800"/>
        <w:jc w:val="both"/>
        <w:rPr>
          <w:del w:id="3466" w:author="lợi đoàn" w:date="2024-11-29T12:05:00Z"/>
          <w:rFonts w:ascii="Times New Roman" w:hAnsi="Times New Roman"/>
          <w:bCs/>
          <w:sz w:val="26"/>
          <w:szCs w:val="26"/>
        </w:rPr>
      </w:pPr>
    </w:p>
    <w:p w14:paraId="51BDDA8C" w14:textId="59C38570" w:rsidR="00411D95" w:rsidRPr="00D62A08" w:rsidDel="00B05933" w:rsidRDefault="00B73292" w:rsidP="00B73292">
      <w:pPr>
        <w:ind w:left="709"/>
        <w:jc w:val="both"/>
        <w:rPr>
          <w:del w:id="3467" w:author="lợi đoàn" w:date="2024-11-29T12:05:00Z"/>
          <w:rFonts w:ascii="Times New Roman" w:hAnsi="Times New Roman"/>
          <w:bCs/>
          <w:sz w:val="26"/>
          <w:szCs w:val="26"/>
        </w:rPr>
      </w:pPr>
      <w:del w:id="3468" w:author="lợi đoàn" w:date="2024-11-29T12:05:00Z">
        <w:r w:rsidDel="00B05933">
          <w:rPr>
            <w:rFonts w:ascii="Times New Roman" w:hAnsi="Times New Roman"/>
            <w:bCs/>
            <w:sz w:val="26"/>
            <w:szCs w:val="26"/>
          </w:rPr>
          <w:delText xml:space="preserve">- </w:delText>
        </w:r>
        <w:r w:rsidR="00411D95" w:rsidRPr="00D62A08" w:rsidDel="00B05933">
          <w:rPr>
            <w:rFonts w:ascii="Times New Roman" w:hAnsi="Times New Roman"/>
            <w:bCs/>
            <w:sz w:val="26"/>
            <w:szCs w:val="26"/>
          </w:rPr>
          <w:delText>Dòng chính Use Case Tìm kiếm hồ sơ</w:delText>
        </w:r>
      </w:del>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520"/>
        <w:gridCol w:w="4703"/>
      </w:tblGrid>
      <w:tr w:rsidR="00BF2C39" w:rsidRPr="00D62A08" w:rsidDel="00B05933" w14:paraId="6F32C56D" w14:textId="65CC6690" w:rsidTr="00B73292">
        <w:trPr>
          <w:del w:id="3469" w:author="lợi đoàn" w:date="2024-11-29T12:05:00Z"/>
        </w:trPr>
        <w:tc>
          <w:tcPr>
            <w:tcW w:w="679" w:type="dxa"/>
          </w:tcPr>
          <w:p w14:paraId="7B761887" w14:textId="6B3D8159" w:rsidR="00411D95" w:rsidRPr="00D62A08" w:rsidDel="00B05933" w:rsidRDefault="00411D95" w:rsidP="00BF2C39">
            <w:pPr>
              <w:jc w:val="both"/>
              <w:rPr>
                <w:del w:id="3470" w:author="lợi đoàn" w:date="2024-11-29T12:05:00Z"/>
                <w:rFonts w:ascii="Times New Roman" w:hAnsi="Times New Roman"/>
                <w:bCs/>
                <w:sz w:val="26"/>
                <w:szCs w:val="26"/>
              </w:rPr>
            </w:pPr>
            <w:del w:id="3471" w:author="lợi đoàn" w:date="2024-11-29T12:05:00Z">
              <w:r w:rsidRPr="00D62A08" w:rsidDel="00B05933">
                <w:rPr>
                  <w:rFonts w:ascii="Times New Roman" w:hAnsi="Times New Roman"/>
                  <w:bCs/>
                  <w:sz w:val="26"/>
                  <w:szCs w:val="26"/>
                </w:rPr>
                <w:delText>STT</w:delText>
              </w:r>
            </w:del>
          </w:p>
        </w:tc>
        <w:tc>
          <w:tcPr>
            <w:tcW w:w="1520" w:type="dxa"/>
          </w:tcPr>
          <w:p w14:paraId="7C97F3EB" w14:textId="3576F21B" w:rsidR="00411D95" w:rsidRPr="00D62A08" w:rsidDel="00B05933" w:rsidRDefault="00411D95" w:rsidP="00BF2C39">
            <w:pPr>
              <w:jc w:val="both"/>
              <w:rPr>
                <w:del w:id="3472" w:author="lợi đoàn" w:date="2024-11-29T12:05:00Z"/>
                <w:rFonts w:ascii="Times New Roman" w:hAnsi="Times New Roman"/>
                <w:bCs/>
                <w:sz w:val="26"/>
                <w:szCs w:val="26"/>
              </w:rPr>
            </w:pPr>
            <w:del w:id="3473" w:author="lợi đoàn" w:date="2024-11-29T12:05:00Z">
              <w:r w:rsidRPr="00D62A08" w:rsidDel="00B05933">
                <w:rPr>
                  <w:rFonts w:ascii="Times New Roman" w:hAnsi="Times New Roman"/>
                  <w:bCs/>
                  <w:sz w:val="26"/>
                  <w:szCs w:val="26"/>
                </w:rPr>
                <w:delText>Thực hiện</w:delText>
              </w:r>
            </w:del>
          </w:p>
        </w:tc>
        <w:tc>
          <w:tcPr>
            <w:tcW w:w="4703" w:type="dxa"/>
          </w:tcPr>
          <w:p w14:paraId="6C756864" w14:textId="4A101397" w:rsidR="00411D95" w:rsidRPr="00D62A08" w:rsidDel="00B05933" w:rsidRDefault="00411D95" w:rsidP="00BF2C39">
            <w:pPr>
              <w:jc w:val="both"/>
              <w:rPr>
                <w:del w:id="3474" w:author="lợi đoàn" w:date="2024-11-29T12:05:00Z"/>
                <w:rFonts w:ascii="Times New Roman" w:hAnsi="Times New Roman"/>
                <w:bCs/>
                <w:sz w:val="26"/>
                <w:szCs w:val="26"/>
              </w:rPr>
            </w:pPr>
            <w:del w:id="3475" w:author="lợi đoàn" w:date="2024-11-29T12:05:00Z">
              <w:r w:rsidRPr="00D62A08" w:rsidDel="00B05933">
                <w:rPr>
                  <w:rFonts w:ascii="Times New Roman" w:hAnsi="Times New Roman"/>
                  <w:bCs/>
                  <w:sz w:val="26"/>
                  <w:szCs w:val="26"/>
                </w:rPr>
                <w:delText>Hành động</w:delText>
              </w:r>
            </w:del>
          </w:p>
        </w:tc>
      </w:tr>
      <w:tr w:rsidR="00BF2C39" w:rsidRPr="00D62A08" w:rsidDel="00B05933" w14:paraId="2BF64C41" w14:textId="3D16B5BF" w:rsidTr="00B73292">
        <w:trPr>
          <w:del w:id="3476" w:author="lợi đoàn" w:date="2024-11-29T12:05:00Z"/>
        </w:trPr>
        <w:tc>
          <w:tcPr>
            <w:tcW w:w="679" w:type="dxa"/>
          </w:tcPr>
          <w:p w14:paraId="09CCE59B" w14:textId="051C8E87" w:rsidR="00411D95" w:rsidRPr="00D62A08" w:rsidDel="00B05933" w:rsidRDefault="00411D95" w:rsidP="00BF2C39">
            <w:pPr>
              <w:jc w:val="both"/>
              <w:rPr>
                <w:del w:id="3477" w:author="lợi đoàn" w:date="2024-11-29T12:05:00Z"/>
                <w:rFonts w:ascii="Times New Roman" w:hAnsi="Times New Roman"/>
                <w:bCs/>
                <w:sz w:val="26"/>
                <w:szCs w:val="26"/>
              </w:rPr>
            </w:pPr>
            <w:del w:id="3478" w:author="lợi đoàn" w:date="2024-11-29T12:05:00Z">
              <w:r w:rsidRPr="00D62A08" w:rsidDel="00B05933">
                <w:rPr>
                  <w:rFonts w:ascii="Times New Roman" w:hAnsi="Times New Roman"/>
                  <w:bCs/>
                  <w:sz w:val="26"/>
                  <w:szCs w:val="26"/>
                </w:rPr>
                <w:delText>1</w:delText>
              </w:r>
            </w:del>
          </w:p>
        </w:tc>
        <w:tc>
          <w:tcPr>
            <w:tcW w:w="1520" w:type="dxa"/>
          </w:tcPr>
          <w:p w14:paraId="14911A4B" w14:textId="659B1DBE" w:rsidR="00411D95" w:rsidRPr="00D62A08" w:rsidDel="00B05933" w:rsidRDefault="00411D95" w:rsidP="00BF2C39">
            <w:pPr>
              <w:jc w:val="both"/>
              <w:rPr>
                <w:del w:id="3479" w:author="lợi đoàn" w:date="2024-11-29T12:05:00Z"/>
                <w:rFonts w:ascii="Times New Roman" w:hAnsi="Times New Roman"/>
                <w:bCs/>
                <w:sz w:val="26"/>
                <w:szCs w:val="26"/>
              </w:rPr>
            </w:pPr>
            <w:del w:id="3480" w:author="lợi đoàn" w:date="2024-11-29T12:05:00Z">
              <w:r w:rsidRPr="00D62A08" w:rsidDel="00B05933">
                <w:rPr>
                  <w:rFonts w:ascii="Times New Roman" w:hAnsi="Times New Roman"/>
                  <w:bCs/>
                  <w:sz w:val="26"/>
                  <w:szCs w:val="26"/>
                </w:rPr>
                <w:delText>Tác nhân</w:delText>
              </w:r>
            </w:del>
          </w:p>
        </w:tc>
        <w:tc>
          <w:tcPr>
            <w:tcW w:w="4703" w:type="dxa"/>
          </w:tcPr>
          <w:p w14:paraId="1DAA5E74" w14:textId="0C809D14" w:rsidR="00411D95" w:rsidRPr="00D62A08" w:rsidDel="00B05933" w:rsidRDefault="00411D95" w:rsidP="00BF2C39">
            <w:pPr>
              <w:jc w:val="both"/>
              <w:rPr>
                <w:del w:id="3481" w:author="lợi đoàn" w:date="2024-11-29T12:05:00Z"/>
                <w:rFonts w:ascii="Times New Roman" w:hAnsi="Times New Roman"/>
                <w:bCs/>
                <w:sz w:val="26"/>
                <w:szCs w:val="26"/>
              </w:rPr>
            </w:pPr>
            <w:del w:id="3482" w:author="lợi đoàn" w:date="2024-11-29T12:05:00Z">
              <w:r w:rsidRPr="00D62A08" w:rsidDel="00B05933">
                <w:rPr>
                  <w:rFonts w:ascii="Times New Roman" w:hAnsi="Times New Roman"/>
                  <w:bCs/>
                  <w:sz w:val="26"/>
                  <w:szCs w:val="26"/>
                </w:rPr>
                <w:delText>Người dùng đăng nhập thành công</w:delText>
              </w:r>
            </w:del>
          </w:p>
        </w:tc>
      </w:tr>
      <w:tr w:rsidR="00BF2C39" w:rsidRPr="00D62A08" w:rsidDel="00B05933" w14:paraId="6892509B" w14:textId="38D72C25" w:rsidTr="00B73292">
        <w:trPr>
          <w:del w:id="3483" w:author="lợi đoàn" w:date="2024-11-29T12:05:00Z"/>
        </w:trPr>
        <w:tc>
          <w:tcPr>
            <w:tcW w:w="679" w:type="dxa"/>
          </w:tcPr>
          <w:p w14:paraId="22D8115D" w14:textId="680A23CC" w:rsidR="00411D95" w:rsidRPr="00D62A08" w:rsidDel="00B05933" w:rsidRDefault="00411D95" w:rsidP="00BF2C39">
            <w:pPr>
              <w:jc w:val="both"/>
              <w:rPr>
                <w:del w:id="3484" w:author="lợi đoàn" w:date="2024-11-29T12:05:00Z"/>
                <w:rFonts w:ascii="Times New Roman" w:hAnsi="Times New Roman"/>
                <w:bCs/>
                <w:sz w:val="26"/>
                <w:szCs w:val="26"/>
              </w:rPr>
            </w:pPr>
            <w:del w:id="3485" w:author="lợi đoàn" w:date="2024-11-29T12:05:00Z">
              <w:r w:rsidRPr="00D62A08" w:rsidDel="00B05933">
                <w:rPr>
                  <w:rFonts w:ascii="Times New Roman" w:hAnsi="Times New Roman"/>
                  <w:bCs/>
                  <w:sz w:val="26"/>
                  <w:szCs w:val="26"/>
                </w:rPr>
                <w:delText>2</w:delText>
              </w:r>
            </w:del>
          </w:p>
        </w:tc>
        <w:tc>
          <w:tcPr>
            <w:tcW w:w="1520" w:type="dxa"/>
          </w:tcPr>
          <w:p w14:paraId="561ED5A8" w14:textId="39E9B94C" w:rsidR="00411D95" w:rsidRPr="00D62A08" w:rsidDel="00B05933" w:rsidRDefault="00411D95" w:rsidP="00BF2C39">
            <w:pPr>
              <w:jc w:val="both"/>
              <w:rPr>
                <w:del w:id="3486" w:author="lợi đoàn" w:date="2024-11-29T12:05:00Z"/>
                <w:rFonts w:ascii="Times New Roman" w:hAnsi="Times New Roman"/>
                <w:bCs/>
                <w:sz w:val="26"/>
                <w:szCs w:val="26"/>
              </w:rPr>
            </w:pPr>
            <w:del w:id="3487" w:author="lợi đoàn" w:date="2024-11-29T12:05:00Z">
              <w:r w:rsidRPr="00D62A08" w:rsidDel="00B05933">
                <w:rPr>
                  <w:rFonts w:ascii="Times New Roman" w:hAnsi="Times New Roman"/>
                  <w:bCs/>
                  <w:sz w:val="26"/>
                  <w:szCs w:val="26"/>
                </w:rPr>
                <w:delText>Tác nhân</w:delText>
              </w:r>
            </w:del>
          </w:p>
        </w:tc>
        <w:tc>
          <w:tcPr>
            <w:tcW w:w="4703" w:type="dxa"/>
          </w:tcPr>
          <w:p w14:paraId="77F762B2" w14:textId="16CFB172" w:rsidR="00411D95" w:rsidRPr="00D62A08" w:rsidDel="00B05933" w:rsidRDefault="00411D95" w:rsidP="00BF2C39">
            <w:pPr>
              <w:jc w:val="both"/>
              <w:rPr>
                <w:del w:id="3488" w:author="lợi đoàn" w:date="2024-11-29T12:05:00Z"/>
                <w:rFonts w:ascii="Times New Roman" w:hAnsi="Times New Roman"/>
                <w:bCs/>
                <w:sz w:val="26"/>
                <w:szCs w:val="26"/>
              </w:rPr>
            </w:pPr>
            <w:del w:id="3489" w:author="lợi đoàn" w:date="2024-11-29T12:05:00Z">
              <w:r w:rsidRPr="00D62A08" w:rsidDel="00B05933">
                <w:rPr>
                  <w:rFonts w:ascii="Times New Roman" w:hAnsi="Times New Roman"/>
                  <w:bCs/>
                  <w:sz w:val="26"/>
                  <w:szCs w:val="26"/>
                </w:rPr>
                <w:delText>Nhập mã hồ sơ</w:delText>
              </w:r>
            </w:del>
          </w:p>
        </w:tc>
      </w:tr>
      <w:tr w:rsidR="00BF2C39" w:rsidRPr="00D62A08" w:rsidDel="00B05933" w14:paraId="55FD2A1C" w14:textId="2A735A24" w:rsidTr="00B73292">
        <w:trPr>
          <w:del w:id="3490" w:author="lợi đoàn" w:date="2024-11-29T12:05:00Z"/>
        </w:trPr>
        <w:tc>
          <w:tcPr>
            <w:tcW w:w="679" w:type="dxa"/>
          </w:tcPr>
          <w:p w14:paraId="502B3395" w14:textId="7AAAEA6A" w:rsidR="00411D95" w:rsidRPr="00D62A08" w:rsidDel="00B05933" w:rsidRDefault="00411D95" w:rsidP="00BF2C39">
            <w:pPr>
              <w:jc w:val="both"/>
              <w:rPr>
                <w:del w:id="3491" w:author="lợi đoàn" w:date="2024-11-29T12:05:00Z"/>
                <w:rFonts w:ascii="Times New Roman" w:hAnsi="Times New Roman"/>
                <w:bCs/>
                <w:sz w:val="26"/>
                <w:szCs w:val="26"/>
              </w:rPr>
            </w:pPr>
            <w:del w:id="3492" w:author="lợi đoàn" w:date="2024-11-29T12:05:00Z">
              <w:r w:rsidRPr="00D62A08" w:rsidDel="00B05933">
                <w:rPr>
                  <w:rFonts w:ascii="Times New Roman" w:hAnsi="Times New Roman"/>
                  <w:bCs/>
                  <w:sz w:val="26"/>
                  <w:szCs w:val="26"/>
                </w:rPr>
                <w:delText>3</w:delText>
              </w:r>
            </w:del>
          </w:p>
        </w:tc>
        <w:tc>
          <w:tcPr>
            <w:tcW w:w="1520" w:type="dxa"/>
          </w:tcPr>
          <w:p w14:paraId="2466BCD6" w14:textId="50D5C681" w:rsidR="00411D95" w:rsidRPr="00D62A08" w:rsidDel="00B05933" w:rsidRDefault="00411D95" w:rsidP="00BF2C39">
            <w:pPr>
              <w:jc w:val="both"/>
              <w:rPr>
                <w:del w:id="3493" w:author="lợi đoàn" w:date="2024-11-29T12:05:00Z"/>
                <w:rFonts w:ascii="Times New Roman" w:hAnsi="Times New Roman"/>
                <w:bCs/>
                <w:sz w:val="26"/>
                <w:szCs w:val="26"/>
              </w:rPr>
            </w:pPr>
            <w:del w:id="3494" w:author="lợi đoàn" w:date="2024-11-29T12:05:00Z">
              <w:r w:rsidRPr="00D62A08" w:rsidDel="00B05933">
                <w:rPr>
                  <w:rFonts w:ascii="Times New Roman" w:hAnsi="Times New Roman"/>
                  <w:bCs/>
                  <w:sz w:val="26"/>
                  <w:szCs w:val="26"/>
                </w:rPr>
                <w:delText>Hệ thống</w:delText>
              </w:r>
            </w:del>
          </w:p>
        </w:tc>
        <w:tc>
          <w:tcPr>
            <w:tcW w:w="4703" w:type="dxa"/>
          </w:tcPr>
          <w:p w14:paraId="14673230" w14:textId="71D24378" w:rsidR="00411D95" w:rsidRPr="00D62A08" w:rsidDel="00B05933" w:rsidRDefault="00411D95" w:rsidP="00BF2C39">
            <w:pPr>
              <w:jc w:val="both"/>
              <w:rPr>
                <w:del w:id="3495" w:author="lợi đoàn" w:date="2024-11-29T12:05:00Z"/>
                <w:rFonts w:ascii="Times New Roman" w:hAnsi="Times New Roman"/>
                <w:bCs/>
                <w:sz w:val="26"/>
                <w:szCs w:val="26"/>
              </w:rPr>
            </w:pPr>
            <w:del w:id="3496" w:author="lợi đoàn" w:date="2024-11-29T12:05:00Z">
              <w:r w:rsidRPr="00D62A08" w:rsidDel="00B05933">
                <w:rPr>
                  <w:rFonts w:ascii="Times New Roman" w:hAnsi="Times New Roman"/>
                  <w:bCs/>
                  <w:sz w:val="26"/>
                  <w:szCs w:val="26"/>
                </w:rPr>
                <w:delText>Tìm kiếm và trả về kết quả</w:delText>
              </w:r>
            </w:del>
          </w:p>
        </w:tc>
      </w:tr>
    </w:tbl>
    <w:p w14:paraId="075D9303" w14:textId="77777777" w:rsidR="00B73292" w:rsidDel="00D86B13" w:rsidRDefault="00B73292" w:rsidP="00B73292">
      <w:pPr>
        <w:ind w:left="709"/>
        <w:jc w:val="both"/>
        <w:rPr>
          <w:del w:id="3497" w:author="lợi đoàn" w:date="2024-11-29T11:37:00Z"/>
          <w:rFonts w:ascii="Times New Roman" w:hAnsi="Times New Roman"/>
          <w:bCs/>
          <w:sz w:val="26"/>
          <w:szCs w:val="26"/>
        </w:rPr>
      </w:pPr>
    </w:p>
    <w:p w14:paraId="2D8936B4" w14:textId="2D6FB402" w:rsidR="00903695" w:rsidRPr="00D62A08" w:rsidDel="00D86B13" w:rsidRDefault="00B73292">
      <w:pPr>
        <w:jc w:val="both"/>
        <w:rPr>
          <w:del w:id="3498" w:author="lợi đoàn" w:date="2024-11-29T11:37:00Z"/>
          <w:rFonts w:ascii="Times New Roman" w:hAnsi="Times New Roman"/>
          <w:bCs/>
          <w:sz w:val="26"/>
          <w:szCs w:val="26"/>
        </w:rPr>
        <w:pPrChange w:id="3499" w:author="lợi đoàn" w:date="2024-11-29T11:37:00Z">
          <w:pPr>
            <w:ind w:left="709"/>
            <w:jc w:val="both"/>
          </w:pPr>
        </w:pPrChange>
      </w:pPr>
      <w:del w:id="3500" w:author="lợi đoàn" w:date="2024-11-29T11:37:00Z">
        <w:r w:rsidDel="00D86B13">
          <w:rPr>
            <w:rFonts w:ascii="Times New Roman" w:hAnsi="Times New Roman"/>
            <w:bCs/>
            <w:sz w:val="26"/>
            <w:szCs w:val="26"/>
          </w:rPr>
          <w:delText xml:space="preserve">- </w:delText>
        </w:r>
        <w:r w:rsidR="00903695" w:rsidRPr="00D62A08" w:rsidDel="00D86B13">
          <w:rPr>
            <w:rFonts w:ascii="Times New Roman" w:hAnsi="Times New Roman"/>
            <w:bCs/>
            <w:sz w:val="26"/>
            <w:szCs w:val="26"/>
          </w:rPr>
          <w:delText>Biểu đồ tuần tự tìm kiếm hồ sơ</w:delText>
        </w:r>
      </w:del>
    </w:p>
    <w:p w14:paraId="04046D90" w14:textId="31598147" w:rsidR="00903695" w:rsidRPr="00D62A08" w:rsidDel="00D86B13" w:rsidRDefault="00903695">
      <w:pPr>
        <w:jc w:val="both"/>
        <w:rPr>
          <w:del w:id="3501" w:author="lợi đoàn" w:date="2024-11-29T11:37:00Z"/>
          <w:rFonts w:ascii="Times New Roman" w:hAnsi="Times New Roman"/>
          <w:bCs/>
          <w:sz w:val="26"/>
          <w:szCs w:val="26"/>
        </w:rPr>
        <w:pPrChange w:id="3502" w:author="lợi đoàn" w:date="2024-11-29T11:37:00Z">
          <w:pPr>
            <w:ind w:left="2160"/>
            <w:jc w:val="both"/>
          </w:pPr>
        </w:pPrChange>
      </w:pPr>
    </w:p>
    <w:p w14:paraId="38EBDC71" w14:textId="2655E12F" w:rsidR="00903695" w:rsidRPr="00D62A08" w:rsidDel="00B05933" w:rsidRDefault="00903695">
      <w:pPr>
        <w:jc w:val="both"/>
        <w:rPr>
          <w:del w:id="3503" w:author="lợi đoàn" w:date="2024-11-29T12:05:00Z"/>
          <w:rFonts w:ascii="Times New Roman" w:hAnsi="Times New Roman"/>
          <w:bCs/>
          <w:sz w:val="26"/>
          <w:szCs w:val="26"/>
        </w:rPr>
        <w:pPrChange w:id="3504" w:author="lợi đoàn" w:date="2024-11-29T11:37:00Z">
          <w:pPr>
            <w:ind w:left="851"/>
            <w:jc w:val="both"/>
          </w:pPr>
        </w:pPrChange>
      </w:pPr>
      <w:del w:id="3505" w:author="lợi đoàn" w:date="2024-11-29T11:36:00Z">
        <w:r w:rsidRPr="00D62A08" w:rsidDel="00D86B13">
          <w:rPr>
            <w:rFonts w:ascii="Times New Roman" w:hAnsi="Times New Roman"/>
            <w:bCs/>
            <w:noProof/>
            <w:sz w:val="26"/>
            <w:szCs w:val="26"/>
          </w:rPr>
          <w:drawing>
            <wp:inline distT="0" distB="0" distL="0" distR="0" wp14:anchorId="4B74BE8E" wp14:editId="03A50814">
              <wp:extent cx="4352358" cy="315156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4377237" cy="3169578"/>
                      </a:xfrm>
                      <a:prstGeom prst="rect">
                        <a:avLst/>
                      </a:prstGeom>
                    </pic:spPr>
                  </pic:pic>
                </a:graphicData>
              </a:graphic>
            </wp:inline>
          </w:drawing>
        </w:r>
      </w:del>
    </w:p>
    <w:p w14:paraId="07EA2F40" w14:textId="77777777" w:rsidR="00411D95" w:rsidRPr="00D62A08" w:rsidRDefault="00411D95" w:rsidP="00BF2C39">
      <w:pPr>
        <w:jc w:val="both"/>
        <w:rPr>
          <w:rFonts w:ascii="Times New Roman" w:hAnsi="Times New Roman"/>
          <w:b/>
          <w:bCs/>
          <w:i/>
          <w:iCs/>
          <w:sz w:val="26"/>
          <w:szCs w:val="26"/>
        </w:rPr>
      </w:pPr>
    </w:p>
    <w:p w14:paraId="0CCA964B" w14:textId="439AEA75" w:rsidR="00B3647F" w:rsidRPr="00D62A08" w:rsidRDefault="00B3647F" w:rsidP="00913CD9">
      <w:pPr>
        <w:numPr>
          <w:ilvl w:val="2"/>
          <w:numId w:val="3"/>
        </w:numPr>
        <w:tabs>
          <w:tab w:val="left" w:pos="540"/>
        </w:tabs>
        <w:spacing w:after="120"/>
        <w:ind w:hanging="11"/>
        <w:jc w:val="both"/>
        <w:outlineLvl w:val="2"/>
        <w:rPr>
          <w:rFonts w:ascii="Times New Roman" w:hAnsi="Times New Roman"/>
          <w:b/>
          <w:bCs/>
          <w:i/>
          <w:iCs/>
          <w:sz w:val="26"/>
          <w:szCs w:val="26"/>
        </w:rPr>
      </w:pPr>
      <w:bookmarkStart w:id="3506" w:name="_Toc183541837"/>
      <w:bookmarkStart w:id="3507" w:name="_Toc183825518"/>
      <w:r w:rsidRPr="00D62A08">
        <w:rPr>
          <w:rFonts w:ascii="Times New Roman" w:hAnsi="Times New Roman"/>
          <w:b/>
          <w:bCs/>
          <w:i/>
          <w:iCs/>
          <w:sz w:val="26"/>
          <w:szCs w:val="26"/>
        </w:rPr>
        <w:t>Chức năng Thông báo</w:t>
      </w:r>
      <w:bookmarkEnd w:id="3506"/>
      <w:bookmarkEnd w:id="3507"/>
    </w:p>
    <w:p w14:paraId="62A20985" w14:textId="618680A6" w:rsidR="00411D95" w:rsidRPr="00D62A08" w:rsidRDefault="00B73292" w:rsidP="00B73292">
      <w:pPr>
        <w:ind w:left="709"/>
        <w:jc w:val="both"/>
        <w:rPr>
          <w:rFonts w:ascii="Times New Roman" w:hAnsi="Times New Roman"/>
          <w:bCs/>
          <w:sz w:val="26"/>
          <w:szCs w:val="26"/>
        </w:rPr>
      </w:pPr>
      <w:r>
        <w:rPr>
          <w:rFonts w:ascii="Times New Roman" w:hAnsi="Times New Roman"/>
          <w:bCs/>
          <w:sz w:val="26"/>
          <w:szCs w:val="26"/>
        </w:rPr>
        <w:t xml:space="preserve">- </w:t>
      </w:r>
      <w:r w:rsidR="00411D95" w:rsidRPr="00D62A08">
        <w:rPr>
          <w:rFonts w:ascii="Times New Roman" w:hAnsi="Times New Roman"/>
          <w:bCs/>
          <w:sz w:val="26"/>
          <w:szCs w:val="26"/>
        </w:rPr>
        <w:t>Biểu đồ Use Case Thông báo</w:t>
      </w:r>
    </w:p>
    <w:p w14:paraId="7D541B2A" w14:textId="77777777" w:rsidR="00411D95" w:rsidRDefault="00411D95" w:rsidP="00B73292">
      <w:pPr>
        <w:ind w:left="284"/>
        <w:jc w:val="both"/>
        <w:rPr>
          <w:ins w:id="3508" w:author="lợi đoàn" w:date="2024-11-30T01:37:00Z"/>
          <w:rFonts w:ascii="Times New Roman" w:hAnsi="Times New Roman"/>
          <w:bCs/>
          <w:sz w:val="26"/>
          <w:szCs w:val="26"/>
        </w:rPr>
      </w:pPr>
      <w:r w:rsidRPr="00D62A08">
        <w:rPr>
          <w:rFonts w:ascii="Times New Roman" w:hAnsi="Times New Roman"/>
          <w:bCs/>
          <w:noProof/>
          <w:sz w:val="26"/>
          <w:szCs w:val="26"/>
        </w:rPr>
        <w:drawing>
          <wp:inline distT="0" distB="0" distL="0" distR="0" wp14:anchorId="18735B3C" wp14:editId="1C7FD328">
            <wp:extent cx="4541116" cy="15261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3">
                      <a:extLst>
                        <a:ext uri="{28A0092B-C50C-407E-A947-70E740481C1C}">
                          <a14:useLocalDpi xmlns:a14="http://schemas.microsoft.com/office/drawing/2010/main" val="0"/>
                        </a:ext>
                      </a:extLst>
                    </a:blip>
                    <a:stretch>
                      <a:fillRect/>
                    </a:stretch>
                  </pic:blipFill>
                  <pic:spPr>
                    <a:xfrm>
                      <a:off x="0" y="0"/>
                      <a:ext cx="4556936" cy="1531481"/>
                    </a:xfrm>
                    <a:prstGeom prst="rect">
                      <a:avLst/>
                    </a:prstGeom>
                  </pic:spPr>
                </pic:pic>
              </a:graphicData>
            </a:graphic>
          </wp:inline>
        </w:drawing>
      </w:r>
    </w:p>
    <w:p w14:paraId="5C7AD868" w14:textId="0B0101ED" w:rsidR="003E4708" w:rsidRDefault="003E4708" w:rsidP="003E4708">
      <w:pPr>
        <w:pStyle w:val="Caption"/>
        <w:jc w:val="center"/>
        <w:outlineLvl w:val="0"/>
        <w:rPr>
          <w:ins w:id="3509" w:author="lợi đoàn" w:date="2024-11-30T01:37:00Z"/>
          <w:rFonts w:ascii="Times New Roman" w:hAnsi="Times New Roman"/>
          <w:color w:val="auto"/>
          <w:sz w:val="26"/>
          <w:szCs w:val="26"/>
        </w:rPr>
      </w:pPr>
      <w:bookmarkStart w:id="3510" w:name="_Toc183825519"/>
      <w:ins w:id="3511" w:author="lợi đoàn" w:date="2024-11-30T01:37:00Z">
        <w:r w:rsidRPr="00D62A08">
          <w:rPr>
            <w:rFonts w:ascii="Times New Roman" w:hAnsi="Times New Roman"/>
            <w:color w:val="auto"/>
            <w:sz w:val="26"/>
            <w:szCs w:val="26"/>
          </w:rPr>
          <w:t xml:space="preserve">Hình </w:t>
        </w:r>
        <w:r>
          <w:rPr>
            <w:rFonts w:ascii="Times New Roman" w:hAnsi="Times New Roman"/>
            <w:color w:val="auto"/>
            <w:sz w:val="26"/>
            <w:szCs w:val="26"/>
          </w:rPr>
          <w:t>3</w:t>
        </w:r>
        <w:r w:rsidRPr="00D62A08">
          <w:rPr>
            <w:rFonts w:ascii="Times New Roman" w:hAnsi="Times New Roman"/>
            <w:color w:val="auto"/>
            <w:sz w:val="26"/>
            <w:szCs w:val="26"/>
          </w:rPr>
          <w:t xml:space="preserve">. </w:t>
        </w:r>
        <w:r>
          <w:rPr>
            <w:rFonts w:ascii="Times New Roman" w:hAnsi="Times New Roman"/>
            <w:color w:val="auto"/>
            <w:sz w:val="26"/>
            <w:szCs w:val="26"/>
          </w:rPr>
          <w:t>7</w:t>
        </w:r>
        <w:r w:rsidRPr="00D62A08">
          <w:rPr>
            <w:rFonts w:ascii="Times New Roman" w:hAnsi="Times New Roman"/>
            <w:color w:val="auto"/>
            <w:sz w:val="26"/>
            <w:szCs w:val="26"/>
          </w:rPr>
          <w:t xml:space="preserve">: </w:t>
        </w:r>
        <w:r>
          <w:rPr>
            <w:rFonts w:ascii="Times New Roman" w:hAnsi="Times New Roman"/>
            <w:color w:val="auto"/>
            <w:sz w:val="26"/>
            <w:szCs w:val="26"/>
          </w:rPr>
          <w:t xml:space="preserve">Tuần Tự </w:t>
        </w:r>
      </w:ins>
      <w:ins w:id="3512" w:author="lợi đoàn" w:date="2024-11-30T01:38:00Z">
        <w:r>
          <w:rPr>
            <w:rFonts w:ascii="Times New Roman" w:hAnsi="Times New Roman"/>
            <w:color w:val="auto"/>
            <w:sz w:val="26"/>
            <w:szCs w:val="26"/>
          </w:rPr>
          <w:t>Use Case thông báo</w:t>
        </w:r>
      </w:ins>
      <w:bookmarkEnd w:id="3510"/>
    </w:p>
    <w:p w14:paraId="66B8D972" w14:textId="77777777" w:rsidR="003E4708" w:rsidRPr="00D62A08" w:rsidRDefault="003E4708" w:rsidP="00B73292">
      <w:pPr>
        <w:ind w:left="284"/>
        <w:jc w:val="both"/>
        <w:rPr>
          <w:rFonts w:ascii="Times New Roman" w:hAnsi="Times New Roman"/>
          <w:bCs/>
          <w:sz w:val="26"/>
          <w:szCs w:val="26"/>
        </w:rPr>
      </w:pPr>
    </w:p>
    <w:p w14:paraId="1EA31106" w14:textId="77777777" w:rsidR="00411D95" w:rsidRPr="00D62A08" w:rsidRDefault="00411D95" w:rsidP="00BF2C39">
      <w:pPr>
        <w:ind w:left="2160"/>
        <w:jc w:val="both"/>
        <w:rPr>
          <w:rFonts w:ascii="Times New Roman" w:hAnsi="Times New Roman"/>
          <w:bCs/>
          <w:sz w:val="26"/>
          <w:szCs w:val="26"/>
        </w:rPr>
      </w:pPr>
    </w:p>
    <w:p w14:paraId="70D0C2E8" w14:textId="15545AFC" w:rsidR="00411D95" w:rsidRDefault="00B73292" w:rsidP="00B73292">
      <w:pPr>
        <w:ind w:left="709"/>
        <w:jc w:val="both"/>
        <w:rPr>
          <w:ins w:id="3513" w:author="lợi đoàn" w:date="2024-11-30T01:39:00Z"/>
          <w:rFonts w:ascii="Times New Roman" w:hAnsi="Times New Roman"/>
          <w:bCs/>
          <w:sz w:val="26"/>
          <w:szCs w:val="26"/>
        </w:rPr>
      </w:pPr>
      <w:r>
        <w:rPr>
          <w:rFonts w:ascii="Times New Roman" w:hAnsi="Times New Roman"/>
          <w:bCs/>
          <w:sz w:val="26"/>
          <w:szCs w:val="26"/>
        </w:rPr>
        <w:t xml:space="preserve">- </w:t>
      </w:r>
      <w:r w:rsidR="00411D95" w:rsidRPr="00D62A08">
        <w:rPr>
          <w:rFonts w:ascii="Times New Roman" w:hAnsi="Times New Roman"/>
          <w:bCs/>
          <w:sz w:val="26"/>
          <w:szCs w:val="26"/>
        </w:rPr>
        <w:t>Mô tả Use Case Thông báo</w:t>
      </w:r>
    </w:p>
    <w:p w14:paraId="519F2D73" w14:textId="52DB9366" w:rsidR="00736477" w:rsidRPr="00B02D72" w:rsidRDefault="00736477" w:rsidP="00736477">
      <w:pPr>
        <w:pStyle w:val="Heading1"/>
        <w:ind w:left="720" w:firstLine="720"/>
        <w:rPr>
          <w:ins w:id="3514" w:author="lợi đoàn" w:date="2024-11-30T01:39:00Z"/>
          <w:rFonts w:ascii="Times New Roman" w:hAnsi="Times New Roman"/>
          <w:color w:val="000000" w:themeColor="text1"/>
          <w:sz w:val="26"/>
          <w:szCs w:val="26"/>
        </w:rPr>
      </w:pPr>
      <w:bookmarkStart w:id="3515" w:name="_Toc183825520"/>
      <w:ins w:id="3516" w:author="lợi đoàn" w:date="2024-11-30T01:39:00Z">
        <w:r w:rsidRPr="00B02D72">
          <w:rPr>
            <w:rFonts w:ascii="Times New Roman" w:hAnsi="Times New Roman"/>
            <w:color w:val="000000" w:themeColor="text1"/>
            <w:sz w:val="26"/>
            <w:szCs w:val="26"/>
          </w:rPr>
          <w:lastRenderedPageBreak/>
          <w:t xml:space="preserve">Bảng 3. </w:t>
        </w:r>
      </w:ins>
      <w:ins w:id="3517" w:author="lợi đoàn" w:date="2024-11-30T01:40:00Z">
        <w:r>
          <w:rPr>
            <w:rFonts w:ascii="Times New Roman" w:hAnsi="Times New Roman"/>
            <w:color w:val="000000" w:themeColor="text1"/>
            <w:sz w:val="26"/>
            <w:szCs w:val="26"/>
          </w:rPr>
          <w:t>7</w:t>
        </w:r>
      </w:ins>
      <w:ins w:id="3518" w:author="lợi đoàn" w:date="2024-11-30T01:39:00Z">
        <w:r w:rsidRPr="00B02D72">
          <w:rPr>
            <w:rFonts w:ascii="Times New Roman" w:hAnsi="Times New Roman"/>
            <w:color w:val="000000" w:themeColor="text1"/>
            <w:sz w:val="26"/>
            <w:szCs w:val="26"/>
          </w:rPr>
          <w:t xml:space="preserve">: Use Case </w:t>
        </w:r>
      </w:ins>
      <w:ins w:id="3519" w:author="lợi đoàn" w:date="2024-11-30T01:40:00Z">
        <w:r>
          <w:rPr>
            <w:rFonts w:ascii="Times New Roman" w:hAnsi="Times New Roman"/>
            <w:color w:val="000000" w:themeColor="text1"/>
            <w:sz w:val="26"/>
            <w:szCs w:val="26"/>
          </w:rPr>
          <w:t>thông báo</w:t>
        </w:r>
      </w:ins>
      <w:bookmarkEnd w:id="3515"/>
    </w:p>
    <w:p w14:paraId="02ECCDC8" w14:textId="77777777" w:rsidR="00736477" w:rsidRPr="00D62A08" w:rsidRDefault="00736477" w:rsidP="00B73292">
      <w:pPr>
        <w:ind w:left="709"/>
        <w:jc w:val="both"/>
        <w:rPr>
          <w:rFonts w:ascii="Times New Roman" w:hAnsi="Times New Roman"/>
          <w:bCs/>
          <w:sz w:val="26"/>
          <w:szCs w:val="26"/>
        </w:rPr>
      </w:pP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3"/>
        <w:gridCol w:w="3479"/>
      </w:tblGrid>
      <w:tr w:rsidR="00BF2C39" w:rsidRPr="00D62A08" w14:paraId="1D04B2BF" w14:textId="77777777" w:rsidTr="00B73292">
        <w:tc>
          <w:tcPr>
            <w:tcW w:w="3423" w:type="dxa"/>
          </w:tcPr>
          <w:p w14:paraId="13D2332C"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Tên Use Case</w:t>
            </w:r>
          </w:p>
        </w:tc>
        <w:tc>
          <w:tcPr>
            <w:tcW w:w="3479" w:type="dxa"/>
          </w:tcPr>
          <w:p w14:paraId="0201E040"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Thông báo</w:t>
            </w:r>
          </w:p>
        </w:tc>
      </w:tr>
      <w:tr w:rsidR="00BF2C39" w:rsidRPr="00D62A08" w14:paraId="604BDF39" w14:textId="77777777" w:rsidTr="00B73292">
        <w:tc>
          <w:tcPr>
            <w:tcW w:w="3423" w:type="dxa"/>
          </w:tcPr>
          <w:p w14:paraId="584A0568"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Tác nhân</w:t>
            </w:r>
          </w:p>
        </w:tc>
        <w:tc>
          <w:tcPr>
            <w:tcW w:w="3479" w:type="dxa"/>
          </w:tcPr>
          <w:p w14:paraId="2ABE4438"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Bệnh nhân, Bác sĩ</w:t>
            </w:r>
          </w:p>
        </w:tc>
      </w:tr>
      <w:tr w:rsidR="00BF2C39" w:rsidRPr="00D62A08" w14:paraId="053117B8" w14:textId="77777777" w:rsidTr="00B73292">
        <w:tc>
          <w:tcPr>
            <w:tcW w:w="3423" w:type="dxa"/>
          </w:tcPr>
          <w:p w14:paraId="59BF8777"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Điều kiện đầu vào</w:t>
            </w:r>
          </w:p>
        </w:tc>
        <w:tc>
          <w:tcPr>
            <w:tcW w:w="3479" w:type="dxa"/>
          </w:tcPr>
          <w:p w14:paraId="23BCC071"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Người dùng đã đăng nhập</w:t>
            </w:r>
          </w:p>
          <w:p w14:paraId="1B2F6B39"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Nhấn vào thông báo</w:t>
            </w:r>
          </w:p>
        </w:tc>
      </w:tr>
      <w:tr w:rsidR="00BF2C39" w:rsidRPr="00D62A08" w14:paraId="1FE9A6B8" w14:textId="77777777" w:rsidTr="00B73292">
        <w:tc>
          <w:tcPr>
            <w:tcW w:w="3423" w:type="dxa"/>
          </w:tcPr>
          <w:p w14:paraId="47678F30"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Kết quả đầu ra</w:t>
            </w:r>
          </w:p>
        </w:tc>
        <w:tc>
          <w:tcPr>
            <w:tcW w:w="3479" w:type="dxa"/>
          </w:tcPr>
          <w:p w14:paraId="6AECF7C1"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 xml:space="preserve">Người dùng và Bác sĩ xem được những thông báo đã nhận </w:t>
            </w:r>
          </w:p>
        </w:tc>
      </w:tr>
      <w:tr w:rsidR="00BF2C39" w:rsidRPr="00D62A08" w14:paraId="081BB074" w14:textId="77777777" w:rsidTr="00B73292">
        <w:tc>
          <w:tcPr>
            <w:tcW w:w="3423" w:type="dxa"/>
          </w:tcPr>
          <w:p w14:paraId="61ADA135"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Mô tả</w:t>
            </w:r>
          </w:p>
        </w:tc>
        <w:tc>
          <w:tcPr>
            <w:tcW w:w="3479" w:type="dxa"/>
          </w:tcPr>
          <w:p w14:paraId="5D0E4937"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Use case cho phép người dùng và Bác sĩ xem được những thông báo đã nhận</w:t>
            </w:r>
          </w:p>
        </w:tc>
      </w:tr>
    </w:tbl>
    <w:p w14:paraId="294D1414" w14:textId="77777777" w:rsidR="00411D95" w:rsidRDefault="00411D95" w:rsidP="00BF2C39">
      <w:pPr>
        <w:ind w:left="1800"/>
        <w:jc w:val="both"/>
        <w:rPr>
          <w:ins w:id="3520" w:author="lợi đoàn" w:date="2024-11-29T12:05:00Z"/>
          <w:rFonts w:ascii="Times New Roman" w:hAnsi="Times New Roman"/>
          <w:bCs/>
          <w:sz w:val="26"/>
          <w:szCs w:val="26"/>
        </w:rPr>
      </w:pPr>
    </w:p>
    <w:p w14:paraId="4E74B137" w14:textId="77777777" w:rsidR="000F38FB" w:rsidRPr="00D62A08" w:rsidRDefault="000F38FB" w:rsidP="00BF2C39">
      <w:pPr>
        <w:ind w:left="1800"/>
        <w:jc w:val="both"/>
        <w:rPr>
          <w:rFonts w:ascii="Times New Roman" w:hAnsi="Times New Roman"/>
          <w:bCs/>
          <w:sz w:val="26"/>
          <w:szCs w:val="26"/>
        </w:rPr>
      </w:pPr>
    </w:p>
    <w:p w14:paraId="0D08171D" w14:textId="3855E927" w:rsidR="00411D95" w:rsidRDefault="00B73292" w:rsidP="00B73292">
      <w:pPr>
        <w:ind w:left="709"/>
        <w:jc w:val="both"/>
        <w:rPr>
          <w:ins w:id="3521" w:author="lợi đoàn" w:date="2024-11-29T12:05:00Z"/>
          <w:rFonts w:ascii="Times New Roman" w:hAnsi="Times New Roman"/>
          <w:bCs/>
          <w:sz w:val="26"/>
          <w:szCs w:val="26"/>
        </w:rPr>
      </w:pPr>
      <w:r>
        <w:rPr>
          <w:rFonts w:ascii="Times New Roman" w:hAnsi="Times New Roman"/>
          <w:bCs/>
          <w:sz w:val="26"/>
          <w:szCs w:val="26"/>
        </w:rPr>
        <w:t xml:space="preserve">- </w:t>
      </w:r>
      <w:r w:rsidR="00411D95" w:rsidRPr="00D62A08">
        <w:rPr>
          <w:rFonts w:ascii="Times New Roman" w:hAnsi="Times New Roman"/>
          <w:bCs/>
          <w:sz w:val="26"/>
          <w:szCs w:val="26"/>
        </w:rPr>
        <w:t>Dòng chính Use Case Thông báo</w:t>
      </w:r>
    </w:p>
    <w:p w14:paraId="641B2BFC" w14:textId="08475B9E" w:rsidR="000F38FB" w:rsidRPr="00736477" w:rsidRDefault="00736477">
      <w:pPr>
        <w:pStyle w:val="Heading1"/>
        <w:ind w:left="720" w:firstLine="720"/>
        <w:rPr>
          <w:rFonts w:ascii="Times New Roman" w:hAnsi="Times New Roman"/>
          <w:color w:val="000000" w:themeColor="text1"/>
          <w:sz w:val="26"/>
          <w:szCs w:val="26"/>
          <w:rPrChange w:id="3522" w:author="lợi đoàn" w:date="2024-11-30T01:40:00Z">
            <w:rPr>
              <w:rFonts w:ascii="Times New Roman" w:hAnsi="Times New Roman"/>
              <w:bCs/>
              <w:sz w:val="26"/>
              <w:szCs w:val="26"/>
            </w:rPr>
          </w:rPrChange>
        </w:rPr>
        <w:pPrChange w:id="3523" w:author="lợi đoàn" w:date="2024-11-30T01:40:00Z">
          <w:pPr>
            <w:ind w:left="709"/>
            <w:jc w:val="both"/>
          </w:pPr>
        </w:pPrChange>
      </w:pPr>
      <w:bookmarkStart w:id="3524" w:name="_Toc183825521"/>
      <w:ins w:id="3525" w:author="lợi đoàn" w:date="2024-11-30T01:40:00Z">
        <w:r w:rsidRPr="00B02D72">
          <w:rPr>
            <w:rFonts w:ascii="Times New Roman" w:hAnsi="Times New Roman"/>
            <w:color w:val="000000" w:themeColor="text1"/>
            <w:sz w:val="26"/>
            <w:szCs w:val="26"/>
          </w:rPr>
          <w:t xml:space="preserve">Bảng 3. </w:t>
        </w:r>
        <w:r>
          <w:rPr>
            <w:rFonts w:ascii="Times New Roman" w:hAnsi="Times New Roman"/>
            <w:color w:val="000000" w:themeColor="text1"/>
            <w:sz w:val="26"/>
            <w:szCs w:val="26"/>
          </w:rPr>
          <w:t>8</w:t>
        </w:r>
        <w:r w:rsidRPr="00B02D72">
          <w:rPr>
            <w:rFonts w:ascii="Times New Roman" w:hAnsi="Times New Roman"/>
            <w:color w:val="000000" w:themeColor="text1"/>
            <w:sz w:val="26"/>
            <w:szCs w:val="26"/>
          </w:rPr>
          <w:t xml:space="preserve">: Use Case </w:t>
        </w:r>
      </w:ins>
      <w:ins w:id="3526" w:author="lợi đoàn" w:date="2024-11-30T01:41:00Z">
        <w:r w:rsidR="009F72BE">
          <w:rPr>
            <w:rFonts w:ascii="Times New Roman" w:hAnsi="Times New Roman"/>
            <w:color w:val="000000" w:themeColor="text1"/>
            <w:sz w:val="26"/>
            <w:szCs w:val="26"/>
          </w:rPr>
          <w:t>D</w:t>
        </w:r>
      </w:ins>
      <w:ins w:id="3527" w:author="lợi đoàn" w:date="2024-11-30T01:40:00Z">
        <w:r w:rsidR="009F72BE">
          <w:rPr>
            <w:rFonts w:ascii="Times New Roman" w:hAnsi="Times New Roman"/>
            <w:color w:val="000000" w:themeColor="text1"/>
            <w:sz w:val="26"/>
            <w:szCs w:val="26"/>
          </w:rPr>
          <w:t>òng chính</w:t>
        </w:r>
      </w:ins>
      <w:ins w:id="3528" w:author="lợi đoàn" w:date="2024-11-30T01:41:00Z">
        <w:r w:rsidR="009F72BE">
          <w:rPr>
            <w:rFonts w:ascii="Times New Roman" w:hAnsi="Times New Roman"/>
            <w:color w:val="000000" w:themeColor="text1"/>
            <w:sz w:val="26"/>
            <w:szCs w:val="26"/>
          </w:rPr>
          <w:t xml:space="preserve"> </w:t>
        </w:r>
      </w:ins>
      <w:ins w:id="3529" w:author="lợi đoàn" w:date="2024-11-30T01:40:00Z">
        <w:r>
          <w:rPr>
            <w:rFonts w:ascii="Times New Roman" w:hAnsi="Times New Roman"/>
            <w:color w:val="000000" w:themeColor="text1"/>
            <w:sz w:val="26"/>
            <w:szCs w:val="26"/>
          </w:rPr>
          <w:t>thông báo</w:t>
        </w:r>
      </w:ins>
      <w:bookmarkEnd w:id="3524"/>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520"/>
        <w:gridCol w:w="4703"/>
      </w:tblGrid>
      <w:tr w:rsidR="00BF2C39" w:rsidRPr="00D62A08" w14:paraId="2E46A139" w14:textId="77777777" w:rsidTr="00B73292">
        <w:tc>
          <w:tcPr>
            <w:tcW w:w="679" w:type="dxa"/>
          </w:tcPr>
          <w:p w14:paraId="0A6B70D5"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STT</w:t>
            </w:r>
          </w:p>
        </w:tc>
        <w:tc>
          <w:tcPr>
            <w:tcW w:w="1520" w:type="dxa"/>
          </w:tcPr>
          <w:p w14:paraId="56D43ED2"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Thực hiện</w:t>
            </w:r>
          </w:p>
        </w:tc>
        <w:tc>
          <w:tcPr>
            <w:tcW w:w="4703" w:type="dxa"/>
          </w:tcPr>
          <w:p w14:paraId="277AD4E8"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Hành động</w:t>
            </w:r>
          </w:p>
        </w:tc>
      </w:tr>
      <w:tr w:rsidR="00BF2C39" w:rsidRPr="00D62A08" w14:paraId="3F0F0A94" w14:textId="77777777" w:rsidTr="00B73292">
        <w:tc>
          <w:tcPr>
            <w:tcW w:w="679" w:type="dxa"/>
          </w:tcPr>
          <w:p w14:paraId="66A3D27C"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1</w:t>
            </w:r>
          </w:p>
        </w:tc>
        <w:tc>
          <w:tcPr>
            <w:tcW w:w="1520" w:type="dxa"/>
          </w:tcPr>
          <w:p w14:paraId="35CEC387"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Tác nhân</w:t>
            </w:r>
          </w:p>
        </w:tc>
        <w:tc>
          <w:tcPr>
            <w:tcW w:w="4703" w:type="dxa"/>
          </w:tcPr>
          <w:p w14:paraId="582FDBC5"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Người dùng đăng nhập thành công</w:t>
            </w:r>
          </w:p>
        </w:tc>
      </w:tr>
      <w:tr w:rsidR="00BF2C39" w:rsidRPr="00D62A08" w14:paraId="1AAD1C59" w14:textId="77777777" w:rsidTr="00B73292">
        <w:tc>
          <w:tcPr>
            <w:tcW w:w="679" w:type="dxa"/>
          </w:tcPr>
          <w:p w14:paraId="3F15ACD4"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2</w:t>
            </w:r>
          </w:p>
        </w:tc>
        <w:tc>
          <w:tcPr>
            <w:tcW w:w="1520" w:type="dxa"/>
          </w:tcPr>
          <w:p w14:paraId="3D940B6B"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Tác nhân</w:t>
            </w:r>
          </w:p>
        </w:tc>
        <w:tc>
          <w:tcPr>
            <w:tcW w:w="4703" w:type="dxa"/>
          </w:tcPr>
          <w:p w14:paraId="7386EFDE"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Nhấn xem thông báo</w:t>
            </w:r>
          </w:p>
        </w:tc>
      </w:tr>
      <w:tr w:rsidR="00BF2C39" w:rsidRPr="00D62A08" w14:paraId="758207D5" w14:textId="77777777" w:rsidTr="00B73292">
        <w:tc>
          <w:tcPr>
            <w:tcW w:w="679" w:type="dxa"/>
          </w:tcPr>
          <w:p w14:paraId="7E25502E"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3</w:t>
            </w:r>
          </w:p>
        </w:tc>
        <w:tc>
          <w:tcPr>
            <w:tcW w:w="1520" w:type="dxa"/>
          </w:tcPr>
          <w:p w14:paraId="7881EA58"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Hệ thống</w:t>
            </w:r>
          </w:p>
        </w:tc>
        <w:tc>
          <w:tcPr>
            <w:tcW w:w="4703" w:type="dxa"/>
          </w:tcPr>
          <w:p w14:paraId="2B083911" w14:textId="77777777" w:rsidR="00411D95" w:rsidRPr="00D62A08" w:rsidRDefault="00411D95" w:rsidP="00BF2C39">
            <w:pPr>
              <w:jc w:val="both"/>
              <w:rPr>
                <w:rFonts w:ascii="Times New Roman" w:hAnsi="Times New Roman"/>
                <w:sz w:val="26"/>
                <w:szCs w:val="26"/>
              </w:rPr>
            </w:pPr>
            <w:r w:rsidRPr="00D62A08">
              <w:rPr>
                <w:rFonts w:ascii="Times New Roman" w:hAnsi="Times New Roman"/>
                <w:bCs/>
                <w:sz w:val="26"/>
                <w:szCs w:val="26"/>
              </w:rPr>
              <w:t>Trả về thông báo</w:t>
            </w:r>
          </w:p>
        </w:tc>
      </w:tr>
    </w:tbl>
    <w:p w14:paraId="35D3D67C" w14:textId="77777777" w:rsidR="00B73292" w:rsidRDefault="00B73292" w:rsidP="00B73292">
      <w:pPr>
        <w:ind w:left="2160"/>
        <w:jc w:val="both"/>
        <w:rPr>
          <w:rFonts w:ascii="Times New Roman" w:hAnsi="Times New Roman"/>
          <w:bCs/>
          <w:sz w:val="26"/>
          <w:szCs w:val="26"/>
        </w:rPr>
      </w:pPr>
    </w:p>
    <w:p w14:paraId="6862FCE6" w14:textId="77777777" w:rsidR="000A08FA" w:rsidRDefault="000A08FA">
      <w:pPr>
        <w:spacing w:after="160" w:line="259" w:lineRule="auto"/>
        <w:rPr>
          <w:rFonts w:ascii="Times New Roman" w:hAnsi="Times New Roman"/>
          <w:bCs/>
          <w:sz w:val="26"/>
          <w:szCs w:val="26"/>
        </w:rPr>
      </w:pPr>
      <w:r>
        <w:rPr>
          <w:rFonts w:ascii="Times New Roman" w:hAnsi="Times New Roman"/>
          <w:bCs/>
          <w:sz w:val="26"/>
          <w:szCs w:val="26"/>
        </w:rPr>
        <w:br w:type="page"/>
      </w:r>
    </w:p>
    <w:p w14:paraId="66AD80AD" w14:textId="388CE629" w:rsidR="00903695" w:rsidRDefault="00B73292" w:rsidP="00B73292">
      <w:pPr>
        <w:ind w:left="709"/>
        <w:jc w:val="both"/>
        <w:rPr>
          <w:rFonts w:ascii="Times New Roman" w:hAnsi="Times New Roman"/>
          <w:bCs/>
          <w:sz w:val="26"/>
          <w:szCs w:val="26"/>
        </w:rPr>
      </w:pPr>
      <w:r>
        <w:rPr>
          <w:rFonts w:ascii="Times New Roman" w:hAnsi="Times New Roman"/>
          <w:bCs/>
          <w:sz w:val="26"/>
          <w:szCs w:val="26"/>
        </w:rPr>
        <w:lastRenderedPageBreak/>
        <w:t xml:space="preserve">- </w:t>
      </w:r>
      <w:r w:rsidR="00903695" w:rsidRPr="00D62A08">
        <w:rPr>
          <w:rFonts w:ascii="Times New Roman" w:hAnsi="Times New Roman"/>
          <w:bCs/>
          <w:sz w:val="26"/>
          <w:szCs w:val="26"/>
        </w:rPr>
        <w:t>Biểu đồ tuần tự chức năng thông báo</w:t>
      </w:r>
    </w:p>
    <w:p w14:paraId="10668E3C" w14:textId="77777777" w:rsidR="000A08FA" w:rsidRPr="00D62A08" w:rsidRDefault="000A08FA" w:rsidP="00B73292">
      <w:pPr>
        <w:ind w:left="709"/>
        <w:jc w:val="both"/>
        <w:rPr>
          <w:rFonts w:ascii="Times New Roman" w:hAnsi="Times New Roman"/>
          <w:bCs/>
          <w:sz w:val="26"/>
          <w:szCs w:val="26"/>
        </w:rPr>
      </w:pPr>
    </w:p>
    <w:p w14:paraId="292E4B69" w14:textId="77777777" w:rsidR="00903695" w:rsidRDefault="00903695" w:rsidP="00B73292">
      <w:pPr>
        <w:ind w:left="993"/>
        <w:jc w:val="both"/>
        <w:rPr>
          <w:ins w:id="3530" w:author="lợi đoàn" w:date="2024-11-30T01:41:00Z"/>
          <w:rFonts w:ascii="Times New Roman" w:hAnsi="Times New Roman"/>
          <w:bCs/>
          <w:sz w:val="26"/>
          <w:szCs w:val="26"/>
        </w:rPr>
      </w:pPr>
      <w:r w:rsidRPr="00D62A08">
        <w:rPr>
          <w:rFonts w:ascii="Times New Roman" w:hAnsi="Times New Roman"/>
          <w:bCs/>
          <w:noProof/>
          <w:sz w:val="26"/>
          <w:szCs w:val="26"/>
        </w:rPr>
        <w:drawing>
          <wp:inline distT="0" distB="0" distL="0" distR="0" wp14:anchorId="700FB776" wp14:editId="25FE0C2D">
            <wp:extent cx="3838980" cy="195349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4">
                      <a:extLst>
                        <a:ext uri="{28A0092B-C50C-407E-A947-70E740481C1C}">
                          <a14:useLocalDpi xmlns:a14="http://schemas.microsoft.com/office/drawing/2010/main" val="0"/>
                        </a:ext>
                      </a:extLst>
                    </a:blip>
                    <a:stretch>
                      <a:fillRect/>
                    </a:stretch>
                  </pic:blipFill>
                  <pic:spPr>
                    <a:xfrm>
                      <a:off x="0" y="0"/>
                      <a:ext cx="3864747" cy="1966603"/>
                    </a:xfrm>
                    <a:prstGeom prst="rect">
                      <a:avLst/>
                    </a:prstGeom>
                  </pic:spPr>
                </pic:pic>
              </a:graphicData>
            </a:graphic>
          </wp:inline>
        </w:drawing>
      </w:r>
    </w:p>
    <w:p w14:paraId="30E57D2D" w14:textId="6E944ADF" w:rsidR="00FB3AE8" w:rsidRPr="007B4A50" w:rsidRDefault="00FB3AE8">
      <w:pPr>
        <w:pStyle w:val="Caption"/>
        <w:jc w:val="center"/>
        <w:outlineLvl w:val="0"/>
        <w:rPr>
          <w:rFonts w:ascii="Times New Roman" w:hAnsi="Times New Roman"/>
          <w:sz w:val="26"/>
          <w:szCs w:val="26"/>
        </w:rPr>
        <w:pPrChange w:id="3531" w:author="lợi đoàn" w:date="2024-11-30T01:41:00Z">
          <w:pPr>
            <w:ind w:left="993"/>
            <w:jc w:val="both"/>
          </w:pPr>
        </w:pPrChange>
      </w:pPr>
      <w:bookmarkStart w:id="3532" w:name="_Toc183825522"/>
      <w:ins w:id="3533" w:author="lợi đoàn" w:date="2024-11-30T01:41:00Z">
        <w:r w:rsidRPr="00D62A08">
          <w:rPr>
            <w:rFonts w:ascii="Times New Roman" w:hAnsi="Times New Roman"/>
            <w:color w:val="auto"/>
            <w:sz w:val="26"/>
            <w:szCs w:val="26"/>
          </w:rPr>
          <w:t xml:space="preserve">Hình </w:t>
        </w:r>
        <w:r>
          <w:rPr>
            <w:rFonts w:ascii="Times New Roman" w:hAnsi="Times New Roman"/>
            <w:color w:val="auto"/>
            <w:sz w:val="26"/>
            <w:szCs w:val="26"/>
          </w:rPr>
          <w:t>3</w:t>
        </w:r>
        <w:r w:rsidRPr="00D62A08">
          <w:rPr>
            <w:rFonts w:ascii="Times New Roman" w:hAnsi="Times New Roman"/>
            <w:color w:val="auto"/>
            <w:sz w:val="26"/>
            <w:szCs w:val="26"/>
          </w:rPr>
          <w:t xml:space="preserve">. </w:t>
        </w:r>
        <w:r>
          <w:rPr>
            <w:rFonts w:ascii="Times New Roman" w:hAnsi="Times New Roman"/>
            <w:color w:val="auto"/>
            <w:sz w:val="26"/>
            <w:szCs w:val="26"/>
          </w:rPr>
          <w:t>8</w:t>
        </w:r>
        <w:r w:rsidRPr="00D62A08">
          <w:rPr>
            <w:rFonts w:ascii="Times New Roman" w:hAnsi="Times New Roman"/>
            <w:color w:val="auto"/>
            <w:sz w:val="26"/>
            <w:szCs w:val="26"/>
          </w:rPr>
          <w:t xml:space="preserve">: </w:t>
        </w:r>
        <w:r>
          <w:rPr>
            <w:rFonts w:ascii="Times New Roman" w:hAnsi="Times New Roman"/>
            <w:color w:val="auto"/>
            <w:sz w:val="26"/>
            <w:szCs w:val="26"/>
          </w:rPr>
          <w:t>Tuần Tự chức năng thông báo</w:t>
        </w:r>
      </w:ins>
      <w:bookmarkEnd w:id="3532"/>
    </w:p>
    <w:p w14:paraId="292163BF" w14:textId="77777777" w:rsidR="00411D95" w:rsidRPr="00D62A08" w:rsidRDefault="00411D95" w:rsidP="00BF2C39">
      <w:pPr>
        <w:jc w:val="both"/>
        <w:rPr>
          <w:rFonts w:ascii="Times New Roman" w:hAnsi="Times New Roman"/>
          <w:b/>
          <w:bCs/>
          <w:i/>
          <w:iCs/>
          <w:sz w:val="26"/>
          <w:szCs w:val="26"/>
        </w:rPr>
      </w:pPr>
    </w:p>
    <w:p w14:paraId="6DD0196B" w14:textId="358E130E" w:rsidR="00B3647F" w:rsidRPr="00D62A08" w:rsidRDefault="00B3647F" w:rsidP="00913CD9">
      <w:pPr>
        <w:numPr>
          <w:ilvl w:val="2"/>
          <w:numId w:val="3"/>
        </w:numPr>
        <w:tabs>
          <w:tab w:val="left" w:pos="540"/>
        </w:tabs>
        <w:spacing w:after="120"/>
        <w:ind w:hanging="11"/>
        <w:jc w:val="both"/>
        <w:outlineLvl w:val="2"/>
        <w:rPr>
          <w:rFonts w:ascii="Times New Roman" w:hAnsi="Times New Roman"/>
          <w:b/>
          <w:bCs/>
          <w:i/>
          <w:iCs/>
          <w:sz w:val="26"/>
          <w:szCs w:val="26"/>
        </w:rPr>
      </w:pPr>
      <w:bookmarkStart w:id="3534" w:name="_Toc183541838"/>
      <w:bookmarkStart w:id="3535" w:name="_Toc183825523"/>
      <w:r w:rsidRPr="00D62A08">
        <w:rPr>
          <w:rFonts w:ascii="Times New Roman" w:hAnsi="Times New Roman"/>
          <w:b/>
          <w:bCs/>
          <w:i/>
          <w:iCs/>
          <w:sz w:val="26"/>
          <w:szCs w:val="26"/>
        </w:rPr>
        <w:t xml:space="preserve">Chức năng </w:t>
      </w:r>
      <w:ins w:id="3536" w:author="lợi đoàn" w:date="2024-11-29T11:35:00Z">
        <w:r w:rsidR="00A52635">
          <w:rPr>
            <w:rFonts w:ascii="Times New Roman" w:hAnsi="Times New Roman"/>
            <w:b/>
            <w:i/>
            <w:iCs/>
            <w:sz w:val="26"/>
            <w:szCs w:val="26"/>
          </w:rPr>
          <w:t>Q</w:t>
        </w:r>
      </w:ins>
      <w:del w:id="3537" w:author="lợi đoàn" w:date="2024-11-29T11:35:00Z">
        <w:r w:rsidRPr="00A52635" w:rsidDel="00A52635">
          <w:rPr>
            <w:rFonts w:ascii="Times New Roman" w:hAnsi="Times New Roman"/>
            <w:b/>
            <w:i/>
            <w:iCs/>
            <w:sz w:val="26"/>
            <w:szCs w:val="26"/>
            <w:rPrChange w:id="3538" w:author="lợi đoàn" w:date="2024-11-29T11:35:00Z">
              <w:rPr>
                <w:rFonts w:ascii="Times New Roman" w:hAnsi="Times New Roman"/>
                <w:bCs/>
                <w:sz w:val="26"/>
                <w:szCs w:val="26"/>
              </w:rPr>
            </w:rPrChange>
          </w:rPr>
          <w:delText>Q</w:delText>
        </w:r>
      </w:del>
      <w:r w:rsidRPr="00A52635">
        <w:rPr>
          <w:rFonts w:ascii="Times New Roman" w:hAnsi="Times New Roman"/>
          <w:b/>
          <w:i/>
          <w:iCs/>
          <w:sz w:val="26"/>
          <w:szCs w:val="26"/>
          <w:rPrChange w:id="3539" w:author="lợi đoàn" w:date="2024-11-29T11:35:00Z">
            <w:rPr>
              <w:rFonts w:ascii="Times New Roman" w:hAnsi="Times New Roman"/>
              <w:bCs/>
              <w:sz w:val="26"/>
              <w:szCs w:val="26"/>
            </w:rPr>
          </w:rPrChange>
        </w:rPr>
        <w:t>uản lý và đặt lịch khám cho bệnh nhân</w:t>
      </w:r>
      <w:bookmarkEnd w:id="3534"/>
      <w:bookmarkEnd w:id="3535"/>
    </w:p>
    <w:p w14:paraId="6D5F91A2" w14:textId="2FF94EAD" w:rsidR="00411D95" w:rsidRPr="00D62A08" w:rsidRDefault="000A08FA" w:rsidP="000A08FA">
      <w:pPr>
        <w:ind w:left="709"/>
        <w:jc w:val="both"/>
        <w:rPr>
          <w:rFonts w:ascii="Times New Roman" w:hAnsi="Times New Roman"/>
          <w:bCs/>
          <w:sz w:val="26"/>
          <w:szCs w:val="26"/>
        </w:rPr>
      </w:pPr>
      <w:r>
        <w:rPr>
          <w:rFonts w:ascii="Times New Roman" w:hAnsi="Times New Roman"/>
          <w:bCs/>
          <w:sz w:val="26"/>
          <w:szCs w:val="26"/>
        </w:rPr>
        <w:t xml:space="preserve">- </w:t>
      </w:r>
      <w:r w:rsidR="00411D95" w:rsidRPr="00D62A08">
        <w:rPr>
          <w:rFonts w:ascii="Times New Roman" w:hAnsi="Times New Roman"/>
          <w:bCs/>
          <w:sz w:val="26"/>
          <w:szCs w:val="26"/>
        </w:rPr>
        <w:t>Biểu đồ Use Case Quản lý và đặt lịch khám cho bệnh nhân</w:t>
      </w:r>
    </w:p>
    <w:p w14:paraId="0662D7CF" w14:textId="77777777" w:rsidR="00411D95" w:rsidRDefault="00411D95" w:rsidP="000A08FA">
      <w:pPr>
        <w:ind w:left="567"/>
        <w:jc w:val="both"/>
        <w:rPr>
          <w:ins w:id="3540" w:author="lợi đoàn" w:date="2024-11-30T01:41:00Z"/>
          <w:rFonts w:ascii="Times New Roman" w:hAnsi="Times New Roman"/>
          <w:bCs/>
          <w:sz w:val="26"/>
          <w:szCs w:val="26"/>
        </w:rPr>
      </w:pPr>
      <w:r w:rsidRPr="00D62A08">
        <w:rPr>
          <w:rFonts w:ascii="Times New Roman" w:hAnsi="Times New Roman"/>
          <w:bCs/>
          <w:noProof/>
          <w:sz w:val="26"/>
          <w:szCs w:val="26"/>
        </w:rPr>
        <w:drawing>
          <wp:inline distT="0" distB="0" distL="0" distR="0" wp14:anchorId="332D2402" wp14:editId="65CB3578">
            <wp:extent cx="4820430" cy="168604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5">
                      <a:extLst>
                        <a:ext uri="{28A0092B-C50C-407E-A947-70E740481C1C}">
                          <a14:useLocalDpi xmlns:a14="http://schemas.microsoft.com/office/drawing/2010/main" val="0"/>
                        </a:ext>
                      </a:extLst>
                    </a:blip>
                    <a:stretch>
                      <a:fillRect/>
                    </a:stretch>
                  </pic:blipFill>
                  <pic:spPr>
                    <a:xfrm>
                      <a:off x="0" y="0"/>
                      <a:ext cx="4849400" cy="1696182"/>
                    </a:xfrm>
                    <a:prstGeom prst="rect">
                      <a:avLst/>
                    </a:prstGeom>
                  </pic:spPr>
                </pic:pic>
              </a:graphicData>
            </a:graphic>
          </wp:inline>
        </w:drawing>
      </w:r>
    </w:p>
    <w:p w14:paraId="2DD802B7" w14:textId="7D122F33" w:rsidR="00FB3AE8" w:rsidRPr="007B4A50" w:rsidRDefault="00FB3AE8">
      <w:pPr>
        <w:pStyle w:val="Caption"/>
        <w:jc w:val="center"/>
        <w:outlineLvl w:val="0"/>
        <w:rPr>
          <w:rFonts w:ascii="Times New Roman" w:hAnsi="Times New Roman"/>
          <w:sz w:val="26"/>
          <w:szCs w:val="26"/>
        </w:rPr>
        <w:pPrChange w:id="3541" w:author="lợi đoàn" w:date="2024-11-30T01:44:00Z">
          <w:pPr>
            <w:ind w:left="567"/>
            <w:jc w:val="both"/>
          </w:pPr>
        </w:pPrChange>
      </w:pPr>
      <w:bookmarkStart w:id="3542" w:name="_Toc183825524"/>
      <w:ins w:id="3543" w:author="lợi đoàn" w:date="2024-11-30T01:42:00Z">
        <w:r w:rsidRPr="00D62A08">
          <w:rPr>
            <w:rFonts w:ascii="Times New Roman" w:hAnsi="Times New Roman"/>
            <w:color w:val="auto"/>
            <w:sz w:val="26"/>
            <w:szCs w:val="26"/>
          </w:rPr>
          <w:t xml:space="preserve">Hình </w:t>
        </w:r>
        <w:r>
          <w:rPr>
            <w:rFonts w:ascii="Times New Roman" w:hAnsi="Times New Roman"/>
            <w:color w:val="auto"/>
            <w:sz w:val="26"/>
            <w:szCs w:val="26"/>
          </w:rPr>
          <w:t>3</w:t>
        </w:r>
        <w:r w:rsidRPr="00D62A08">
          <w:rPr>
            <w:rFonts w:ascii="Times New Roman" w:hAnsi="Times New Roman"/>
            <w:color w:val="auto"/>
            <w:sz w:val="26"/>
            <w:szCs w:val="26"/>
          </w:rPr>
          <w:t xml:space="preserve">. </w:t>
        </w:r>
        <w:r>
          <w:rPr>
            <w:rFonts w:ascii="Times New Roman" w:hAnsi="Times New Roman"/>
            <w:color w:val="auto"/>
            <w:sz w:val="26"/>
            <w:szCs w:val="26"/>
          </w:rPr>
          <w:t>9</w:t>
        </w:r>
        <w:r w:rsidRPr="00D62A08">
          <w:rPr>
            <w:rFonts w:ascii="Times New Roman" w:hAnsi="Times New Roman"/>
            <w:color w:val="auto"/>
            <w:sz w:val="26"/>
            <w:szCs w:val="26"/>
          </w:rPr>
          <w:t xml:space="preserve">: </w:t>
        </w:r>
        <w:r>
          <w:rPr>
            <w:rFonts w:ascii="Times New Roman" w:hAnsi="Times New Roman"/>
            <w:color w:val="auto"/>
            <w:sz w:val="26"/>
            <w:szCs w:val="26"/>
          </w:rPr>
          <w:t>Use Case Quản lý đặt lịch</w:t>
        </w:r>
      </w:ins>
      <w:bookmarkEnd w:id="3542"/>
    </w:p>
    <w:p w14:paraId="18FDDFAB" w14:textId="77777777" w:rsidR="00411D95" w:rsidRPr="00D62A08" w:rsidRDefault="00411D95" w:rsidP="00BF2C39">
      <w:pPr>
        <w:ind w:left="2160"/>
        <w:jc w:val="both"/>
        <w:rPr>
          <w:rFonts w:ascii="Times New Roman" w:hAnsi="Times New Roman"/>
          <w:bCs/>
          <w:sz w:val="26"/>
          <w:szCs w:val="26"/>
        </w:rPr>
      </w:pPr>
    </w:p>
    <w:p w14:paraId="5E7A50D3" w14:textId="5A265A7C" w:rsidR="00411D95" w:rsidRDefault="000A08FA" w:rsidP="000A08FA">
      <w:pPr>
        <w:ind w:left="709"/>
        <w:jc w:val="both"/>
        <w:rPr>
          <w:ins w:id="3544" w:author="lợi đoàn" w:date="2024-11-30T01:42:00Z"/>
          <w:rFonts w:ascii="Times New Roman" w:hAnsi="Times New Roman"/>
          <w:bCs/>
          <w:sz w:val="26"/>
          <w:szCs w:val="26"/>
        </w:rPr>
      </w:pPr>
      <w:r>
        <w:rPr>
          <w:rFonts w:ascii="Times New Roman" w:hAnsi="Times New Roman"/>
          <w:bCs/>
          <w:sz w:val="26"/>
          <w:szCs w:val="26"/>
        </w:rPr>
        <w:t xml:space="preserve">- </w:t>
      </w:r>
      <w:r w:rsidR="00411D95" w:rsidRPr="00D62A08">
        <w:rPr>
          <w:rFonts w:ascii="Times New Roman" w:hAnsi="Times New Roman"/>
          <w:bCs/>
          <w:sz w:val="26"/>
          <w:szCs w:val="26"/>
        </w:rPr>
        <w:t>Mô tả Use Case Quản lý và đặt lịch khám cho bệnh nhân</w:t>
      </w:r>
    </w:p>
    <w:p w14:paraId="67374F5C" w14:textId="03F4DAC5" w:rsidR="00050ECF" w:rsidRPr="00050ECF" w:rsidRDefault="00050ECF">
      <w:pPr>
        <w:pStyle w:val="Heading1"/>
        <w:ind w:left="720" w:firstLine="720"/>
        <w:rPr>
          <w:rFonts w:ascii="Times New Roman" w:hAnsi="Times New Roman"/>
          <w:color w:val="000000" w:themeColor="text1"/>
          <w:sz w:val="26"/>
          <w:szCs w:val="26"/>
          <w:rPrChange w:id="3545" w:author="lợi đoàn" w:date="2024-11-30T01:42:00Z">
            <w:rPr>
              <w:rFonts w:ascii="Times New Roman" w:hAnsi="Times New Roman"/>
              <w:bCs/>
              <w:sz w:val="26"/>
              <w:szCs w:val="26"/>
            </w:rPr>
          </w:rPrChange>
        </w:rPr>
        <w:pPrChange w:id="3546" w:author="lợi đoàn" w:date="2024-11-30T01:42:00Z">
          <w:pPr>
            <w:ind w:left="709"/>
            <w:jc w:val="both"/>
          </w:pPr>
        </w:pPrChange>
      </w:pPr>
      <w:bookmarkStart w:id="3547" w:name="_Toc183825525"/>
      <w:ins w:id="3548" w:author="lợi đoàn" w:date="2024-11-30T01:42:00Z">
        <w:r w:rsidRPr="00B02D72">
          <w:rPr>
            <w:rFonts w:ascii="Times New Roman" w:hAnsi="Times New Roman"/>
            <w:color w:val="000000" w:themeColor="text1"/>
            <w:sz w:val="26"/>
            <w:szCs w:val="26"/>
          </w:rPr>
          <w:t xml:space="preserve">Bảng 3. </w:t>
        </w:r>
        <w:r>
          <w:rPr>
            <w:rFonts w:ascii="Times New Roman" w:hAnsi="Times New Roman"/>
            <w:color w:val="000000" w:themeColor="text1"/>
            <w:sz w:val="26"/>
            <w:szCs w:val="26"/>
          </w:rPr>
          <w:t>9</w:t>
        </w:r>
        <w:r w:rsidRPr="00B02D72">
          <w:rPr>
            <w:rFonts w:ascii="Times New Roman" w:hAnsi="Times New Roman"/>
            <w:color w:val="000000" w:themeColor="text1"/>
            <w:sz w:val="26"/>
            <w:szCs w:val="26"/>
          </w:rPr>
          <w:t>: Use Case</w:t>
        </w:r>
        <w:r>
          <w:rPr>
            <w:rFonts w:ascii="Times New Roman" w:hAnsi="Times New Roman"/>
            <w:color w:val="000000" w:themeColor="text1"/>
            <w:sz w:val="26"/>
            <w:szCs w:val="26"/>
          </w:rPr>
          <w:t xml:space="preserve"> </w:t>
        </w:r>
      </w:ins>
      <w:ins w:id="3549" w:author="lợi đoàn" w:date="2024-11-30T01:43:00Z">
        <w:r w:rsidRPr="00050ECF">
          <w:rPr>
            <w:rFonts w:ascii="Times New Roman" w:hAnsi="Times New Roman"/>
            <w:bCs/>
            <w:color w:val="000000" w:themeColor="text1"/>
            <w:sz w:val="26"/>
            <w:szCs w:val="26"/>
            <w:rPrChange w:id="3550" w:author="lợi đoàn" w:date="2024-11-30T01:43:00Z">
              <w:rPr>
                <w:rFonts w:ascii="Times New Roman" w:hAnsi="Times New Roman"/>
                <w:bCs/>
                <w:sz w:val="26"/>
                <w:szCs w:val="26"/>
              </w:rPr>
            </w:rPrChange>
          </w:rPr>
          <w:t>Quản lý và đặt lịch khám</w:t>
        </w:r>
      </w:ins>
      <w:bookmarkEnd w:id="3547"/>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7"/>
        <w:gridCol w:w="3465"/>
      </w:tblGrid>
      <w:tr w:rsidR="00BF2C39" w:rsidRPr="00D62A08" w14:paraId="505F54FA" w14:textId="77777777" w:rsidTr="000A08FA">
        <w:tc>
          <w:tcPr>
            <w:tcW w:w="3437" w:type="dxa"/>
          </w:tcPr>
          <w:p w14:paraId="157BA737"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Tên Use Case</w:t>
            </w:r>
          </w:p>
        </w:tc>
        <w:tc>
          <w:tcPr>
            <w:tcW w:w="3465" w:type="dxa"/>
          </w:tcPr>
          <w:p w14:paraId="43CAA66C"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Quản lý và đặt lịch khám cho bệnh nhân</w:t>
            </w:r>
          </w:p>
        </w:tc>
      </w:tr>
      <w:tr w:rsidR="00BF2C39" w:rsidRPr="00D62A08" w14:paraId="3061015F" w14:textId="77777777" w:rsidTr="000A08FA">
        <w:tc>
          <w:tcPr>
            <w:tcW w:w="3437" w:type="dxa"/>
          </w:tcPr>
          <w:p w14:paraId="744BC931"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Tác nhân</w:t>
            </w:r>
          </w:p>
        </w:tc>
        <w:tc>
          <w:tcPr>
            <w:tcW w:w="3465" w:type="dxa"/>
          </w:tcPr>
          <w:p w14:paraId="1A725CDB"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Lễ Tân</w:t>
            </w:r>
          </w:p>
        </w:tc>
      </w:tr>
      <w:tr w:rsidR="00BF2C39" w:rsidRPr="00D62A08" w14:paraId="430B1C7D" w14:textId="77777777" w:rsidTr="000A08FA">
        <w:tc>
          <w:tcPr>
            <w:tcW w:w="3437" w:type="dxa"/>
          </w:tcPr>
          <w:p w14:paraId="147E5BC0"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Điều kiện đầu vào</w:t>
            </w:r>
          </w:p>
        </w:tc>
        <w:tc>
          <w:tcPr>
            <w:tcW w:w="3465" w:type="dxa"/>
          </w:tcPr>
          <w:p w14:paraId="4E929E1B"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Lễ Tân đã đăng nhập</w:t>
            </w:r>
          </w:p>
          <w:p w14:paraId="69C844FA"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Nhấn vào quản lý lịch khám</w:t>
            </w:r>
          </w:p>
        </w:tc>
      </w:tr>
      <w:tr w:rsidR="00BF2C39" w:rsidRPr="00D62A08" w14:paraId="1D1EFB62" w14:textId="77777777" w:rsidTr="000A08FA">
        <w:tc>
          <w:tcPr>
            <w:tcW w:w="3437" w:type="dxa"/>
          </w:tcPr>
          <w:p w14:paraId="1C50AFF1"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Kết quả đầu ra</w:t>
            </w:r>
          </w:p>
        </w:tc>
        <w:tc>
          <w:tcPr>
            <w:tcW w:w="3465" w:type="dxa"/>
          </w:tcPr>
          <w:p w14:paraId="5E7A83CB"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Lễ Tân có thể đặt lịch khám và gửi thông báo cho bệnh nhân và bác sĩ thành công</w:t>
            </w:r>
          </w:p>
        </w:tc>
      </w:tr>
      <w:tr w:rsidR="00BF2C39" w:rsidRPr="00D62A08" w14:paraId="27437DDE" w14:textId="77777777" w:rsidTr="000A08FA">
        <w:tc>
          <w:tcPr>
            <w:tcW w:w="3437" w:type="dxa"/>
          </w:tcPr>
          <w:p w14:paraId="489EA303"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lastRenderedPageBreak/>
              <w:t>Mô tả</w:t>
            </w:r>
          </w:p>
        </w:tc>
        <w:tc>
          <w:tcPr>
            <w:tcW w:w="3465" w:type="dxa"/>
          </w:tcPr>
          <w:p w14:paraId="08E07DB7"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Use case cho phép Lễ tân đặt lịch khám cho bệnh nhân</w:t>
            </w:r>
          </w:p>
        </w:tc>
      </w:tr>
    </w:tbl>
    <w:p w14:paraId="634083D0" w14:textId="77777777" w:rsidR="00411D95" w:rsidRPr="00D62A08" w:rsidRDefault="00411D95" w:rsidP="00BF2C39">
      <w:pPr>
        <w:ind w:left="1800"/>
        <w:jc w:val="both"/>
        <w:rPr>
          <w:rFonts w:ascii="Times New Roman" w:hAnsi="Times New Roman"/>
          <w:bCs/>
          <w:sz w:val="26"/>
          <w:szCs w:val="26"/>
        </w:rPr>
      </w:pPr>
    </w:p>
    <w:p w14:paraId="59E6F9FD" w14:textId="591C6C0A" w:rsidR="000A08FA" w:rsidDel="00546F8E" w:rsidRDefault="000A08FA">
      <w:pPr>
        <w:spacing w:after="160" w:line="259" w:lineRule="auto"/>
        <w:rPr>
          <w:del w:id="3551" w:author="lợi đoàn" w:date="2024-11-29T17:07:00Z"/>
          <w:rFonts w:ascii="Times New Roman" w:hAnsi="Times New Roman"/>
          <w:bCs/>
          <w:sz w:val="26"/>
          <w:szCs w:val="26"/>
        </w:rPr>
      </w:pPr>
      <w:del w:id="3552" w:author="lợi đoàn" w:date="2024-11-29T17:07:00Z">
        <w:r w:rsidDel="00546F8E">
          <w:rPr>
            <w:rFonts w:ascii="Times New Roman" w:hAnsi="Times New Roman"/>
            <w:bCs/>
            <w:sz w:val="26"/>
            <w:szCs w:val="26"/>
          </w:rPr>
          <w:br w:type="page"/>
        </w:r>
      </w:del>
    </w:p>
    <w:p w14:paraId="3D0DBE6B" w14:textId="1B565426" w:rsidR="00411D95" w:rsidRDefault="000A08FA">
      <w:pPr>
        <w:spacing w:after="160" w:line="259" w:lineRule="auto"/>
        <w:rPr>
          <w:ins w:id="3553" w:author="lợi đoàn" w:date="2024-11-30T01:43:00Z"/>
          <w:rFonts w:ascii="Times New Roman" w:hAnsi="Times New Roman"/>
          <w:bCs/>
          <w:sz w:val="26"/>
          <w:szCs w:val="26"/>
        </w:rPr>
      </w:pPr>
      <w:r>
        <w:rPr>
          <w:rFonts w:ascii="Times New Roman" w:hAnsi="Times New Roman"/>
          <w:bCs/>
          <w:sz w:val="26"/>
          <w:szCs w:val="26"/>
        </w:rPr>
        <w:t xml:space="preserve">- </w:t>
      </w:r>
      <w:r w:rsidR="00411D95" w:rsidRPr="00D62A08">
        <w:rPr>
          <w:rFonts w:ascii="Times New Roman" w:hAnsi="Times New Roman"/>
          <w:bCs/>
          <w:sz w:val="26"/>
          <w:szCs w:val="26"/>
        </w:rPr>
        <w:t>Dòng chính Use Case Quản lý và đặt lịch khám cho bệnh nhân</w:t>
      </w:r>
    </w:p>
    <w:p w14:paraId="0DD55391" w14:textId="649BD66A" w:rsidR="00120F8B" w:rsidRPr="00120F8B" w:rsidRDefault="00120F8B">
      <w:pPr>
        <w:pStyle w:val="Heading1"/>
        <w:ind w:left="720" w:firstLine="720"/>
        <w:rPr>
          <w:rFonts w:ascii="Times New Roman" w:hAnsi="Times New Roman"/>
          <w:color w:val="000000" w:themeColor="text1"/>
          <w:sz w:val="26"/>
          <w:szCs w:val="26"/>
          <w:rPrChange w:id="3554" w:author="lợi đoàn" w:date="2024-11-30T01:43:00Z">
            <w:rPr>
              <w:rFonts w:ascii="Times New Roman" w:hAnsi="Times New Roman"/>
              <w:bCs/>
              <w:sz w:val="26"/>
              <w:szCs w:val="26"/>
            </w:rPr>
          </w:rPrChange>
        </w:rPr>
        <w:pPrChange w:id="3555" w:author="lợi đoàn" w:date="2024-11-30T01:43:00Z">
          <w:pPr>
            <w:ind w:left="709"/>
            <w:jc w:val="both"/>
          </w:pPr>
        </w:pPrChange>
      </w:pPr>
      <w:bookmarkStart w:id="3556" w:name="_Toc183825526"/>
      <w:ins w:id="3557" w:author="lợi đoàn" w:date="2024-11-30T01:43:00Z">
        <w:r w:rsidRPr="00B02D72">
          <w:rPr>
            <w:rFonts w:ascii="Times New Roman" w:hAnsi="Times New Roman"/>
            <w:color w:val="000000" w:themeColor="text1"/>
            <w:sz w:val="26"/>
            <w:szCs w:val="26"/>
          </w:rPr>
          <w:t xml:space="preserve">Bảng 3. </w:t>
        </w:r>
        <w:r>
          <w:rPr>
            <w:rFonts w:ascii="Times New Roman" w:hAnsi="Times New Roman"/>
            <w:color w:val="000000" w:themeColor="text1"/>
            <w:sz w:val="26"/>
            <w:szCs w:val="26"/>
          </w:rPr>
          <w:t>10</w:t>
        </w:r>
        <w:r w:rsidRPr="00B02D72">
          <w:rPr>
            <w:rFonts w:ascii="Times New Roman" w:hAnsi="Times New Roman"/>
            <w:color w:val="000000" w:themeColor="text1"/>
            <w:sz w:val="26"/>
            <w:szCs w:val="26"/>
          </w:rPr>
          <w:t xml:space="preserve">: Use Case </w:t>
        </w:r>
        <w:r>
          <w:rPr>
            <w:rFonts w:ascii="Times New Roman" w:hAnsi="Times New Roman"/>
            <w:color w:val="000000" w:themeColor="text1"/>
            <w:sz w:val="26"/>
            <w:szCs w:val="26"/>
          </w:rPr>
          <w:t xml:space="preserve">Dòng chính </w:t>
        </w:r>
        <w:r w:rsidRPr="00B02D72">
          <w:rPr>
            <w:rFonts w:ascii="Times New Roman" w:hAnsi="Times New Roman"/>
            <w:bCs/>
            <w:color w:val="000000" w:themeColor="text1"/>
            <w:sz w:val="26"/>
            <w:szCs w:val="26"/>
          </w:rPr>
          <w:t>Quản lý và đặt lịch khám</w:t>
        </w:r>
      </w:ins>
      <w:bookmarkEnd w:id="3556"/>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520"/>
        <w:gridCol w:w="4703"/>
      </w:tblGrid>
      <w:tr w:rsidR="00BF2C39" w:rsidRPr="00D62A08" w14:paraId="1BFC6150" w14:textId="77777777" w:rsidTr="000A08FA">
        <w:tc>
          <w:tcPr>
            <w:tcW w:w="679" w:type="dxa"/>
          </w:tcPr>
          <w:p w14:paraId="534EF260"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STT</w:t>
            </w:r>
          </w:p>
        </w:tc>
        <w:tc>
          <w:tcPr>
            <w:tcW w:w="1520" w:type="dxa"/>
          </w:tcPr>
          <w:p w14:paraId="16B52F1C"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Thực hiện</w:t>
            </w:r>
          </w:p>
        </w:tc>
        <w:tc>
          <w:tcPr>
            <w:tcW w:w="4703" w:type="dxa"/>
          </w:tcPr>
          <w:p w14:paraId="3FDCFDAB"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Hành động</w:t>
            </w:r>
          </w:p>
        </w:tc>
      </w:tr>
      <w:tr w:rsidR="00BF2C39" w:rsidRPr="00D62A08" w14:paraId="5D1F916A" w14:textId="77777777" w:rsidTr="000A08FA">
        <w:tc>
          <w:tcPr>
            <w:tcW w:w="679" w:type="dxa"/>
          </w:tcPr>
          <w:p w14:paraId="3C2E0BE2"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1</w:t>
            </w:r>
          </w:p>
        </w:tc>
        <w:tc>
          <w:tcPr>
            <w:tcW w:w="1520" w:type="dxa"/>
          </w:tcPr>
          <w:p w14:paraId="4D8AC46D"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Tác nhân</w:t>
            </w:r>
          </w:p>
        </w:tc>
        <w:tc>
          <w:tcPr>
            <w:tcW w:w="4703" w:type="dxa"/>
          </w:tcPr>
          <w:p w14:paraId="5F9E75F1"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Lễ tân đăng nhập thành công</w:t>
            </w:r>
          </w:p>
        </w:tc>
      </w:tr>
      <w:tr w:rsidR="00BF2C39" w:rsidRPr="00D62A08" w14:paraId="14CED196" w14:textId="77777777" w:rsidTr="000A08FA">
        <w:tc>
          <w:tcPr>
            <w:tcW w:w="679" w:type="dxa"/>
          </w:tcPr>
          <w:p w14:paraId="1F1A7ACF"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2</w:t>
            </w:r>
          </w:p>
        </w:tc>
        <w:tc>
          <w:tcPr>
            <w:tcW w:w="1520" w:type="dxa"/>
          </w:tcPr>
          <w:p w14:paraId="55E60EDF"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Tác nhân</w:t>
            </w:r>
          </w:p>
        </w:tc>
        <w:tc>
          <w:tcPr>
            <w:tcW w:w="4703" w:type="dxa"/>
          </w:tcPr>
          <w:p w14:paraId="75D55946"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Nhấn quản lý lịch khám</w:t>
            </w:r>
          </w:p>
        </w:tc>
      </w:tr>
      <w:tr w:rsidR="00BF2C39" w:rsidRPr="00D62A08" w14:paraId="4FADFBFE" w14:textId="77777777" w:rsidTr="000A08FA">
        <w:tc>
          <w:tcPr>
            <w:tcW w:w="679" w:type="dxa"/>
          </w:tcPr>
          <w:p w14:paraId="5D4B2468"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3</w:t>
            </w:r>
          </w:p>
        </w:tc>
        <w:tc>
          <w:tcPr>
            <w:tcW w:w="1520" w:type="dxa"/>
          </w:tcPr>
          <w:p w14:paraId="26C09D79"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Hệ thống</w:t>
            </w:r>
          </w:p>
        </w:tc>
        <w:tc>
          <w:tcPr>
            <w:tcW w:w="4703" w:type="dxa"/>
          </w:tcPr>
          <w:p w14:paraId="4665EFD1"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Trả về thông tin bệnh nhân, triệu chứng</w:t>
            </w:r>
          </w:p>
        </w:tc>
      </w:tr>
      <w:tr w:rsidR="00BF2C39" w:rsidRPr="00D62A08" w14:paraId="5423080F" w14:textId="77777777" w:rsidTr="000A08FA">
        <w:tc>
          <w:tcPr>
            <w:tcW w:w="679" w:type="dxa"/>
          </w:tcPr>
          <w:p w14:paraId="60A91BA9"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4</w:t>
            </w:r>
          </w:p>
        </w:tc>
        <w:tc>
          <w:tcPr>
            <w:tcW w:w="1520" w:type="dxa"/>
          </w:tcPr>
          <w:p w14:paraId="5296FACF"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Hệ thống</w:t>
            </w:r>
          </w:p>
        </w:tc>
        <w:tc>
          <w:tcPr>
            <w:tcW w:w="4703" w:type="dxa"/>
          </w:tcPr>
          <w:p w14:paraId="0520BDEE"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Đề xuất bác sĩ và phòng khám</w:t>
            </w:r>
          </w:p>
        </w:tc>
      </w:tr>
      <w:tr w:rsidR="00BF2C39" w:rsidRPr="00D62A08" w14:paraId="2224272C" w14:textId="77777777" w:rsidTr="000A08FA">
        <w:tc>
          <w:tcPr>
            <w:tcW w:w="679" w:type="dxa"/>
          </w:tcPr>
          <w:p w14:paraId="5EF914EB"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5</w:t>
            </w:r>
          </w:p>
        </w:tc>
        <w:tc>
          <w:tcPr>
            <w:tcW w:w="1520" w:type="dxa"/>
          </w:tcPr>
          <w:p w14:paraId="14A463AD"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Tác nhân</w:t>
            </w:r>
          </w:p>
        </w:tc>
        <w:tc>
          <w:tcPr>
            <w:tcW w:w="4703" w:type="dxa"/>
          </w:tcPr>
          <w:p w14:paraId="01909155"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Chọn bác sĩ</w:t>
            </w:r>
          </w:p>
        </w:tc>
      </w:tr>
      <w:tr w:rsidR="00BF2C39" w:rsidRPr="00D62A08" w14:paraId="6C05269C" w14:textId="77777777" w:rsidTr="000A08FA">
        <w:tc>
          <w:tcPr>
            <w:tcW w:w="679" w:type="dxa"/>
          </w:tcPr>
          <w:p w14:paraId="5FFF8CCA"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6</w:t>
            </w:r>
          </w:p>
        </w:tc>
        <w:tc>
          <w:tcPr>
            <w:tcW w:w="1520" w:type="dxa"/>
          </w:tcPr>
          <w:p w14:paraId="69C90380"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Tác nhân</w:t>
            </w:r>
          </w:p>
        </w:tc>
        <w:tc>
          <w:tcPr>
            <w:tcW w:w="4703" w:type="dxa"/>
          </w:tcPr>
          <w:p w14:paraId="5F982D0D"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Đặt lịch</w:t>
            </w:r>
          </w:p>
        </w:tc>
      </w:tr>
      <w:tr w:rsidR="00BF2C39" w:rsidRPr="00D62A08" w14:paraId="3970B06D" w14:textId="77777777" w:rsidTr="000A08FA">
        <w:tc>
          <w:tcPr>
            <w:tcW w:w="679" w:type="dxa"/>
          </w:tcPr>
          <w:p w14:paraId="1CA7152D"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7</w:t>
            </w:r>
          </w:p>
        </w:tc>
        <w:tc>
          <w:tcPr>
            <w:tcW w:w="1520" w:type="dxa"/>
          </w:tcPr>
          <w:p w14:paraId="50E42568"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Hệ thống</w:t>
            </w:r>
          </w:p>
        </w:tc>
        <w:tc>
          <w:tcPr>
            <w:tcW w:w="4703" w:type="dxa"/>
          </w:tcPr>
          <w:p w14:paraId="5B7BDA40" w14:textId="77777777" w:rsidR="00411D95" w:rsidRPr="00D62A08" w:rsidRDefault="00411D95" w:rsidP="00BF2C39">
            <w:pPr>
              <w:jc w:val="both"/>
              <w:rPr>
                <w:rFonts w:ascii="Times New Roman" w:hAnsi="Times New Roman"/>
                <w:sz w:val="26"/>
                <w:szCs w:val="26"/>
              </w:rPr>
            </w:pPr>
            <w:r w:rsidRPr="00D62A08">
              <w:rPr>
                <w:rFonts w:ascii="Times New Roman" w:hAnsi="Times New Roman"/>
                <w:sz w:val="26"/>
                <w:szCs w:val="26"/>
              </w:rPr>
              <w:t>Đặt lịch thành công và trả về thông báo</w:t>
            </w:r>
          </w:p>
        </w:tc>
      </w:tr>
    </w:tbl>
    <w:p w14:paraId="36290AB5" w14:textId="77777777" w:rsidR="000A08FA" w:rsidRDefault="000A08FA" w:rsidP="000A08FA">
      <w:pPr>
        <w:ind w:left="709"/>
        <w:jc w:val="both"/>
        <w:rPr>
          <w:rFonts w:ascii="Times New Roman" w:hAnsi="Times New Roman"/>
          <w:bCs/>
          <w:sz w:val="26"/>
          <w:szCs w:val="26"/>
        </w:rPr>
      </w:pPr>
    </w:p>
    <w:p w14:paraId="26685750" w14:textId="475C2CA2" w:rsidR="00903695" w:rsidRPr="00D62A08" w:rsidRDefault="000A08FA" w:rsidP="000A08FA">
      <w:pPr>
        <w:ind w:left="709"/>
        <w:jc w:val="both"/>
        <w:rPr>
          <w:rFonts w:ascii="Times New Roman" w:hAnsi="Times New Roman"/>
          <w:bCs/>
          <w:sz w:val="26"/>
          <w:szCs w:val="26"/>
        </w:rPr>
      </w:pPr>
      <w:r>
        <w:rPr>
          <w:rFonts w:ascii="Times New Roman" w:hAnsi="Times New Roman"/>
          <w:bCs/>
          <w:sz w:val="26"/>
          <w:szCs w:val="26"/>
        </w:rPr>
        <w:t xml:space="preserve">- </w:t>
      </w:r>
      <w:r w:rsidR="00903695" w:rsidRPr="00D62A08">
        <w:rPr>
          <w:rFonts w:ascii="Times New Roman" w:hAnsi="Times New Roman"/>
          <w:bCs/>
          <w:sz w:val="26"/>
          <w:szCs w:val="26"/>
        </w:rPr>
        <w:t>Biểu đồ tuần tự đặt lịch khám cho bệnh nhân</w:t>
      </w:r>
    </w:p>
    <w:p w14:paraId="0BEA4F23" w14:textId="77777777" w:rsidR="00903695" w:rsidRPr="00D62A08" w:rsidRDefault="00903695" w:rsidP="00BF2C39">
      <w:pPr>
        <w:ind w:left="2160"/>
        <w:jc w:val="both"/>
        <w:rPr>
          <w:rFonts w:ascii="Times New Roman" w:hAnsi="Times New Roman"/>
          <w:bCs/>
          <w:sz w:val="26"/>
          <w:szCs w:val="26"/>
        </w:rPr>
      </w:pPr>
    </w:p>
    <w:p w14:paraId="36EAB899" w14:textId="77777777" w:rsidR="00903695" w:rsidRDefault="00903695" w:rsidP="000A08FA">
      <w:pPr>
        <w:ind w:left="993"/>
        <w:jc w:val="both"/>
        <w:rPr>
          <w:ins w:id="3558" w:author="lợi đoàn" w:date="2024-11-30T01:44:00Z"/>
          <w:rFonts w:ascii="Times New Roman" w:hAnsi="Times New Roman"/>
          <w:bCs/>
          <w:sz w:val="26"/>
          <w:szCs w:val="26"/>
        </w:rPr>
      </w:pPr>
      <w:r w:rsidRPr="00D62A08">
        <w:rPr>
          <w:rFonts w:ascii="Times New Roman" w:hAnsi="Times New Roman"/>
          <w:bCs/>
          <w:noProof/>
          <w:sz w:val="26"/>
          <w:szCs w:val="26"/>
        </w:rPr>
        <w:drawing>
          <wp:inline distT="0" distB="0" distL="0" distR="0" wp14:anchorId="65B898FA" wp14:editId="75D18F06">
            <wp:extent cx="3977324" cy="3458210"/>
            <wp:effectExtent l="0" t="0" r="444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6">
                      <a:extLst>
                        <a:ext uri="{28A0092B-C50C-407E-A947-70E740481C1C}">
                          <a14:useLocalDpi xmlns:a14="http://schemas.microsoft.com/office/drawing/2010/main" val="0"/>
                        </a:ext>
                      </a:extLst>
                    </a:blip>
                    <a:stretch>
                      <a:fillRect/>
                    </a:stretch>
                  </pic:blipFill>
                  <pic:spPr>
                    <a:xfrm>
                      <a:off x="0" y="0"/>
                      <a:ext cx="3996812" cy="3475154"/>
                    </a:xfrm>
                    <a:prstGeom prst="rect">
                      <a:avLst/>
                    </a:prstGeom>
                  </pic:spPr>
                </pic:pic>
              </a:graphicData>
            </a:graphic>
          </wp:inline>
        </w:drawing>
      </w:r>
    </w:p>
    <w:p w14:paraId="0C084CA6" w14:textId="47880E01" w:rsidR="001A5818" w:rsidRPr="00B02D72" w:rsidRDefault="001A5818" w:rsidP="001A5818">
      <w:pPr>
        <w:pStyle w:val="Caption"/>
        <w:jc w:val="center"/>
        <w:outlineLvl w:val="0"/>
        <w:rPr>
          <w:ins w:id="3559" w:author="lợi đoàn" w:date="2024-11-30T01:44:00Z"/>
          <w:rFonts w:ascii="Times New Roman" w:hAnsi="Times New Roman"/>
          <w:color w:val="auto"/>
          <w:sz w:val="26"/>
          <w:szCs w:val="26"/>
        </w:rPr>
      </w:pPr>
      <w:bookmarkStart w:id="3560" w:name="_Toc183825527"/>
      <w:ins w:id="3561" w:author="lợi đoàn" w:date="2024-11-30T01:44:00Z">
        <w:r w:rsidRPr="00D62A08">
          <w:rPr>
            <w:rFonts w:ascii="Times New Roman" w:hAnsi="Times New Roman"/>
            <w:color w:val="auto"/>
            <w:sz w:val="26"/>
            <w:szCs w:val="26"/>
          </w:rPr>
          <w:t xml:space="preserve">Hình </w:t>
        </w:r>
        <w:r>
          <w:rPr>
            <w:rFonts w:ascii="Times New Roman" w:hAnsi="Times New Roman"/>
            <w:color w:val="auto"/>
            <w:sz w:val="26"/>
            <w:szCs w:val="26"/>
          </w:rPr>
          <w:t>3</w:t>
        </w:r>
        <w:r w:rsidRPr="00D62A08">
          <w:rPr>
            <w:rFonts w:ascii="Times New Roman" w:hAnsi="Times New Roman"/>
            <w:color w:val="auto"/>
            <w:sz w:val="26"/>
            <w:szCs w:val="26"/>
          </w:rPr>
          <w:t xml:space="preserve">. </w:t>
        </w:r>
      </w:ins>
      <w:ins w:id="3562" w:author="lợi đoàn" w:date="2024-11-30T01:45:00Z">
        <w:r>
          <w:rPr>
            <w:rFonts w:ascii="Times New Roman" w:hAnsi="Times New Roman"/>
            <w:color w:val="auto"/>
            <w:sz w:val="26"/>
            <w:szCs w:val="26"/>
          </w:rPr>
          <w:t>10</w:t>
        </w:r>
      </w:ins>
      <w:ins w:id="3563" w:author="lợi đoàn" w:date="2024-11-30T01:44:00Z">
        <w:r w:rsidRPr="00D62A08">
          <w:rPr>
            <w:rFonts w:ascii="Times New Roman" w:hAnsi="Times New Roman"/>
            <w:color w:val="auto"/>
            <w:sz w:val="26"/>
            <w:szCs w:val="26"/>
          </w:rPr>
          <w:t xml:space="preserve">: </w:t>
        </w:r>
      </w:ins>
      <w:ins w:id="3564" w:author="lợi đoàn" w:date="2024-11-30T01:45:00Z">
        <w:r>
          <w:rPr>
            <w:rFonts w:ascii="Times New Roman" w:hAnsi="Times New Roman"/>
            <w:color w:val="auto"/>
            <w:sz w:val="26"/>
            <w:szCs w:val="26"/>
          </w:rPr>
          <w:t>Tuần Tự đặt lịch khám</w:t>
        </w:r>
      </w:ins>
      <w:bookmarkEnd w:id="3560"/>
    </w:p>
    <w:p w14:paraId="3C650F4A" w14:textId="77777777" w:rsidR="001A5818" w:rsidRPr="00D62A08" w:rsidRDefault="001A5818" w:rsidP="000A08FA">
      <w:pPr>
        <w:ind w:left="993"/>
        <w:jc w:val="both"/>
        <w:rPr>
          <w:rFonts w:ascii="Times New Roman" w:hAnsi="Times New Roman"/>
          <w:bCs/>
          <w:sz w:val="26"/>
          <w:szCs w:val="26"/>
        </w:rPr>
      </w:pPr>
    </w:p>
    <w:p w14:paraId="31319940" w14:textId="77777777" w:rsidR="00411D95" w:rsidRPr="00D62A08" w:rsidRDefault="00411D95" w:rsidP="00BF2C39">
      <w:pPr>
        <w:jc w:val="both"/>
        <w:rPr>
          <w:rFonts w:ascii="Times New Roman" w:hAnsi="Times New Roman"/>
          <w:b/>
          <w:bCs/>
          <w:i/>
          <w:iCs/>
          <w:sz w:val="26"/>
          <w:szCs w:val="26"/>
        </w:rPr>
      </w:pPr>
    </w:p>
    <w:p w14:paraId="5CCB5E16" w14:textId="4891E301" w:rsidR="00B3647F" w:rsidRPr="00D62A08" w:rsidRDefault="00B3647F" w:rsidP="00913CD9">
      <w:pPr>
        <w:numPr>
          <w:ilvl w:val="2"/>
          <w:numId w:val="3"/>
        </w:numPr>
        <w:tabs>
          <w:tab w:val="left" w:pos="540"/>
        </w:tabs>
        <w:spacing w:after="120"/>
        <w:ind w:hanging="11"/>
        <w:jc w:val="both"/>
        <w:outlineLvl w:val="2"/>
        <w:rPr>
          <w:rFonts w:ascii="Times New Roman" w:hAnsi="Times New Roman"/>
          <w:b/>
          <w:bCs/>
          <w:i/>
          <w:iCs/>
          <w:sz w:val="26"/>
          <w:szCs w:val="26"/>
        </w:rPr>
      </w:pPr>
      <w:bookmarkStart w:id="3565" w:name="_Toc183541839"/>
      <w:bookmarkStart w:id="3566" w:name="_Toc183825528"/>
      <w:r w:rsidRPr="00D62A08">
        <w:rPr>
          <w:rFonts w:ascii="Times New Roman" w:hAnsi="Times New Roman"/>
          <w:b/>
          <w:bCs/>
          <w:i/>
          <w:iCs/>
          <w:sz w:val="26"/>
          <w:szCs w:val="26"/>
        </w:rPr>
        <w:t xml:space="preserve">Chức năng </w:t>
      </w:r>
      <w:r w:rsidRPr="00765D47">
        <w:rPr>
          <w:rFonts w:ascii="Times New Roman" w:hAnsi="Times New Roman"/>
          <w:b/>
          <w:i/>
          <w:iCs/>
          <w:sz w:val="26"/>
          <w:szCs w:val="26"/>
          <w:rPrChange w:id="3567" w:author="lợi đoàn" w:date="2024-11-29T11:35:00Z">
            <w:rPr>
              <w:rFonts w:ascii="Times New Roman" w:hAnsi="Times New Roman"/>
              <w:bCs/>
              <w:sz w:val="26"/>
              <w:szCs w:val="26"/>
            </w:rPr>
          </w:rPrChange>
        </w:rPr>
        <w:t>Khám bệnh</w:t>
      </w:r>
      <w:bookmarkEnd w:id="3565"/>
      <w:bookmarkEnd w:id="3566"/>
    </w:p>
    <w:p w14:paraId="0F4FA23E" w14:textId="18D38D70" w:rsidR="00411D95" w:rsidRPr="00D62A08" w:rsidRDefault="000A08FA" w:rsidP="000A08FA">
      <w:pPr>
        <w:ind w:left="709"/>
        <w:jc w:val="both"/>
        <w:rPr>
          <w:rFonts w:ascii="Times New Roman" w:hAnsi="Times New Roman"/>
          <w:bCs/>
          <w:sz w:val="26"/>
          <w:szCs w:val="26"/>
        </w:rPr>
      </w:pPr>
      <w:r>
        <w:rPr>
          <w:rFonts w:ascii="Times New Roman" w:hAnsi="Times New Roman"/>
          <w:bCs/>
          <w:sz w:val="26"/>
          <w:szCs w:val="26"/>
        </w:rPr>
        <w:lastRenderedPageBreak/>
        <w:t xml:space="preserve">- </w:t>
      </w:r>
      <w:r w:rsidR="00411D95" w:rsidRPr="00D62A08">
        <w:rPr>
          <w:rFonts w:ascii="Times New Roman" w:hAnsi="Times New Roman"/>
          <w:bCs/>
          <w:sz w:val="26"/>
          <w:szCs w:val="26"/>
        </w:rPr>
        <w:t>Biểu đồ Use Case Khám bệnh</w:t>
      </w:r>
    </w:p>
    <w:p w14:paraId="7D0FE149" w14:textId="77777777" w:rsidR="00411D95" w:rsidRDefault="00411D95" w:rsidP="000A08FA">
      <w:pPr>
        <w:ind w:left="567"/>
        <w:jc w:val="both"/>
        <w:rPr>
          <w:ins w:id="3568" w:author="lợi đoàn" w:date="2024-11-30T01:45:00Z"/>
          <w:rFonts w:ascii="Times New Roman" w:hAnsi="Times New Roman"/>
          <w:bCs/>
          <w:sz w:val="26"/>
          <w:szCs w:val="26"/>
        </w:rPr>
      </w:pPr>
      <w:r w:rsidRPr="00D62A08">
        <w:rPr>
          <w:rFonts w:ascii="Times New Roman" w:hAnsi="Times New Roman"/>
          <w:bCs/>
          <w:noProof/>
          <w:sz w:val="26"/>
          <w:szCs w:val="26"/>
        </w:rPr>
        <w:drawing>
          <wp:inline distT="0" distB="0" distL="0" distR="0" wp14:anchorId="53A6D16D" wp14:editId="41BD3158">
            <wp:extent cx="4673961" cy="369552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18968" cy="3731112"/>
                    </a:xfrm>
                    <a:prstGeom prst="rect">
                      <a:avLst/>
                    </a:prstGeom>
                  </pic:spPr>
                </pic:pic>
              </a:graphicData>
            </a:graphic>
          </wp:inline>
        </w:drawing>
      </w:r>
    </w:p>
    <w:p w14:paraId="03DCFF8F" w14:textId="42A19C9D" w:rsidR="001A5818" w:rsidRPr="00B02D72" w:rsidRDefault="001A5818" w:rsidP="001A5818">
      <w:pPr>
        <w:pStyle w:val="Caption"/>
        <w:jc w:val="center"/>
        <w:outlineLvl w:val="0"/>
        <w:rPr>
          <w:ins w:id="3569" w:author="lợi đoàn" w:date="2024-11-30T01:45:00Z"/>
          <w:rFonts w:ascii="Times New Roman" w:hAnsi="Times New Roman"/>
          <w:color w:val="auto"/>
          <w:sz w:val="26"/>
          <w:szCs w:val="26"/>
        </w:rPr>
      </w:pPr>
      <w:bookmarkStart w:id="3570" w:name="_Toc183825529"/>
      <w:ins w:id="3571" w:author="lợi đoàn" w:date="2024-11-30T01:45:00Z">
        <w:r w:rsidRPr="00D62A08">
          <w:rPr>
            <w:rFonts w:ascii="Times New Roman" w:hAnsi="Times New Roman"/>
            <w:color w:val="auto"/>
            <w:sz w:val="26"/>
            <w:szCs w:val="26"/>
          </w:rPr>
          <w:t xml:space="preserve">Hình </w:t>
        </w:r>
        <w:r>
          <w:rPr>
            <w:rFonts w:ascii="Times New Roman" w:hAnsi="Times New Roman"/>
            <w:color w:val="auto"/>
            <w:sz w:val="26"/>
            <w:szCs w:val="26"/>
          </w:rPr>
          <w:t>3</w:t>
        </w:r>
        <w:r w:rsidRPr="00D62A08">
          <w:rPr>
            <w:rFonts w:ascii="Times New Roman" w:hAnsi="Times New Roman"/>
            <w:color w:val="auto"/>
            <w:sz w:val="26"/>
            <w:szCs w:val="26"/>
          </w:rPr>
          <w:t xml:space="preserve">. </w:t>
        </w:r>
        <w:r>
          <w:rPr>
            <w:rFonts w:ascii="Times New Roman" w:hAnsi="Times New Roman"/>
            <w:color w:val="auto"/>
            <w:sz w:val="26"/>
            <w:szCs w:val="26"/>
          </w:rPr>
          <w:t>11</w:t>
        </w:r>
        <w:r w:rsidRPr="00D62A08">
          <w:rPr>
            <w:rFonts w:ascii="Times New Roman" w:hAnsi="Times New Roman"/>
            <w:color w:val="auto"/>
            <w:sz w:val="26"/>
            <w:szCs w:val="26"/>
          </w:rPr>
          <w:t xml:space="preserve">: </w:t>
        </w:r>
      </w:ins>
      <w:ins w:id="3572" w:author="lợi đoàn" w:date="2024-11-30T01:46:00Z">
        <w:r w:rsidR="0048283C">
          <w:rPr>
            <w:rFonts w:ascii="Times New Roman" w:hAnsi="Times New Roman"/>
            <w:color w:val="auto"/>
            <w:sz w:val="26"/>
            <w:szCs w:val="26"/>
          </w:rPr>
          <w:t>Use case Khám bệnh</w:t>
        </w:r>
      </w:ins>
      <w:bookmarkEnd w:id="3570"/>
    </w:p>
    <w:p w14:paraId="4BDD4CED" w14:textId="77777777" w:rsidR="001A5818" w:rsidRPr="00D62A08" w:rsidRDefault="001A5818" w:rsidP="000A08FA">
      <w:pPr>
        <w:ind w:left="567"/>
        <w:jc w:val="both"/>
        <w:rPr>
          <w:rFonts w:ascii="Times New Roman" w:hAnsi="Times New Roman"/>
          <w:bCs/>
          <w:sz w:val="26"/>
          <w:szCs w:val="26"/>
        </w:rPr>
      </w:pPr>
    </w:p>
    <w:p w14:paraId="6542B9A2" w14:textId="77777777" w:rsidR="00411D95" w:rsidRPr="00D62A08" w:rsidRDefault="00411D95" w:rsidP="00BF2C39">
      <w:pPr>
        <w:ind w:left="2160"/>
        <w:jc w:val="both"/>
        <w:rPr>
          <w:rFonts w:ascii="Times New Roman" w:hAnsi="Times New Roman"/>
          <w:bCs/>
          <w:sz w:val="26"/>
          <w:szCs w:val="26"/>
        </w:rPr>
      </w:pPr>
    </w:p>
    <w:p w14:paraId="4BD86F77" w14:textId="50A3142D" w:rsidR="00411D95" w:rsidRDefault="000A08FA" w:rsidP="000A08FA">
      <w:pPr>
        <w:ind w:left="709"/>
        <w:jc w:val="both"/>
        <w:rPr>
          <w:ins w:id="3573" w:author="lợi đoàn" w:date="2024-11-30T01:46:00Z"/>
          <w:rFonts w:ascii="Times New Roman" w:hAnsi="Times New Roman"/>
          <w:bCs/>
          <w:sz w:val="26"/>
          <w:szCs w:val="26"/>
        </w:rPr>
      </w:pPr>
      <w:r>
        <w:rPr>
          <w:rFonts w:ascii="Times New Roman" w:hAnsi="Times New Roman"/>
          <w:bCs/>
          <w:sz w:val="26"/>
          <w:szCs w:val="26"/>
        </w:rPr>
        <w:t xml:space="preserve">- </w:t>
      </w:r>
      <w:r w:rsidR="00411D95" w:rsidRPr="00D62A08">
        <w:rPr>
          <w:rFonts w:ascii="Times New Roman" w:hAnsi="Times New Roman"/>
          <w:bCs/>
          <w:sz w:val="26"/>
          <w:szCs w:val="26"/>
        </w:rPr>
        <w:t>Mô tả Use Case Khám bệnh</w:t>
      </w:r>
    </w:p>
    <w:p w14:paraId="0C135228" w14:textId="0D803EE9" w:rsidR="0048283C" w:rsidRPr="0048283C" w:rsidRDefault="0048283C">
      <w:pPr>
        <w:pStyle w:val="Heading1"/>
        <w:ind w:left="720" w:firstLine="720"/>
        <w:rPr>
          <w:rFonts w:ascii="Times New Roman" w:hAnsi="Times New Roman"/>
          <w:color w:val="000000" w:themeColor="text1"/>
          <w:sz w:val="26"/>
          <w:szCs w:val="26"/>
          <w:rPrChange w:id="3574" w:author="lợi đoàn" w:date="2024-11-30T01:46:00Z">
            <w:rPr>
              <w:rFonts w:ascii="Times New Roman" w:hAnsi="Times New Roman"/>
              <w:bCs/>
              <w:sz w:val="26"/>
              <w:szCs w:val="26"/>
            </w:rPr>
          </w:rPrChange>
        </w:rPr>
        <w:pPrChange w:id="3575" w:author="lợi đoàn" w:date="2024-11-30T01:46:00Z">
          <w:pPr>
            <w:ind w:left="709"/>
            <w:jc w:val="both"/>
          </w:pPr>
        </w:pPrChange>
      </w:pPr>
      <w:bookmarkStart w:id="3576" w:name="_Toc183825530"/>
      <w:ins w:id="3577" w:author="lợi đoàn" w:date="2024-11-30T01:46:00Z">
        <w:r w:rsidRPr="00B02D72">
          <w:rPr>
            <w:rFonts w:ascii="Times New Roman" w:hAnsi="Times New Roman"/>
            <w:color w:val="000000" w:themeColor="text1"/>
            <w:sz w:val="26"/>
            <w:szCs w:val="26"/>
          </w:rPr>
          <w:t xml:space="preserve">Bảng 3. </w:t>
        </w:r>
        <w:r>
          <w:rPr>
            <w:rFonts w:ascii="Times New Roman" w:hAnsi="Times New Roman"/>
            <w:color w:val="000000" w:themeColor="text1"/>
            <w:sz w:val="26"/>
            <w:szCs w:val="26"/>
          </w:rPr>
          <w:t>11</w:t>
        </w:r>
        <w:r w:rsidRPr="00B02D72">
          <w:rPr>
            <w:rFonts w:ascii="Times New Roman" w:hAnsi="Times New Roman"/>
            <w:color w:val="000000" w:themeColor="text1"/>
            <w:sz w:val="26"/>
            <w:szCs w:val="26"/>
          </w:rPr>
          <w:t xml:space="preserve">: Use Case </w:t>
        </w:r>
        <w:r>
          <w:rPr>
            <w:rFonts w:ascii="Times New Roman" w:hAnsi="Times New Roman"/>
            <w:color w:val="000000" w:themeColor="text1"/>
            <w:sz w:val="26"/>
            <w:szCs w:val="26"/>
          </w:rPr>
          <w:t>K</w:t>
        </w:r>
        <w:r w:rsidRPr="00B02D72">
          <w:rPr>
            <w:rFonts w:ascii="Times New Roman" w:hAnsi="Times New Roman"/>
            <w:bCs/>
            <w:color w:val="000000" w:themeColor="text1"/>
            <w:sz w:val="26"/>
            <w:szCs w:val="26"/>
          </w:rPr>
          <w:t>hám</w:t>
        </w:r>
        <w:r>
          <w:rPr>
            <w:rFonts w:ascii="Times New Roman" w:hAnsi="Times New Roman"/>
            <w:bCs/>
            <w:color w:val="000000" w:themeColor="text1"/>
            <w:sz w:val="26"/>
            <w:szCs w:val="26"/>
          </w:rPr>
          <w:t xml:space="preserve"> bệnh</w:t>
        </w:r>
      </w:ins>
      <w:bookmarkEnd w:id="3576"/>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0"/>
        <w:gridCol w:w="3472"/>
      </w:tblGrid>
      <w:tr w:rsidR="00BF2C39" w:rsidRPr="00D62A08" w14:paraId="2FC7F5CF" w14:textId="77777777" w:rsidTr="000A08FA">
        <w:tc>
          <w:tcPr>
            <w:tcW w:w="3430" w:type="dxa"/>
          </w:tcPr>
          <w:p w14:paraId="49390C7C"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Tên Use Case</w:t>
            </w:r>
          </w:p>
        </w:tc>
        <w:tc>
          <w:tcPr>
            <w:tcW w:w="3472" w:type="dxa"/>
          </w:tcPr>
          <w:p w14:paraId="2CA0CC3C"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Khám bệnh</w:t>
            </w:r>
          </w:p>
        </w:tc>
      </w:tr>
      <w:tr w:rsidR="00BF2C39" w:rsidRPr="00D62A08" w14:paraId="4E6A6BAA" w14:textId="77777777" w:rsidTr="000A08FA">
        <w:tc>
          <w:tcPr>
            <w:tcW w:w="3430" w:type="dxa"/>
          </w:tcPr>
          <w:p w14:paraId="252DE223"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Tác nhân</w:t>
            </w:r>
          </w:p>
        </w:tc>
        <w:tc>
          <w:tcPr>
            <w:tcW w:w="3472" w:type="dxa"/>
          </w:tcPr>
          <w:p w14:paraId="6C492DAE"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Bác sĩ</w:t>
            </w:r>
          </w:p>
        </w:tc>
      </w:tr>
      <w:tr w:rsidR="00BF2C39" w:rsidRPr="00D62A08" w14:paraId="6A195DBF" w14:textId="77777777" w:rsidTr="000A08FA">
        <w:tc>
          <w:tcPr>
            <w:tcW w:w="3430" w:type="dxa"/>
          </w:tcPr>
          <w:p w14:paraId="63B1318C"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Điều kiện đầu vào</w:t>
            </w:r>
          </w:p>
        </w:tc>
        <w:tc>
          <w:tcPr>
            <w:tcW w:w="3472" w:type="dxa"/>
          </w:tcPr>
          <w:p w14:paraId="1FC6AB11"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Bác sĩ đã đăng nhập</w:t>
            </w:r>
          </w:p>
          <w:p w14:paraId="239D7189"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Nhấn vào xem lịch khám</w:t>
            </w:r>
          </w:p>
        </w:tc>
      </w:tr>
      <w:tr w:rsidR="00BF2C39" w:rsidRPr="00D62A08" w14:paraId="5B97C706" w14:textId="77777777" w:rsidTr="000A08FA">
        <w:tc>
          <w:tcPr>
            <w:tcW w:w="3430" w:type="dxa"/>
          </w:tcPr>
          <w:p w14:paraId="6A2E6571"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Kết quả đầu ra</w:t>
            </w:r>
          </w:p>
        </w:tc>
        <w:tc>
          <w:tcPr>
            <w:tcW w:w="3472" w:type="dxa"/>
          </w:tcPr>
          <w:p w14:paraId="10F67FF6"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Bác sĩ có thể cập nhật hồ sơ và duyệt hồ sơ cho bệnh nhân và gửi thông báo thành công</w:t>
            </w:r>
          </w:p>
        </w:tc>
      </w:tr>
      <w:tr w:rsidR="00BF2C39" w:rsidRPr="00D62A08" w14:paraId="4BFCB2BA" w14:textId="77777777" w:rsidTr="000A08FA">
        <w:tc>
          <w:tcPr>
            <w:tcW w:w="3430" w:type="dxa"/>
          </w:tcPr>
          <w:p w14:paraId="68BB1608"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Mô tả</w:t>
            </w:r>
          </w:p>
        </w:tc>
        <w:tc>
          <w:tcPr>
            <w:tcW w:w="3472" w:type="dxa"/>
          </w:tcPr>
          <w:p w14:paraId="6C491D7A"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Use case cho phép xem thông tin bệnh nhân và cập nhật hồ sơ bệnh nhân</w:t>
            </w:r>
          </w:p>
        </w:tc>
      </w:tr>
    </w:tbl>
    <w:p w14:paraId="38616881" w14:textId="77777777" w:rsidR="00411D95" w:rsidRPr="00D62A08" w:rsidRDefault="00411D95" w:rsidP="00BF2C39">
      <w:pPr>
        <w:ind w:left="1800"/>
        <w:jc w:val="both"/>
        <w:rPr>
          <w:rFonts w:ascii="Times New Roman" w:hAnsi="Times New Roman"/>
          <w:bCs/>
          <w:sz w:val="26"/>
          <w:szCs w:val="26"/>
        </w:rPr>
      </w:pPr>
    </w:p>
    <w:p w14:paraId="7ABDAFE3" w14:textId="77777777" w:rsidR="000A08FA" w:rsidRDefault="000A08FA">
      <w:pPr>
        <w:spacing w:after="160" w:line="259" w:lineRule="auto"/>
        <w:rPr>
          <w:rFonts w:ascii="Times New Roman" w:hAnsi="Times New Roman"/>
          <w:bCs/>
          <w:sz w:val="26"/>
          <w:szCs w:val="26"/>
        </w:rPr>
      </w:pPr>
      <w:r>
        <w:rPr>
          <w:rFonts w:ascii="Times New Roman" w:hAnsi="Times New Roman"/>
          <w:bCs/>
          <w:sz w:val="26"/>
          <w:szCs w:val="26"/>
        </w:rPr>
        <w:br w:type="page"/>
      </w:r>
    </w:p>
    <w:p w14:paraId="0BF2FC07" w14:textId="6DA14790" w:rsidR="00411D95" w:rsidRDefault="000A08FA" w:rsidP="000A08FA">
      <w:pPr>
        <w:ind w:left="709"/>
        <w:jc w:val="both"/>
        <w:rPr>
          <w:ins w:id="3578" w:author="lợi đoàn" w:date="2024-11-30T01:47:00Z"/>
          <w:rFonts w:ascii="Times New Roman" w:hAnsi="Times New Roman"/>
          <w:bCs/>
          <w:sz w:val="26"/>
          <w:szCs w:val="26"/>
        </w:rPr>
      </w:pPr>
      <w:r>
        <w:rPr>
          <w:rFonts w:ascii="Times New Roman" w:hAnsi="Times New Roman"/>
          <w:bCs/>
          <w:sz w:val="26"/>
          <w:szCs w:val="26"/>
        </w:rPr>
        <w:lastRenderedPageBreak/>
        <w:t xml:space="preserve">- </w:t>
      </w:r>
      <w:r w:rsidR="00411D95" w:rsidRPr="00D62A08">
        <w:rPr>
          <w:rFonts w:ascii="Times New Roman" w:hAnsi="Times New Roman"/>
          <w:bCs/>
          <w:sz w:val="26"/>
          <w:szCs w:val="26"/>
        </w:rPr>
        <w:t>Dòng chính Use Case khám bệnh</w:t>
      </w:r>
    </w:p>
    <w:p w14:paraId="67344B5F" w14:textId="17ED8774" w:rsidR="0048283C" w:rsidRPr="0048283C" w:rsidRDefault="0048283C">
      <w:pPr>
        <w:pStyle w:val="Heading1"/>
        <w:ind w:left="720" w:firstLine="720"/>
        <w:rPr>
          <w:rFonts w:ascii="Times New Roman" w:hAnsi="Times New Roman"/>
          <w:color w:val="000000" w:themeColor="text1"/>
          <w:sz w:val="26"/>
          <w:szCs w:val="26"/>
          <w:rPrChange w:id="3579" w:author="lợi đoàn" w:date="2024-11-30T01:47:00Z">
            <w:rPr>
              <w:rFonts w:ascii="Times New Roman" w:hAnsi="Times New Roman"/>
              <w:bCs/>
              <w:sz w:val="26"/>
              <w:szCs w:val="26"/>
            </w:rPr>
          </w:rPrChange>
        </w:rPr>
        <w:pPrChange w:id="3580" w:author="lợi đoàn" w:date="2024-11-30T01:47:00Z">
          <w:pPr>
            <w:ind w:left="709"/>
            <w:jc w:val="both"/>
          </w:pPr>
        </w:pPrChange>
      </w:pPr>
      <w:bookmarkStart w:id="3581" w:name="_Toc183825531"/>
      <w:ins w:id="3582" w:author="lợi đoàn" w:date="2024-11-30T01:47:00Z">
        <w:r w:rsidRPr="00B02D72">
          <w:rPr>
            <w:rFonts w:ascii="Times New Roman" w:hAnsi="Times New Roman"/>
            <w:color w:val="000000" w:themeColor="text1"/>
            <w:sz w:val="26"/>
            <w:szCs w:val="26"/>
          </w:rPr>
          <w:t xml:space="preserve">Bảng 3. </w:t>
        </w:r>
        <w:r>
          <w:rPr>
            <w:rFonts w:ascii="Times New Roman" w:hAnsi="Times New Roman"/>
            <w:color w:val="000000" w:themeColor="text1"/>
            <w:sz w:val="26"/>
            <w:szCs w:val="26"/>
          </w:rPr>
          <w:t>12</w:t>
        </w:r>
        <w:r w:rsidRPr="00B02D72">
          <w:rPr>
            <w:rFonts w:ascii="Times New Roman" w:hAnsi="Times New Roman"/>
            <w:color w:val="000000" w:themeColor="text1"/>
            <w:sz w:val="26"/>
            <w:szCs w:val="26"/>
          </w:rPr>
          <w:t xml:space="preserve">: Use Case </w:t>
        </w:r>
        <w:r>
          <w:rPr>
            <w:rFonts w:ascii="Times New Roman" w:hAnsi="Times New Roman"/>
            <w:color w:val="000000" w:themeColor="text1"/>
            <w:sz w:val="26"/>
            <w:szCs w:val="26"/>
          </w:rPr>
          <w:t>Dòng chính K</w:t>
        </w:r>
        <w:r w:rsidRPr="00B02D72">
          <w:rPr>
            <w:rFonts w:ascii="Times New Roman" w:hAnsi="Times New Roman"/>
            <w:bCs/>
            <w:color w:val="000000" w:themeColor="text1"/>
            <w:sz w:val="26"/>
            <w:szCs w:val="26"/>
          </w:rPr>
          <w:t>hám</w:t>
        </w:r>
        <w:r>
          <w:rPr>
            <w:rFonts w:ascii="Times New Roman" w:hAnsi="Times New Roman"/>
            <w:bCs/>
            <w:color w:val="000000" w:themeColor="text1"/>
            <w:sz w:val="26"/>
            <w:szCs w:val="26"/>
          </w:rPr>
          <w:t xml:space="preserve"> bệnh</w:t>
        </w:r>
      </w:ins>
      <w:bookmarkEnd w:id="3581"/>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521"/>
        <w:gridCol w:w="4702"/>
      </w:tblGrid>
      <w:tr w:rsidR="00BF2C39" w:rsidRPr="00D62A08" w14:paraId="0A0DDEDA" w14:textId="77777777" w:rsidTr="000A08FA">
        <w:tc>
          <w:tcPr>
            <w:tcW w:w="679" w:type="dxa"/>
          </w:tcPr>
          <w:p w14:paraId="03BB3FE2"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STT</w:t>
            </w:r>
          </w:p>
        </w:tc>
        <w:tc>
          <w:tcPr>
            <w:tcW w:w="1521" w:type="dxa"/>
          </w:tcPr>
          <w:p w14:paraId="418E8270"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Thực hiện</w:t>
            </w:r>
          </w:p>
        </w:tc>
        <w:tc>
          <w:tcPr>
            <w:tcW w:w="4702" w:type="dxa"/>
          </w:tcPr>
          <w:p w14:paraId="132EEB84"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Hành động</w:t>
            </w:r>
          </w:p>
        </w:tc>
      </w:tr>
      <w:tr w:rsidR="00BF2C39" w:rsidRPr="00D62A08" w14:paraId="44578759" w14:textId="77777777" w:rsidTr="000A08FA">
        <w:tc>
          <w:tcPr>
            <w:tcW w:w="679" w:type="dxa"/>
          </w:tcPr>
          <w:p w14:paraId="512B1800"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1</w:t>
            </w:r>
          </w:p>
        </w:tc>
        <w:tc>
          <w:tcPr>
            <w:tcW w:w="1521" w:type="dxa"/>
          </w:tcPr>
          <w:p w14:paraId="7D44AAC9"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Tác nhân</w:t>
            </w:r>
          </w:p>
        </w:tc>
        <w:tc>
          <w:tcPr>
            <w:tcW w:w="4702" w:type="dxa"/>
          </w:tcPr>
          <w:p w14:paraId="4E58EBB6"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Bác sĩ đăng nhập thành công</w:t>
            </w:r>
          </w:p>
        </w:tc>
      </w:tr>
      <w:tr w:rsidR="00BF2C39" w:rsidRPr="00D62A08" w14:paraId="5758A0EA" w14:textId="77777777" w:rsidTr="000A08FA">
        <w:tc>
          <w:tcPr>
            <w:tcW w:w="679" w:type="dxa"/>
          </w:tcPr>
          <w:p w14:paraId="6CF04030"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2</w:t>
            </w:r>
          </w:p>
        </w:tc>
        <w:tc>
          <w:tcPr>
            <w:tcW w:w="1521" w:type="dxa"/>
          </w:tcPr>
          <w:p w14:paraId="57DB6FFE"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Tác nhân</w:t>
            </w:r>
          </w:p>
        </w:tc>
        <w:tc>
          <w:tcPr>
            <w:tcW w:w="4702" w:type="dxa"/>
          </w:tcPr>
          <w:p w14:paraId="1864352C"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Nhấn xem lịch khám</w:t>
            </w:r>
          </w:p>
        </w:tc>
      </w:tr>
      <w:tr w:rsidR="00BF2C39" w:rsidRPr="00D62A08" w14:paraId="7B6DE095" w14:textId="77777777" w:rsidTr="000A08FA">
        <w:tc>
          <w:tcPr>
            <w:tcW w:w="679" w:type="dxa"/>
          </w:tcPr>
          <w:p w14:paraId="7E22193B"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3</w:t>
            </w:r>
          </w:p>
        </w:tc>
        <w:tc>
          <w:tcPr>
            <w:tcW w:w="1521" w:type="dxa"/>
          </w:tcPr>
          <w:p w14:paraId="7D2EDFAB"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Hệ thống</w:t>
            </w:r>
          </w:p>
        </w:tc>
        <w:tc>
          <w:tcPr>
            <w:tcW w:w="4702" w:type="dxa"/>
          </w:tcPr>
          <w:p w14:paraId="0A47B16A"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Trả về thông tin bệnh nhân, triệu chứng</w:t>
            </w:r>
          </w:p>
        </w:tc>
      </w:tr>
      <w:tr w:rsidR="00BF2C39" w:rsidRPr="00D62A08" w14:paraId="214FEA68" w14:textId="77777777" w:rsidTr="000A08FA">
        <w:tc>
          <w:tcPr>
            <w:tcW w:w="679" w:type="dxa"/>
          </w:tcPr>
          <w:p w14:paraId="414DB35B"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4</w:t>
            </w:r>
          </w:p>
        </w:tc>
        <w:tc>
          <w:tcPr>
            <w:tcW w:w="1521" w:type="dxa"/>
          </w:tcPr>
          <w:p w14:paraId="5CE69461"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Tác nhân</w:t>
            </w:r>
          </w:p>
        </w:tc>
        <w:tc>
          <w:tcPr>
            <w:tcW w:w="4702" w:type="dxa"/>
          </w:tcPr>
          <w:p w14:paraId="14D743C7"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Hướng dẫn bệnh nhân</w:t>
            </w:r>
          </w:p>
        </w:tc>
      </w:tr>
      <w:tr w:rsidR="00BF2C39" w:rsidRPr="00D62A08" w14:paraId="1DD3EBB1" w14:textId="77777777" w:rsidTr="000A08FA">
        <w:tc>
          <w:tcPr>
            <w:tcW w:w="679" w:type="dxa"/>
          </w:tcPr>
          <w:p w14:paraId="11E06BB4"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5</w:t>
            </w:r>
          </w:p>
        </w:tc>
        <w:tc>
          <w:tcPr>
            <w:tcW w:w="1521" w:type="dxa"/>
          </w:tcPr>
          <w:p w14:paraId="69909CA6"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Hệ thống</w:t>
            </w:r>
          </w:p>
        </w:tc>
        <w:tc>
          <w:tcPr>
            <w:tcW w:w="4702" w:type="dxa"/>
          </w:tcPr>
          <w:p w14:paraId="6BD67859"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Gửi thông báo về bác sĩ khám và phòng khám</w:t>
            </w:r>
          </w:p>
        </w:tc>
      </w:tr>
      <w:tr w:rsidR="00BF2C39" w:rsidRPr="00D62A08" w14:paraId="345F83CD" w14:textId="77777777" w:rsidTr="000A08FA">
        <w:tc>
          <w:tcPr>
            <w:tcW w:w="679" w:type="dxa"/>
          </w:tcPr>
          <w:p w14:paraId="6605946E"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6</w:t>
            </w:r>
          </w:p>
        </w:tc>
        <w:tc>
          <w:tcPr>
            <w:tcW w:w="1521" w:type="dxa"/>
          </w:tcPr>
          <w:p w14:paraId="7F1C2376"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Tác nhân</w:t>
            </w:r>
          </w:p>
        </w:tc>
        <w:tc>
          <w:tcPr>
            <w:tcW w:w="4702" w:type="dxa"/>
          </w:tcPr>
          <w:p w14:paraId="75896E75"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Cập nhật hồ sơ bệnh nhân</w:t>
            </w:r>
          </w:p>
        </w:tc>
      </w:tr>
      <w:tr w:rsidR="00BF2C39" w:rsidRPr="00D62A08" w14:paraId="3D6B18C3" w14:textId="77777777" w:rsidTr="000A08FA">
        <w:tc>
          <w:tcPr>
            <w:tcW w:w="679" w:type="dxa"/>
          </w:tcPr>
          <w:p w14:paraId="4F502EB5"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4</w:t>
            </w:r>
          </w:p>
        </w:tc>
        <w:tc>
          <w:tcPr>
            <w:tcW w:w="1521" w:type="dxa"/>
          </w:tcPr>
          <w:p w14:paraId="521CAA6C"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Hệ thống</w:t>
            </w:r>
          </w:p>
        </w:tc>
        <w:tc>
          <w:tcPr>
            <w:tcW w:w="4702" w:type="dxa"/>
          </w:tcPr>
          <w:p w14:paraId="30C2D4D1"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Lưu vào cơ sở dữ liệu</w:t>
            </w:r>
          </w:p>
        </w:tc>
      </w:tr>
      <w:tr w:rsidR="00BF2C39" w:rsidRPr="00D62A08" w14:paraId="2CABE36F" w14:textId="77777777" w:rsidTr="000A08FA">
        <w:tc>
          <w:tcPr>
            <w:tcW w:w="679" w:type="dxa"/>
          </w:tcPr>
          <w:p w14:paraId="50A1CB94"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5</w:t>
            </w:r>
          </w:p>
        </w:tc>
        <w:tc>
          <w:tcPr>
            <w:tcW w:w="1521" w:type="dxa"/>
          </w:tcPr>
          <w:p w14:paraId="6A0BC554"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Tác nhân</w:t>
            </w:r>
          </w:p>
        </w:tc>
        <w:tc>
          <w:tcPr>
            <w:tcW w:w="4702" w:type="dxa"/>
          </w:tcPr>
          <w:p w14:paraId="609E1C2D"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Duyệt hồ sơ khám bệnh</w:t>
            </w:r>
          </w:p>
        </w:tc>
      </w:tr>
      <w:tr w:rsidR="00BF2C39" w:rsidRPr="00D62A08" w14:paraId="1E7D9AC2" w14:textId="77777777" w:rsidTr="000A08FA">
        <w:tc>
          <w:tcPr>
            <w:tcW w:w="679" w:type="dxa"/>
          </w:tcPr>
          <w:p w14:paraId="5940E12E"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6</w:t>
            </w:r>
          </w:p>
        </w:tc>
        <w:tc>
          <w:tcPr>
            <w:tcW w:w="1521" w:type="dxa"/>
          </w:tcPr>
          <w:p w14:paraId="290B82F8"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Hệ thống</w:t>
            </w:r>
          </w:p>
        </w:tc>
        <w:tc>
          <w:tcPr>
            <w:tcW w:w="4702" w:type="dxa"/>
          </w:tcPr>
          <w:p w14:paraId="39AC3518" w14:textId="77777777" w:rsidR="00411D95" w:rsidRPr="00D62A08" w:rsidRDefault="00411D95" w:rsidP="00BF2C39">
            <w:pPr>
              <w:jc w:val="both"/>
              <w:rPr>
                <w:rFonts w:ascii="Times New Roman" w:hAnsi="Times New Roman"/>
                <w:bCs/>
                <w:sz w:val="26"/>
                <w:szCs w:val="26"/>
              </w:rPr>
            </w:pPr>
            <w:r w:rsidRPr="00D62A08">
              <w:rPr>
                <w:rFonts w:ascii="Times New Roman" w:hAnsi="Times New Roman"/>
                <w:bCs/>
                <w:sz w:val="26"/>
                <w:szCs w:val="26"/>
              </w:rPr>
              <w:t>Lưu cơ sở dữ liệu</w:t>
            </w:r>
          </w:p>
        </w:tc>
      </w:tr>
    </w:tbl>
    <w:p w14:paraId="33F57975" w14:textId="77777777" w:rsidR="001D3AB4" w:rsidRPr="00D62A08" w:rsidRDefault="001D3AB4" w:rsidP="00BF2C39">
      <w:pPr>
        <w:jc w:val="both"/>
        <w:rPr>
          <w:rFonts w:ascii="Times New Roman" w:hAnsi="Times New Roman"/>
          <w:b/>
          <w:bCs/>
          <w:i/>
          <w:iCs/>
          <w:sz w:val="26"/>
          <w:szCs w:val="26"/>
        </w:rPr>
      </w:pPr>
    </w:p>
    <w:p w14:paraId="4A009501" w14:textId="329B46A4" w:rsidR="00903695" w:rsidRPr="00D62A08" w:rsidRDefault="000A08FA" w:rsidP="000A08FA">
      <w:pPr>
        <w:ind w:left="709"/>
        <w:jc w:val="both"/>
        <w:rPr>
          <w:rFonts w:ascii="Times New Roman" w:hAnsi="Times New Roman"/>
          <w:bCs/>
          <w:sz w:val="26"/>
          <w:szCs w:val="26"/>
        </w:rPr>
      </w:pPr>
      <w:r>
        <w:rPr>
          <w:rFonts w:ascii="Times New Roman" w:hAnsi="Times New Roman"/>
          <w:bCs/>
          <w:sz w:val="26"/>
          <w:szCs w:val="26"/>
        </w:rPr>
        <w:t xml:space="preserve">- </w:t>
      </w:r>
      <w:r w:rsidR="00903695" w:rsidRPr="00D62A08">
        <w:rPr>
          <w:rFonts w:ascii="Times New Roman" w:hAnsi="Times New Roman"/>
          <w:bCs/>
          <w:sz w:val="26"/>
          <w:szCs w:val="26"/>
        </w:rPr>
        <w:t>Biểu đồ tuần tự khám bệnh</w:t>
      </w:r>
    </w:p>
    <w:p w14:paraId="136121A8" w14:textId="77777777" w:rsidR="00903695" w:rsidRPr="00D62A08" w:rsidRDefault="00903695" w:rsidP="00BF2C39">
      <w:pPr>
        <w:ind w:left="2160"/>
        <w:jc w:val="both"/>
        <w:rPr>
          <w:rFonts w:ascii="Times New Roman" w:hAnsi="Times New Roman"/>
          <w:bCs/>
          <w:sz w:val="26"/>
          <w:szCs w:val="26"/>
        </w:rPr>
      </w:pPr>
    </w:p>
    <w:p w14:paraId="1762D085" w14:textId="626270F6" w:rsidR="0048283C" w:rsidDel="006A3E34" w:rsidRDefault="00903695" w:rsidP="006A3E34">
      <w:pPr>
        <w:rPr>
          <w:del w:id="3583" w:author="lợi đoàn" w:date="2024-11-30T01:47:00Z"/>
          <w:rFonts w:ascii="Times New Roman" w:hAnsi="Times New Roman"/>
          <w:bCs/>
          <w:sz w:val="26"/>
          <w:szCs w:val="26"/>
        </w:rPr>
      </w:pPr>
      <w:r w:rsidRPr="00D62A08">
        <w:rPr>
          <w:rFonts w:ascii="Times New Roman" w:hAnsi="Times New Roman"/>
          <w:bCs/>
          <w:noProof/>
          <w:sz w:val="26"/>
          <w:szCs w:val="26"/>
        </w:rPr>
        <w:lastRenderedPageBreak/>
        <w:drawing>
          <wp:inline distT="0" distB="0" distL="0" distR="0" wp14:anchorId="220D7E0C" wp14:editId="429086AF">
            <wp:extent cx="3898558" cy="4677073"/>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8">
                      <a:extLst>
                        <a:ext uri="{28A0092B-C50C-407E-A947-70E740481C1C}">
                          <a14:useLocalDpi xmlns:a14="http://schemas.microsoft.com/office/drawing/2010/main" val="0"/>
                        </a:ext>
                      </a:extLst>
                    </a:blip>
                    <a:stretch>
                      <a:fillRect/>
                    </a:stretch>
                  </pic:blipFill>
                  <pic:spPr>
                    <a:xfrm>
                      <a:off x="0" y="0"/>
                      <a:ext cx="3914051" cy="4695660"/>
                    </a:xfrm>
                    <a:prstGeom prst="rect">
                      <a:avLst/>
                    </a:prstGeom>
                  </pic:spPr>
                </pic:pic>
              </a:graphicData>
            </a:graphic>
          </wp:inline>
        </w:drawing>
      </w:r>
    </w:p>
    <w:p w14:paraId="592B6F38" w14:textId="77777777" w:rsidR="006A3E34" w:rsidRDefault="006A3E34" w:rsidP="006A3E34">
      <w:pPr>
        <w:rPr>
          <w:ins w:id="3584" w:author="lợi đoàn" w:date="2024-11-30T01:53:00Z"/>
          <w:rFonts w:ascii="Times New Roman" w:hAnsi="Times New Roman"/>
          <w:bCs/>
          <w:sz w:val="26"/>
          <w:szCs w:val="26"/>
        </w:rPr>
      </w:pPr>
    </w:p>
    <w:p w14:paraId="7A978FD2" w14:textId="23755E88" w:rsidR="006A3E34" w:rsidRPr="007B4A50" w:rsidRDefault="006A3E34">
      <w:pPr>
        <w:pStyle w:val="Heading1"/>
        <w:ind w:left="720" w:firstLine="720"/>
        <w:rPr>
          <w:ins w:id="3585" w:author="lợi đoàn" w:date="2024-11-30T01:53:00Z"/>
          <w:rFonts w:ascii="Times New Roman" w:hAnsi="Times New Roman"/>
          <w:bCs/>
          <w:sz w:val="26"/>
          <w:szCs w:val="26"/>
        </w:rPr>
        <w:pPrChange w:id="3586" w:author="lợi đoàn" w:date="2024-11-30T01:53:00Z">
          <w:pPr>
            <w:ind w:left="1134"/>
            <w:jc w:val="both"/>
          </w:pPr>
        </w:pPrChange>
      </w:pPr>
      <w:bookmarkStart w:id="3587" w:name="_Toc183825532"/>
      <w:ins w:id="3588" w:author="lợi đoàn" w:date="2024-11-30T01:53:00Z">
        <w:r w:rsidRPr="00D62A08">
          <w:rPr>
            <w:rFonts w:ascii="Times New Roman" w:hAnsi="Times New Roman"/>
            <w:color w:val="auto"/>
            <w:sz w:val="26"/>
            <w:szCs w:val="26"/>
          </w:rPr>
          <w:t xml:space="preserve">Hình </w:t>
        </w:r>
        <w:r>
          <w:rPr>
            <w:rFonts w:ascii="Times New Roman" w:hAnsi="Times New Roman"/>
            <w:color w:val="auto"/>
            <w:sz w:val="26"/>
            <w:szCs w:val="26"/>
          </w:rPr>
          <w:t>3</w:t>
        </w:r>
        <w:r w:rsidRPr="00D62A08">
          <w:rPr>
            <w:rFonts w:ascii="Times New Roman" w:hAnsi="Times New Roman"/>
            <w:color w:val="auto"/>
            <w:sz w:val="26"/>
            <w:szCs w:val="26"/>
          </w:rPr>
          <w:t xml:space="preserve">. </w:t>
        </w:r>
        <w:r>
          <w:rPr>
            <w:rFonts w:ascii="Times New Roman" w:hAnsi="Times New Roman"/>
            <w:color w:val="auto"/>
            <w:sz w:val="26"/>
            <w:szCs w:val="26"/>
          </w:rPr>
          <w:t>12</w:t>
        </w:r>
        <w:r w:rsidRPr="00D62A08">
          <w:rPr>
            <w:rFonts w:ascii="Times New Roman" w:hAnsi="Times New Roman"/>
            <w:color w:val="auto"/>
            <w:sz w:val="26"/>
            <w:szCs w:val="26"/>
          </w:rPr>
          <w:t xml:space="preserve">: </w:t>
        </w:r>
        <w:r>
          <w:rPr>
            <w:rFonts w:ascii="Times New Roman" w:hAnsi="Times New Roman"/>
            <w:color w:val="auto"/>
            <w:sz w:val="26"/>
            <w:szCs w:val="26"/>
          </w:rPr>
          <w:t>Tuần Tự khám bệnh</w:t>
        </w:r>
        <w:bookmarkEnd w:id="3587"/>
      </w:ins>
    </w:p>
    <w:p w14:paraId="6869475F" w14:textId="77777777" w:rsidR="00465AB5" w:rsidRPr="00D62A08" w:rsidRDefault="00465AB5">
      <w:pPr>
        <w:pPrChange w:id="3589" w:author="lợi đoàn" w:date="2024-11-30T01:53:00Z">
          <w:pPr>
            <w:tabs>
              <w:tab w:val="left" w:pos="540"/>
            </w:tabs>
            <w:spacing w:after="120"/>
            <w:jc w:val="both"/>
          </w:pPr>
        </w:pPrChange>
      </w:pPr>
    </w:p>
    <w:p w14:paraId="53098AEA" w14:textId="53087DD2" w:rsidR="00D14A20" w:rsidRPr="00D14A20" w:rsidRDefault="00903695">
      <w:pPr>
        <w:numPr>
          <w:ilvl w:val="2"/>
          <w:numId w:val="3"/>
        </w:numPr>
        <w:tabs>
          <w:tab w:val="left" w:pos="540"/>
        </w:tabs>
        <w:spacing w:after="120"/>
        <w:ind w:hanging="11"/>
        <w:jc w:val="both"/>
        <w:outlineLvl w:val="2"/>
        <w:rPr>
          <w:ins w:id="3590" w:author="lợi đoàn" w:date="2024-11-29T15:26:00Z"/>
          <w:rFonts w:ascii="Times New Roman" w:hAnsi="Times New Roman"/>
          <w:b/>
          <w:i/>
          <w:iCs/>
          <w:sz w:val="26"/>
          <w:szCs w:val="26"/>
          <w:lang w:val="vi-VN"/>
        </w:rPr>
        <w:pPrChange w:id="3591" w:author="lợi đoàn" w:date="2024-11-29T15:26:00Z">
          <w:pPr>
            <w:tabs>
              <w:tab w:val="left" w:pos="540"/>
            </w:tabs>
            <w:spacing w:after="120"/>
            <w:jc w:val="both"/>
            <w:outlineLvl w:val="2"/>
          </w:pPr>
        </w:pPrChange>
      </w:pPr>
      <w:bookmarkStart w:id="3592" w:name="_Toc183825533"/>
      <w:bookmarkStart w:id="3593" w:name="_Toc183541840"/>
      <w:r w:rsidRPr="00D62A08">
        <w:rPr>
          <w:rFonts w:ascii="Times New Roman" w:hAnsi="Times New Roman"/>
          <w:b/>
          <w:bCs/>
          <w:i/>
          <w:iCs/>
          <w:sz w:val="26"/>
          <w:szCs w:val="26"/>
        </w:rPr>
        <w:t xml:space="preserve">Chức năng </w:t>
      </w:r>
      <w:r w:rsidRPr="00765D47">
        <w:rPr>
          <w:rFonts w:ascii="Times New Roman" w:hAnsi="Times New Roman"/>
          <w:b/>
          <w:i/>
          <w:iCs/>
          <w:sz w:val="26"/>
          <w:szCs w:val="26"/>
          <w:lang w:val="vi-VN"/>
          <w:rPrChange w:id="3594" w:author="lợi đoàn" w:date="2024-11-29T11:35:00Z">
            <w:rPr>
              <w:rFonts w:ascii="Times New Roman" w:hAnsi="Times New Roman"/>
              <w:bCs/>
              <w:sz w:val="26"/>
              <w:szCs w:val="26"/>
              <w:lang w:val="vi-VN"/>
            </w:rPr>
          </w:rPrChange>
        </w:rPr>
        <w:t>Thanh toá</w:t>
      </w:r>
      <w:ins w:id="3595" w:author="lợi đoàn" w:date="2024-11-29T14:46:00Z">
        <w:r w:rsidR="006829D5">
          <w:rPr>
            <w:rFonts w:ascii="Times New Roman" w:hAnsi="Times New Roman"/>
            <w:b/>
            <w:i/>
            <w:iCs/>
            <w:sz w:val="26"/>
            <w:szCs w:val="26"/>
          </w:rPr>
          <w:t>n</w:t>
        </w:r>
        <w:bookmarkEnd w:id="3592"/>
        <w:r w:rsidR="006829D5">
          <w:rPr>
            <w:rFonts w:ascii="Times New Roman" w:hAnsi="Times New Roman"/>
            <w:b/>
            <w:i/>
            <w:iCs/>
            <w:sz w:val="26"/>
            <w:szCs w:val="26"/>
          </w:rPr>
          <w:t xml:space="preserve">  </w:t>
        </w:r>
      </w:ins>
      <w:del w:id="3596" w:author="lợi đoàn" w:date="2024-11-29T14:45:00Z">
        <w:r w:rsidRPr="00765D47" w:rsidDel="006829D5">
          <w:rPr>
            <w:rFonts w:ascii="Times New Roman" w:hAnsi="Times New Roman"/>
            <w:b/>
            <w:i/>
            <w:iCs/>
            <w:sz w:val="26"/>
            <w:szCs w:val="26"/>
            <w:lang w:val="vi-VN"/>
            <w:rPrChange w:id="3597" w:author="lợi đoàn" w:date="2024-11-29T11:35:00Z">
              <w:rPr>
                <w:rFonts w:ascii="Times New Roman" w:hAnsi="Times New Roman"/>
                <w:bCs/>
                <w:sz w:val="26"/>
                <w:szCs w:val="26"/>
                <w:lang w:val="vi-VN"/>
              </w:rPr>
            </w:rPrChange>
          </w:rPr>
          <w:delText>n</w:delText>
        </w:r>
      </w:del>
      <w:bookmarkEnd w:id="3593"/>
    </w:p>
    <w:p w14:paraId="30231F22" w14:textId="51C16699" w:rsidR="00D14A20" w:rsidRPr="00D14A20" w:rsidRDefault="00D14A20" w:rsidP="00D14A20">
      <w:pPr>
        <w:ind w:left="709"/>
        <w:rPr>
          <w:ins w:id="3598" w:author="lợi đoàn" w:date="2024-11-29T15:26:00Z"/>
          <w:rFonts w:ascii="Times New Roman" w:hAnsi="Times New Roman"/>
          <w:rPrChange w:id="3599" w:author="lợi đoàn" w:date="2024-11-29T15:27:00Z">
            <w:rPr>
              <w:ins w:id="3600" w:author="lợi đoàn" w:date="2024-11-29T15:26:00Z"/>
            </w:rPr>
          </w:rPrChange>
        </w:rPr>
      </w:pPr>
      <w:ins w:id="3601" w:author="lợi đoàn" w:date="2024-11-29T15:26:00Z">
        <w:r w:rsidRPr="00D14A20">
          <w:rPr>
            <w:rFonts w:ascii="Times New Roman" w:eastAsia="Segoe UI Symbol" w:hAnsi="Times New Roman"/>
            <w:rPrChange w:id="3602" w:author="lợi đoàn" w:date="2024-11-29T15:27:00Z">
              <w:rPr>
                <w:rFonts w:ascii="Segoe UI Symbol" w:eastAsia="Segoe UI Symbol" w:hAnsi="Segoe UI Symbol" w:cs="Segoe UI Symbol"/>
              </w:rPr>
            </w:rPrChange>
          </w:rPr>
          <w:t xml:space="preserve">- </w:t>
        </w:r>
        <w:r w:rsidRPr="00D14A20">
          <w:rPr>
            <w:rFonts w:ascii="Times New Roman" w:hAnsi="Times New Roman"/>
            <w:rPrChange w:id="3603" w:author="lợi đoàn" w:date="2024-11-29T15:27:00Z">
              <w:rPr/>
            </w:rPrChange>
          </w:rPr>
          <w:t xml:space="preserve">Biểu đồ Use Case </w:t>
        </w:r>
      </w:ins>
      <w:ins w:id="3604" w:author="lợi đoàn" w:date="2024-11-29T15:27:00Z">
        <w:r w:rsidR="00F4366E">
          <w:rPr>
            <w:rFonts w:ascii="Times New Roman" w:hAnsi="Times New Roman"/>
          </w:rPr>
          <w:t>Chức năng thanh toán</w:t>
        </w:r>
      </w:ins>
    </w:p>
    <w:p w14:paraId="4E6E1E69" w14:textId="77777777" w:rsidR="00D14A20" w:rsidRPr="00D14A20" w:rsidRDefault="00D14A20" w:rsidP="00D14A20">
      <w:pPr>
        <w:spacing w:after="64"/>
        <w:ind w:right="782"/>
        <w:jc w:val="center"/>
        <w:rPr>
          <w:ins w:id="3605" w:author="lợi đoàn" w:date="2024-11-29T15:26:00Z"/>
          <w:rFonts w:ascii="Times New Roman" w:hAnsi="Times New Roman"/>
          <w:rPrChange w:id="3606" w:author="lợi đoàn" w:date="2024-11-29T15:27:00Z">
            <w:rPr>
              <w:ins w:id="3607" w:author="lợi đoàn" w:date="2024-11-29T15:26:00Z"/>
            </w:rPr>
          </w:rPrChange>
        </w:rPr>
      </w:pPr>
      <w:ins w:id="3608" w:author="lợi đoàn" w:date="2024-11-29T15:26:00Z">
        <w:r w:rsidRPr="00D14A20">
          <w:rPr>
            <w:rFonts w:ascii="Times New Roman" w:hAnsi="Times New Roman"/>
            <w:noProof/>
            <w:rPrChange w:id="3609" w:author="lợi đoàn" w:date="2024-11-29T15:27:00Z">
              <w:rPr>
                <w:noProof/>
              </w:rPr>
            </w:rPrChange>
          </w:rPr>
          <w:drawing>
            <wp:inline distT="0" distB="0" distL="0" distR="0" wp14:anchorId="598ACEDA" wp14:editId="01ABFF61">
              <wp:extent cx="5846140" cy="19659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904322" cy="1985526"/>
                      </a:xfrm>
                      <a:prstGeom prst="rect">
                        <a:avLst/>
                      </a:prstGeom>
                      <a:noFill/>
                      <a:ln>
                        <a:noFill/>
                      </a:ln>
                    </pic:spPr>
                  </pic:pic>
                </a:graphicData>
              </a:graphic>
            </wp:inline>
          </w:drawing>
        </w:r>
      </w:ins>
    </w:p>
    <w:p w14:paraId="719191C9" w14:textId="0E2743DC" w:rsidR="00D14A20" w:rsidRPr="006A3E34" w:rsidRDefault="00D14A20">
      <w:pPr>
        <w:pStyle w:val="Heading1"/>
        <w:ind w:left="720" w:firstLine="720"/>
        <w:rPr>
          <w:ins w:id="3610" w:author="lợi đoàn" w:date="2024-11-29T15:31:00Z"/>
          <w:rFonts w:ascii="Times New Roman" w:hAnsi="Times New Roman"/>
          <w:color w:val="000000" w:themeColor="text1"/>
          <w:sz w:val="26"/>
          <w:szCs w:val="26"/>
          <w:rPrChange w:id="3611" w:author="lợi đoàn" w:date="2024-11-30T01:54:00Z">
            <w:rPr>
              <w:ins w:id="3612" w:author="lợi đoàn" w:date="2024-11-29T15:31:00Z"/>
              <w:rFonts w:ascii="Times New Roman" w:hAnsi="Times New Roman"/>
            </w:rPr>
          </w:rPrChange>
        </w:rPr>
        <w:pPrChange w:id="3613" w:author="lợi đoàn" w:date="2024-11-30T01:54:00Z">
          <w:pPr>
            <w:jc w:val="center"/>
          </w:pPr>
        </w:pPrChange>
      </w:pPr>
      <w:bookmarkStart w:id="3614" w:name="_Toc104002"/>
      <w:bookmarkStart w:id="3615" w:name="_Toc183825534"/>
      <w:ins w:id="3616" w:author="lợi đoàn" w:date="2024-11-29T15:26:00Z">
        <w:r w:rsidRPr="006A3E34">
          <w:rPr>
            <w:rFonts w:ascii="Times New Roman" w:hAnsi="Times New Roman"/>
            <w:color w:val="000000" w:themeColor="text1"/>
            <w:sz w:val="26"/>
            <w:szCs w:val="26"/>
            <w:rPrChange w:id="3617" w:author="lợi đoàn" w:date="2024-11-30T01:54:00Z">
              <w:rPr/>
            </w:rPrChange>
          </w:rPr>
          <w:t>Hình 3.1</w:t>
        </w:r>
      </w:ins>
      <w:ins w:id="3618" w:author="lợi đoàn" w:date="2024-11-30T01:50:00Z">
        <w:r w:rsidR="00541918" w:rsidRPr="006A3E34">
          <w:rPr>
            <w:rFonts w:ascii="Times New Roman" w:hAnsi="Times New Roman"/>
            <w:color w:val="000000" w:themeColor="text1"/>
            <w:sz w:val="26"/>
            <w:szCs w:val="26"/>
            <w:rPrChange w:id="3619" w:author="lợi đoàn" w:date="2024-11-30T01:54:00Z">
              <w:rPr>
                <w:rFonts w:ascii="Times New Roman" w:hAnsi="Times New Roman"/>
              </w:rPr>
            </w:rPrChange>
          </w:rPr>
          <w:t>3</w:t>
        </w:r>
      </w:ins>
      <w:ins w:id="3620" w:author="lợi đoàn" w:date="2024-11-29T15:26:00Z">
        <w:r w:rsidRPr="006A3E34">
          <w:rPr>
            <w:rFonts w:ascii="Times New Roman" w:hAnsi="Times New Roman"/>
            <w:color w:val="000000" w:themeColor="text1"/>
            <w:sz w:val="26"/>
            <w:szCs w:val="26"/>
            <w:rPrChange w:id="3621" w:author="lợi đoàn" w:date="2024-11-30T01:54:00Z">
              <w:rPr/>
            </w:rPrChange>
          </w:rPr>
          <w:t xml:space="preserve"> Biểu đồ Use Case thanh toán</w:t>
        </w:r>
      </w:ins>
      <w:bookmarkEnd w:id="3614"/>
      <w:bookmarkEnd w:id="3615"/>
    </w:p>
    <w:p w14:paraId="089CDFAE" w14:textId="77777777" w:rsidR="001B2112" w:rsidRDefault="001B2112" w:rsidP="00D14A20">
      <w:pPr>
        <w:jc w:val="center"/>
        <w:rPr>
          <w:ins w:id="3622" w:author="lợi đoàn" w:date="2024-11-29T15:31:00Z"/>
          <w:rFonts w:ascii="Times New Roman" w:hAnsi="Times New Roman"/>
        </w:rPr>
      </w:pPr>
    </w:p>
    <w:p w14:paraId="4BC5F5C0" w14:textId="77777777" w:rsidR="001B2112" w:rsidRPr="00D14A20" w:rsidRDefault="001B2112" w:rsidP="00D14A20">
      <w:pPr>
        <w:jc w:val="center"/>
        <w:rPr>
          <w:ins w:id="3623" w:author="lợi đoàn" w:date="2024-11-29T15:26:00Z"/>
          <w:rFonts w:ascii="Times New Roman" w:hAnsi="Times New Roman"/>
          <w:rPrChange w:id="3624" w:author="lợi đoàn" w:date="2024-11-29T15:27:00Z">
            <w:rPr>
              <w:ins w:id="3625" w:author="lợi đoàn" w:date="2024-11-29T15:26:00Z"/>
            </w:rPr>
          </w:rPrChange>
        </w:rPr>
      </w:pPr>
    </w:p>
    <w:p w14:paraId="7892BE95" w14:textId="40D9ECF7" w:rsidR="00D14A20" w:rsidRDefault="00D14A20" w:rsidP="00D14A20">
      <w:pPr>
        <w:ind w:left="709"/>
        <w:rPr>
          <w:ins w:id="3626" w:author="lợi đoàn" w:date="2024-11-30T01:48:00Z"/>
          <w:rFonts w:ascii="Times New Roman" w:hAnsi="Times New Roman"/>
        </w:rPr>
      </w:pPr>
      <w:ins w:id="3627" w:author="lợi đoàn" w:date="2024-11-29T15:26:00Z">
        <w:r w:rsidRPr="00D14A20">
          <w:rPr>
            <w:rFonts w:ascii="Times New Roman" w:hAnsi="Times New Roman"/>
            <w:rPrChange w:id="3628" w:author="lợi đoàn" w:date="2024-11-29T15:27:00Z">
              <w:rPr/>
            </w:rPrChange>
          </w:rPr>
          <w:t xml:space="preserve">- Mô tả Use Case thêm </w:t>
        </w:r>
      </w:ins>
      <w:ins w:id="3629" w:author="lợi đoàn" w:date="2024-11-30T01:50:00Z">
        <w:r w:rsidR="00541918">
          <w:rPr>
            <w:rFonts w:ascii="Times New Roman" w:hAnsi="Times New Roman"/>
          </w:rPr>
          <w:t>thanh toán</w:t>
        </w:r>
      </w:ins>
      <w:ins w:id="3630" w:author="lợi đoàn" w:date="2024-11-29T15:26:00Z">
        <w:r w:rsidRPr="00D14A20">
          <w:rPr>
            <w:rFonts w:ascii="Times New Roman" w:hAnsi="Times New Roman"/>
            <w:rPrChange w:id="3631" w:author="lợi đoàn" w:date="2024-11-29T15:27:00Z">
              <w:rPr/>
            </w:rPrChange>
          </w:rPr>
          <w:t xml:space="preserve"> </w:t>
        </w:r>
      </w:ins>
    </w:p>
    <w:p w14:paraId="046D432A" w14:textId="6D2278B6" w:rsidR="00A242FF" w:rsidRPr="002C3ECC" w:rsidRDefault="00A242FF">
      <w:pPr>
        <w:pStyle w:val="Heading1"/>
        <w:ind w:left="1440" w:firstLine="720"/>
        <w:rPr>
          <w:ins w:id="3632" w:author="lợi đoàn" w:date="2024-11-29T15:26:00Z"/>
          <w:rFonts w:ascii="Times New Roman" w:hAnsi="Times New Roman"/>
          <w:color w:val="000000" w:themeColor="text1"/>
          <w:rPrChange w:id="3633" w:author="lợi đoàn" w:date="2024-11-30T01:55:00Z">
            <w:rPr>
              <w:ins w:id="3634" w:author="lợi đoàn" w:date="2024-11-29T15:26:00Z"/>
            </w:rPr>
          </w:rPrChange>
        </w:rPr>
        <w:pPrChange w:id="3635" w:author="lợi đoàn" w:date="2024-11-30T01:55:00Z">
          <w:pPr>
            <w:ind w:left="709"/>
          </w:pPr>
        </w:pPrChange>
      </w:pPr>
      <w:bookmarkStart w:id="3636" w:name="_Toc183825535"/>
      <w:ins w:id="3637" w:author="lợi đoàn" w:date="2024-11-30T01:48:00Z">
        <w:r w:rsidRPr="002C3ECC">
          <w:rPr>
            <w:rFonts w:ascii="Times New Roman" w:hAnsi="Times New Roman"/>
            <w:color w:val="000000" w:themeColor="text1"/>
            <w:sz w:val="24"/>
            <w:szCs w:val="24"/>
            <w:rPrChange w:id="3638" w:author="lợi đoàn" w:date="2024-11-30T01:55:00Z">
              <w:rPr>
                <w:rFonts w:ascii="Times New Roman" w:hAnsi="Times New Roman"/>
              </w:rPr>
            </w:rPrChange>
          </w:rPr>
          <w:t>Bảng 3.1</w:t>
        </w:r>
      </w:ins>
      <w:ins w:id="3639" w:author="lợi đoàn" w:date="2024-11-30T01:55:00Z">
        <w:r w:rsidR="002C3ECC" w:rsidRPr="002C3ECC">
          <w:rPr>
            <w:rFonts w:ascii="Times New Roman" w:hAnsi="Times New Roman"/>
            <w:color w:val="000000" w:themeColor="text1"/>
            <w:sz w:val="24"/>
            <w:szCs w:val="24"/>
            <w:rPrChange w:id="3640" w:author="lợi đoàn" w:date="2024-11-30T01:55:00Z">
              <w:rPr>
                <w:rFonts w:ascii="Times New Roman" w:hAnsi="Times New Roman"/>
              </w:rPr>
            </w:rPrChange>
          </w:rPr>
          <w:t>3</w:t>
        </w:r>
      </w:ins>
      <w:ins w:id="3641" w:author="lợi đoàn" w:date="2024-11-30T01:48:00Z">
        <w:r w:rsidRPr="002C3ECC">
          <w:rPr>
            <w:rFonts w:ascii="Times New Roman" w:hAnsi="Times New Roman"/>
            <w:color w:val="000000" w:themeColor="text1"/>
            <w:sz w:val="24"/>
            <w:szCs w:val="24"/>
            <w:rPrChange w:id="3642" w:author="lợi đoàn" w:date="2024-11-30T01:55:00Z">
              <w:rPr>
                <w:rFonts w:ascii="Times New Roman" w:hAnsi="Times New Roman"/>
              </w:rPr>
            </w:rPrChange>
          </w:rPr>
          <w:t xml:space="preserve"> Mô tả Use Case </w:t>
        </w:r>
      </w:ins>
      <w:ins w:id="3643" w:author="lợi đoàn" w:date="2024-11-30T01:54:00Z">
        <w:r w:rsidR="006A3E34" w:rsidRPr="002C3ECC">
          <w:rPr>
            <w:rFonts w:ascii="Times New Roman" w:hAnsi="Times New Roman"/>
            <w:color w:val="000000" w:themeColor="text1"/>
            <w:sz w:val="24"/>
            <w:szCs w:val="24"/>
            <w:rPrChange w:id="3644" w:author="lợi đoàn" w:date="2024-11-30T01:55:00Z">
              <w:rPr>
                <w:rFonts w:ascii="Times New Roman" w:hAnsi="Times New Roman"/>
              </w:rPr>
            </w:rPrChange>
          </w:rPr>
          <w:t xml:space="preserve">thêm </w:t>
        </w:r>
      </w:ins>
      <w:ins w:id="3645" w:author="lợi đoàn" w:date="2024-11-30T01:48:00Z">
        <w:r w:rsidRPr="002C3ECC">
          <w:rPr>
            <w:rFonts w:ascii="Times New Roman" w:hAnsi="Times New Roman"/>
            <w:color w:val="000000" w:themeColor="text1"/>
            <w:sz w:val="24"/>
            <w:szCs w:val="24"/>
            <w:rPrChange w:id="3646" w:author="lợi đoàn" w:date="2024-11-30T01:55:00Z">
              <w:rPr>
                <w:rFonts w:ascii="Times New Roman" w:hAnsi="Times New Roman"/>
              </w:rPr>
            </w:rPrChange>
          </w:rPr>
          <w:t>thanh toán</w:t>
        </w:r>
        <w:bookmarkEnd w:id="3636"/>
        <w:r w:rsidRPr="002C3ECC">
          <w:rPr>
            <w:rFonts w:ascii="Times New Roman" w:hAnsi="Times New Roman"/>
            <w:color w:val="000000" w:themeColor="text1"/>
            <w:sz w:val="24"/>
            <w:szCs w:val="24"/>
            <w:rPrChange w:id="3647" w:author="lợi đoàn" w:date="2024-11-30T01:55:00Z">
              <w:rPr>
                <w:rFonts w:ascii="Times New Roman" w:hAnsi="Times New Roman"/>
              </w:rPr>
            </w:rPrChange>
          </w:rPr>
          <w:t xml:space="preserve"> </w:t>
        </w:r>
      </w:ins>
    </w:p>
    <w:tbl>
      <w:tblPr>
        <w:tblStyle w:val="TableGrid0"/>
        <w:tblW w:w="8499" w:type="dxa"/>
        <w:tblInd w:w="471" w:type="dxa"/>
        <w:tblCellMar>
          <w:top w:w="9" w:type="dxa"/>
          <w:left w:w="110" w:type="dxa"/>
          <w:right w:w="115" w:type="dxa"/>
        </w:tblCellMar>
        <w:tblLook w:val="04A0" w:firstRow="1" w:lastRow="0" w:firstColumn="1" w:lastColumn="0" w:noHBand="0" w:noVBand="1"/>
      </w:tblPr>
      <w:tblGrid>
        <w:gridCol w:w="2550"/>
        <w:gridCol w:w="5949"/>
      </w:tblGrid>
      <w:tr w:rsidR="00D14A20" w:rsidRPr="00D14A20" w14:paraId="759B0591" w14:textId="77777777" w:rsidTr="00037109">
        <w:trPr>
          <w:trHeight w:val="398"/>
          <w:ins w:id="3648" w:author="lợi đoàn" w:date="2024-11-29T15:26:00Z"/>
        </w:trPr>
        <w:tc>
          <w:tcPr>
            <w:tcW w:w="2550" w:type="dxa"/>
            <w:tcBorders>
              <w:top w:val="single" w:sz="4" w:space="0" w:color="000000"/>
              <w:left w:val="single" w:sz="4" w:space="0" w:color="000000"/>
              <w:bottom w:val="single" w:sz="4" w:space="0" w:color="000000"/>
              <w:right w:val="single" w:sz="4" w:space="0" w:color="000000"/>
            </w:tcBorders>
          </w:tcPr>
          <w:p w14:paraId="30A64FFE" w14:textId="77777777" w:rsidR="00D14A20" w:rsidRPr="00D14A20" w:rsidRDefault="00D14A20" w:rsidP="00037109">
            <w:pPr>
              <w:rPr>
                <w:ins w:id="3649" w:author="lợi đoàn" w:date="2024-11-29T15:26:00Z"/>
                <w:rFonts w:ascii="Times New Roman" w:hAnsi="Times New Roman"/>
                <w:rPrChange w:id="3650" w:author="lợi đoàn" w:date="2024-11-29T15:27:00Z">
                  <w:rPr>
                    <w:ins w:id="3651" w:author="lợi đoàn" w:date="2024-11-29T15:26:00Z"/>
                  </w:rPr>
                </w:rPrChange>
              </w:rPr>
            </w:pPr>
            <w:ins w:id="3652" w:author="lợi đoàn" w:date="2024-11-29T15:26:00Z">
              <w:r w:rsidRPr="00D14A20">
                <w:rPr>
                  <w:rFonts w:ascii="Times New Roman" w:hAnsi="Times New Roman"/>
                  <w:rPrChange w:id="3653" w:author="lợi đoàn" w:date="2024-11-29T15:27:00Z">
                    <w:rPr/>
                  </w:rPrChange>
                </w:rPr>
                <w:t xml:space="preserve">Tên Use Case </w:t>
              </w:r>
            </w:ins>
          </w:p>
        </w:tc>
        <w:tc>
          <w:tcPr>
            <w:tcW w:w="5950" w:type="dxa"/>
            <w:tcBorders>
              <w:top w:val="single" w:sz="4" w:space="0" w:color="000000"/>
              <w:left w:val="single" w:sz="4" w:space="0" w:color="000000"/>
              <w:bottom w:val="single" w:sz="4" w:space="0" w:color="000000"/>
              <w:right w:val="single" w:sz="4" w:space="0" w:color="000000"/>
            </w:tcBorders>
          </w:tcPr>
          <w:p w14:paraId="77579278" w14:textId="5D59B90A" w:rsidR="00D14A20" w:rsidRPr="00D14A20" w:rsidRDefault="00D14A20" w:rsidP="00037109">
            <w:pPr>
              <w:rPr>
                <w:ins w:id="3654" w:author="lợi đoàn" w:date="2024-11-29T15:26:00Z"/>
                <w:rFonts w:ascii="Times New Roman" w:hAnsi="Times New Roman"/>
                <w:rPrChange w:id="3655" w:author="lợi đoàn" w:date="2024-11-29T15:27:00Z">
                  <w:rPr>
                    <w:ins w:id="3656" w:author="lợi đoàn" w:date="2024-11-29T15:26:00Z"/>
                  </w:rPr>
                </w:rPrChange>
              </w:rPr>
            </w:pPr>
            <w:ins w:id="3657" w:author="lợi đoàn" w:date="2024-11-29T15:26:00Z">
              <w:r w:rsidRPr="00D14A20">
                <w:rPr>
                  <w:rFonts w:ascii="Times New Roman" w:hAnsi="Times New Roman"/>
                  <w:rPrChange w:id="3658" w:author="lợi đoàn" w:date="2024-11-29T15:27:00Z">
                    <w:rPr/>
                  </w:rPrChange>
                </w:rPr>
                <w:t>Thanh toán</w:t>
              </w:r>
            </w:ins>
          </w:p>
        </w:tc>
      </w:tr>
      <w:tr w:rsidR="00D14A20" w:rsidRPr="00D14A20" w14:paraId="0BFDA7DA" w14:textId="77777777" w:rsidTr="00037109">
        <w:trPr>
          <w:trHeight w:val="398"/>
          <w:ins w:id="3659" w:author="lợi đoàn" w:date="2024-11-29T15:26:00Z"/>
        </w:trPr>
        <w:tc>
          <w:tcPr>
            <w:tcW w:w="2550" w:type="dxa"/>
            <w:tcBorders>
              <w:top w:val="single" w:sz="4" w:space="0" w:color="000000"/>
              <w:left w:val="single" w:sz="4" w:space="0" w:color="000000"/>
              <w:bottom w:val="single" w:sz="4" w:space="0" w:color="000000"/>
              <w:right w:val="single" w:sz="4" w:space="0" w:color="000000"/>
            </w:tcBorders>
          </w:tcPr>
          <w:p w14:paraId="5731952B" w14:textId="77777777" w:rsidR="00D14A20" w:rsidRPr="00D14A20" w:rsidRDefault="00D14A20" w:rsidP="00037109">
            <w:pPr>
              <w:rPr>
                <w:ins w:id="3660" w:author="lợi đoàn" w:date="2024-11-29T15:26:00Z"/>
                <w:rFonts w:ascii="Times New Roman" w:hAnsi="Times New Roman"/>
                <w:rPrChange w:id="3661" w:author="lợi đoàn" w:date="2024-11-29T15:27:00Z">
                  <w:rPr>
                    <w:ins w:id="3662" w:author="lợi đoàn" w:date="2024-11-29T15:26:00Z"/>
                  </w:rPr>
                </w:rPrChange>
              </w:rPr>
            </w:pPr>
            <w:ins w:id="3663" w:author="lợi đoàn" w:date="2024-11-29T15:26:00Z">
              <w:r w:rsidRPr="00D14A20">
                <w:rPr>
                  <w:rFonts w:ascii="Times New Roman" w:hAnsi="Times New Roman"/>
                  <w:rPrChange w:id="3664" w:author="lợi đoàn" w:date="2024-11-29T15:27:00Z">
                    <w:rPr/>
                  </w:rPrChange>
                </w:rPr>
                <w:t xml:space="preserve">Tác nhân </w:t>
              </w:r>
            </w:ins>
          </w:p>
        </w:tc>
        <w:tc>
          <w:tcPr>
            <w:tcW w:w="5950" w:type="dxa"/>
            <w:tcBorders>
              <w:top w:val="single" w:sz="4" w:space="0" w:color="000000"/>
              <w:left w:val="single" w:sz="4" w:space="0" w:color="000000"/>
              <w:bottom w:val="single" w:sz="4" w:space="0" w:color="000000"/>
              <w:right w:val="single" w:sz="4" w:space="0" w:color="000000"/>
            </w:tcBorders>
          </w:tcPr>
          <w:p w14:paraId="24347873" w14:textId="004AC83C" w:rsidR="00D14A20" w:rsidRPr="00D14A20" w:rsidRDefault="00F4366E" w:rsidP="00037109">
            <w:pPr>
              <w:rPr>
                <w:ins w:id="3665" w:author="lợi đoàn" w:date="2024-11-29T15:26:00Z"/>
                <w:rFonts w:ascii="Times New Roman" w:hAnsi="Times New Roman"/>
                <w:rPrChange w:id="3666" w:author="lợi đoàn" w:date="2024-11-29T15:27:00Z">
                  <w:rPr>
                    <w:ins w:id="3667" w:author="lợi đoàn" w:date="2024-11-29T15:26:00Z"/>
                  </w:rPr>
                </w:rPrChange>
              </w:rPr>
            </w:pPr>
            <w:ins w:id="3668" w:author="lợi đoàn" w:date="2024-11-29T15:27:00Z">
              <w:r>
                <w:rPr>
                  <w:rFonts w:ascii="Times New Roman" w:hAnsi="Times New Roman"/>
                  <w:lang w:val="en-US"/>
                </w:rPr>
                <w:t>Lễ tân</w:t>
              </w:r>
            </w:ins>
            <w:ins w:id="3669" w:author="lợi đoàn" w:date="2024-11-29T15:26:00Z">
              <w:r w:rsidR="00D14A20" w:rsidRPr="00D14A20">
                <w:rPr>
                  <w:rFonts w:ascii="Times New Roman" w:hAnsi="Times New Roman"/>
                  <w:rPrChange w:id="3670" w:author="lợi đoàn" w:date="2024-11-29T15:27:00Z">
                    <w:rPr/>
                  </w:rPrChange>
                </w:rPr>
                <w:t xml:space="preserve"> </w:t>
              </w:r>
            </w:ins>
          </w:p>
        </w:tc>
      </w:tr>
      <w:tr w:rsidR="00D14A20" w:rsidRPr="00D14A20" w14:paraId="450AF013" w14:textId="77777777" w:rsidTr="00037109">
        <w:trPr>
          <w:trHeight w:val="399"/>
          <w:ins w:id="3671" w:author="lợi đoàn" w:date="2024-11-29T15:26:00Z"/>
        </w:trPr>
        <w:tc>
          <w:tcPr>
            <w:tcW w:w="2550" w:type="dxa"/>
            <w:tcBorders>
              <w:top w:val="single" w:sz="4" w:space="0" w:color="000000"/>
              <w:left w:val="single" w:sz="4" w:space="0" w:color="000000"/>
              <w:bottom w:val="single" w:sz="4" w:space="0" w:color="000000"/>
              <w:right w:val="single" w:sz="4" w:space="0" w:color="000000"/>
            </w:tcBorders>
          </w:tcPr>
          <w:p w14:paraId="1D1D0208" w14:textId="77777777" w:rsidR="00D14A20" w:rsidRPr="00D14A20" w:rsidRDefault="00D14A20" w:rsidP="00037109">
            <w:pPr>
              <w:rPr>
                <w:ins w:id="3672" w:author="lợi đoàn" w:date="2024-11-29T15:26:00Z"/>
                <w:rFonts w:ascii="Times New Roman" w:hAnsi="Times New Roman"/>
                <w:rPrChange w:id="3673" w:author="lợi đoàn" w:date="2024-11-29T15:27:00Z">
                  <w:rPr>
                    <w:ins w:id="3674" w:author="lợi đoàn" w:date="2024-11-29T15:26:00Z"/>
                  </w:rPr>
                </w:rPrChange>
              </w:rPr>
            </w:pPr>
            <w:ins w:id="3675" w:author="lợi đoàn" w:date="2024-11-29T15:26:00Z">
              <w:r w:rsidRPr="00D14A20">
                <w:rPr>
                  <w:rFonts w:ascii="Times New Roman" w:hAnsi="Times New Roman"/>
                  <w:rPrChange w:id="3676" w:author="lợi đoàn" w:date="2024-11-29T15:27:00Z">
                    <w:rPr/>
                  </w:rPrChange>
                </w:rPr>
                <w:t xml:space="preserve">Điều kiện đầu vào </w:t>
              </w:r>
            </w:ins>
          </w:p>
        </w:tc>
        <w:tc>
          <w:tcPr>
            <w:tcW w:w="5950" w:type="dxa"/>
            <w:tcBorders>
              <w:top w:val="single" w:sz="4" w:space="0" w:color="000000"/>
              <w:left w:val="single" w:sz="4" w:space="0" w:color="000000"/>
              <w:bottom w:val="single" w:sz="4" w:space="0" w:color="000000"/>
              <w:right w:val="single" w:sz="4" w:space="0" w:color="000000"/>
            </w:tcBorders>
          </w:tcPr>
          <w:p w14:paraId="7CE3AA58" w14:textId="302137D0" w:rsidR="00D14A20" w:rsidRPr="00D14A20" w:rsidRDefault="00F4366E" w:rsidP="00037109">
            <w:pPr>
              <w:rPr>
                <w:ins w:id="3677" w:author="lợi đoàn" w:date="2024-11-29T15:26:00Z"/>
                <w:rFonts w:ascii="Times New Roman" w:hAnsi="Times New Roman"/>
                <w:lang w:val="en-US"/>
                <w:rPrChange w:id="3678" w:author="lợi đoàn" w:date="2024-11-29T15:27:00Z">
                  <w:rPr>
                    <w:ins w:id="3679" w:author="lợi đoàn" w:date="2024-11-29T15:26:00Z"/>
                    <w:lang w:val="en-US"/>
                  </w:rPr>
                </w:rPrChange>
              </w:rPr>
            </w:pPr>
            <w:ins w:id="3680" w:author="lợi đoàn" w:date="2024-11-29T15:27:00Z">
              <w:r>
                <w:rPr>
                  <w:rFonts w:ascii="Times New Roman" w:hAnsi="Times New Roman"/>
                  <w:lang w:val="en-US"/>
                </w:rPr>
                <w:t>Lễ tân</w:t>
              </w:r>
            </w:ins>
            <w:ins w:id="3681" w:author="lợi đoàn" w:date="2024-11-29T15:26:00Z">
              <w:r w:rsidR="00D14A20" w:rsidRPr="00D14A20">
                <w:rPr>
                  <w:rFonts w:ascii="Times New Roman" w:hAnsi="Times New Roman"/>
                  <w:rPrChange w:id="3682" w:author="lợi đoàn" w:date="2024-11-29T15:27:00Z">
                    <w:rPr/>
                  </w:rPrChange>
                </w:rPr>
                <w:t xml:space="preserve"> chọn thanh toán</w:t>
              </w:r>
            </w:ins>
            <w:ins w:id="3683" w:author="lợi đoàn" w:date="2024-11-29T15:27:00Z">
              <w:r>
                <w:rPr>
                  <w:rFonts w:ascii="Times New Roman" w:hAnsi="Times New Roman"/>
                  <w:lang w:val="en-US"/>
                </w:rPr>
                <w:t xml:space="preserve"> </w:t>
              </w:r>
              <w:r w:rsidR="009C57B0">
                <w:rPr>
                  <w:rFonts w:ascii="Times New Roman" w:hAnsi="Times New Roman"/>
                  <w:lang w:val="en-US"/>
                </w:rPr>
                <w:t>viện phí</w:t>
              </w:r>
            </w:ins>
          </w:p>
        </w:tc>
      </w:tr>
      <w:tr w:rsidR="00D14A20" w:rsidRPr="00D14A20" w14:paraId="78C7FAAB" w14:textId="77777777" w:rsidTr="00037109">
        <w:trPr>
          <w:trHeight w:val="398"/>
          <w:ins w:id="3684" w:author="lợi đoàn" w:date="2024-11-29T15:26:00Z"/>
        </w:trPr>
        <w:tc>
          <w:tcPr>
            <w:tcW w:w="2550" w:type="dxa"/>
            <w:tcBorders>
              <w:top w:val="single" w:sz="4" w:space="0" w:color="000000"/>
              <w:left w:val="single" w:sz="4" w:space="0" w:color="000000"/>
              <w:bottom w:val="single" w:sz="4" w:space="0" w:color="000000"/>
              <w:right w:val="single" w:sz="4" w:space="0" w:color="000000"/>
            </w:tcBorders>
          </w:tcPr>
          <w:p w14:paraId="4FA8D75A" w14:textId="77777777" w:rsidR="00D14A20" w:rsidRPr="00D14A20" w:rsidRDefault="00D14A20" w:rsidP="00037109">
            <w:pPr>
              <w:rPr>
                <w:ins w:id="3685" w:author="lợi đoàn" w:date="2024-11-29T15:26:00Z"/>
                <w:rFonts w:ascii="Times New Roman" w:hAnsi="Times New Roman"/>
                <w:rPrChange w:id="3686" w:author="lợi đoàn" w:date="2024-11-29T15:27:00Z">
                  <w:rPr>
                    <w:ins w:id="3687" w:author="lợi đoàn" w:date="2024-11-29T15:26:00Z"/>
                  </w:rPr>
                </w:rPrChange>
              </w:rPr>
            </w:pPr>
            <w:ins w:id="3688" w:author="lợi đoàn" w:date="2024-11-29T15:26:00Z">
              <w:r w:rsidRPr="00D14A20">
                <w:rPr>
                  <w:rFonts w:ascii="Times New Roman" w:hAnsi="Times New Roman"/>
                  <w:rPrChange w:id="3689" w:author="lợi đoàn" w:date="2024-11-29T15:27:00Z">
                    <w:rPr/>
                  </w:rPrChange>
                </w:rPr>
                <w:t xml:space="preserve">Kết quả đầu ra </w:t>
              </w:r>
            </w:ins>
          </w:p>
        </w:tc>
        <w:tc>
          <w:tcPr>
            <w:tcW w:w="5950" w:type="dxa"/>
            <w:tcBorders>
              <w:top w:val="single" w:sz="4" w:space="0" w:color="000000"/>
              <w:left w:val="single" w:sz="4" w:space="0" w:color="000000"/>
              <w:bottom w:val="single" w:sz="4" w:space="0" w:color="000000"/>
              <w:right w:val="single" w:sz="4" w:space="0" w:color="000000"/>
            </w:tcBorders>
          </w:tcPr>
          <w:p w14:paraId="1B5A785B" w14:textId="17E49D43" w:rsidR="00D14A20" w:rsidRPr="00D14A20" w:rsidRDefault="00D14A20" w:rsidP="00037109">
            <w:pPr>
              <w:rPr>
                <w:ins w:id="3690" w:author="lợi đoàn" w:date="2024-11-29T15:26:00Z"/>
                <w:rFonts w:ascii="Times New Roman" w:hAnsi="Times New Roman"/>
                <w:rPrChange w:id="3691" w:author="lợi đoàn" w:date="2024-11-29T15:27:00Z">
                  <w:rPr>
                    <w:ins w:id="3692" w:author="lợi đoàn" w:date="2024-11-29T15:26:00Z"/>
                  </w:rPr>
                </w:rPrChange>
              </w:rPr>
            </w:pPr>
            <w:ins w:id="3693" w:author="lợi đoàn" w:date="2024-11-29T15:26:00Z">
              <w:r w:rsidRPr="00D14A20">
                <w:rPr>
                  <w:rFonts w:ascii="Times New Roman" w:hAnsi="Times New Roman"/>
                  <w:rPrChange w:id="3694" w:author="lợi đoàn" w:date="2024-11-29T15:27:00Z">
                    <w:rPr/>
                  </w:rPrChange>
                </w:rPr>
                <w:t xml:space="preserve">Thanh toán </w:t>
              </w:r>
            </w:ins>
            <w:ins w:id="3695" w:author="lợi đoàn" w:date="2024-11-29T15:28:00Z">
              <w:r w:rsidR="009C57B0">
                <w:rPr>
                  <w:rFonts w:ascii="Times New Roman" w:hAnsi="Times New Roman"/>
                  <w:lang w:val="en-US"/>
                </w:rPr>
                <w:t>viện phí</w:t>
              </w:r>
            </w:ins>
            <w:ins w:id="3696" w:author="lợi đoàn" w:date="2024-11-29T15:26:00Z">
              <w:r w:rsidRPr="00D14A20">
                <w:rPr>
                  <w:rFonts w:ascii="Times New Roman" w:hAnsi="Times New Roman"/>
                  <w:rPrChange w:id="3697" w:author="lợi đoàn" w:date="2024-11-29T15:27:00Z">
                    <w:rPr/>
                  </w:rPrChange>
                </w:rPr>
                <w:t xml:space="preserve"> thành công </w:t>
              </w:r>
            </w:ins>
          </w:p>
        </w:tc>
      </w:tr>
      <w:tr w:rsidR="00D14A20" w:rsidRPr="00D14A20" w14:paraId="01A5AD21" w14:textId="77777777" w:rsidTr="00037109">
        <w:trPr>
          <w:trHeight w:val="403"/>
          <w:ins w:id="3698" w:author="lợi đoàn" w:date="2024-11-29T15:26:00Z"/>
        </w:trPr>
        <w:tc>
          <w:tcPr>
            <w:tcW w:w="2550" w:type="dxa"/>
            <w:tcBorders>
              <w:top w:val="single" w:sz="4" w:space="0" w:color="000000"/>
              <w:left w:val="single" w:sz="4" w:space="0" w:color="000000"/>
              <w:bottom w:val="single" w:sz="4" w:space="0" w:color="000000"/>
              <w:right w:val="single" w:sz="4" w:space="0" w:color="000000"/>
            </w:tcBorders>
          </w:tcPr>
          <w:p w14:paraId="2AE87A7E" w14:textId="77777777" w:rsidR="00D14A20" w:rsidRPr="00D14A20" w:rsidRDefault="00D14A20" w:rsidP="00037109">
            <w:pPr>
              <w:rPr>
                <w:ins w:id="3699" w:author="lợi đoàn" w:date="2024-11-29T15:26:00Z"/>
                <w:rFonts w:ascii="Times New Roman" w:hAnsi="Times New Roman"/>
                <w:rPrChange w:id="3700" w:author="lợi đoàn" w:date="2024-11-29T15:27:00Z">
                  <w:rPr>
                    <w:ins w:id="3701" w:author="lợi đoàn" w:date="2024-11-29T15:26:00Z"/>
                  </w:rPr>
                </w:rPrChange>
              </w:rPr>
            </w:pPr>
            <w:ins w:id="3702" w:author="lợi đoàn" w:date="2024-11-29T15:26:00Z">
              <w:r w:rsidRPr="00D14A20">
                <w:rPr>
                  <w:rFonts w:ascii="Times New Roman" w:hAnsi="Times New Roman"/>
                  <w:rPrChange w:id="3703" w:author="lợi đoàn" w:date="2024-11-29T15:27:00Z">
                    <w:rPr/>
                  </w:rPrChange>
                </w:rPr>
                <w:t xml:space="preserve">Mô tả </w:t>
              </w:r>
            </w:ins>
          </w:p>
        </w:tc>
        <w:tc>
          <w:tcPr>
            <w:tcW w:w="5950" w:type="dxa"/>
            <w:tcBorders>
              <w:top w:val="single" w:sz="4" w:space="0" w:color="000000"/>
              <w:left w:val="single" w:sz="4" w:space="0" w:color="000000"/>
              <w:bottom w:val="single" w:sz="4" w:space="0" w:color="000000"/>
              <w:right w:val="single" w:sz="4" w:space="0" w:color="000000"/>
            </w:tcBorders>
          </w:tcPr>
          <w:p w14:paraId="33AFFDBB" w14:textId="1578F28E" w:rsidR="00D14A20" w:rsidRPr="00D14A20" w:rsidRDefault="00D14A20" w:rsidP="00037109">
            <w:pPr>
              <w:rPr>
                <w:ins w:id="3704" w:author="lợi đoàn" w:date="2024-11-29T15:26:00Z"/>
                <w:rFonts w:ascii="Times New Roman" w:hAnsi="Times New Roman"/>
                <w:rPrChange w:id="3705" w:author="lợi đoàn" w:date="2024-11-29T15:27:00Z">
                  <w:rPr>
                    <w:ins w:id="3706" w:author="lợi đoàn" w:date="2024-11-29T15:26:00Z"/>
                  </w:rPr>
                </w:rPrChange>
              </w:rPr>
            </w:pPr>
            <w:ins w:id="3707" w:author="lợi đoàn" w:date="2024-11-29T15:26:00Z">
              <w:r w:rsidRPr="00D14A20">
                <w:rPr>
                  <w:rFonts w:ascii="Times New Roman" w:hAnsi="Times New Roman"/>
                  <w:rPrChange w:id="3708" w:author="lợi đoàn" w:date="2024-11-29T15:27:00Z">
                    <w:rPr/>
                  </w:rPrChange>
                </w:rPr>
                <w:t>Use case cho phép ng</w:t>
              </w:r>
              <w:r w:rsidRPr="00D14A20">
                <w:rPr>
                  <w:rFonts w:ascii="Times New Roman" w:hAnsi="Times New Roman" w:hint="eastAsia"/>
                  <w:rPrChange w:id="3709" w:author="lợi đoàn" w:date="2024-11-29T15:27:00Z">
                    <w:rPr>
                      <w:rFonts w:hint="eastAsia"/>
                    </w:rPr>
                  </w:rPrChange>
                </w:rPr>
                <w:t>ư</w:t>
              </w:r>
              <w:r w:rsidRPr="00D14A20">
                <w:rPr>
                  <w:rFonts w:ascii="Times New Roman" w:hAnsi="Times New Roman"/>
                  <w:rPrChange w:id="3710" w:author="lợi đoàn" w:date="2024-11-29T15:27:00Z">
                    <w:rPr/>
                  </w:rPrChange>
                </w:rPr>
                <w:t xml:space="preserve">ời dùng </w:t>
              </w:r>
            </w:ins>
            <w:ins w:id="3711" w:author="lợi đoàn" w:date="2024-11-29T15:32:00Z">
              <w:r w:rsidR="001B2112">
                <w:rPr>
                  <w:rFonts w:ascii="Times New Roman" w:hAnsi="Times New Roman"/>
                  <w:lang w:val="en-US"/>
                </w:rPr>
                <w:t>và lễ tân thanh toán viện phí</w:t>
              </w:r>
            </w:ins>
          </w:p>
        </w:tc>
      </w:tr>
    </w:tbl>
    <w:p w14:paraId="3C74BCAF" w14:textId="68D5A623" w:rsidR="00D14A20" w:rsidRPr="00D14A20" w:rsidRDefault="00D14A20" w:rsidP="00D14A20">
      <w:pPr>
        <w:spacing w:after="107"/>
        <w:ind w:left="49"/>
        <w:jc w:val="center"/>
        <w:rPr>
          <w:ins w:id="3712" w:author="lợi đoàn" w:date="2024-11-29T15:26:00Z"/>
          <w:rFonts w:ascii="Times New Roman" w:hAnsi="Times New Roman"/>
          <w:rPrChange w:id="3713" w:author="lợi đoàn" w:date="2024-11-29T15:27:00Z">
            <w:rPr>
              <w:ins w:id="3714" w:author="lợi đoàn" w:date="2024-11-29T15:26:00Z"/>
            </w:rPr>
          </w:rPrChange>
        </w:rPr>
      </w:pPr>
    </w:p>
    <w:p w14:paraId="6577481C" w14:textId="7F2E20F3" w:rsidR="00D14A20" w:rsidRDefault="00D14A20" w:rsidP="00D14A20">
      <w:pPr>
        <w:ind w:left="709"/>
        <w:rPr>
          <w:ins w:id="3715" w:author="lợi đoàn" w:date="2024-11-30T01:49:00Z"/>
          <w:rFonts w:ascii="Times New Roman" w:hAnsi="Times New Roman"/>
        </w:rPr>
      </w:pPr>
      <w:ins w:id="3716" w:author="lợi đoàn" w:date="2024-11-29T15:26:00Z">
        <w:r w:rsidRPr="00D14A20">
          <w:rPr>
            <w:rFonts w:ascii="Times New Roman" w:hAnsi="Times New Roman"/>
            <w:rPrChange w:id="3717" w:author="lợi đoàn" w:date="2024-11-29T15:27:00Z">
              <w:rPr/>
            </w:rPrChange>
          </w:rPr>
          <w:t>- Dòng chính Use Case thanh toán</w:t>
        </w:r>
      </w:ins>
    </w:p>
    <w:p w14:paraId="6D393D57" w14:textId="5C6DCEC5" w:rsidR="00F40AFF" w:rsidRPr="002C3ECC" w:rsidRDefault="00F40AFF">
      <w:pPr>
        <w:pStyle w:val="Heading1"/>
        <w:ind w:left="1440" w:firstLine="720"/>
        <w:rPr>
          <w:ins w:id="3718" w:author="lợi đoàn" w:date="2024-11-29T15:26:00Z"/>
          <w:rFonts w:ascii="Times New Roman" w:hAnsi="Times New Roman"/>
          <w:color w:val="000000" w:themeColor="text1"/>
          <w:rPrChange w:id="3719" w:author="lợi đoàn" w:date="2024-11-30T01:56:00Z">
            <w:rPr>
              <w:ins w:id="3720" w:author="lợi đoàn" w:date="2024-11-29T15:26:00Z"/>
            </w:rPr>
          </w:rPrChange>
        </w:rPr>
        <w:pPrChange w:id="3721" w:author="lợi đoàn" w:date="2024-11-30T01:56:00Z">
          <w:pPr>
            <w:ind w:left="709"/>
          </w:pPr>
        </w:pPrChange>
      </w:pPr>
      <w:bookmarkStart w:id="3722" w:name="_Toc183825536"/>
      <w:ins w:id="3723" w:author="lợi đoàn" w:date="2024-11-30T01:49:00Z">
        <w:r w:rsidRPr="002C3ECC">
          <w:rPr>
            <w:rFonts w:ascii="Times New Roman" w:hAnsi="Times New Roman"/>
            <w:color w:val="000000" w:themeColor="text1"/>
            <w:sz w:val="24"/>
            <w:szCs w:val="24"/>
            <w:rPrChange w:id="3724" w:author="lợi đoàn" w:date="2024-11-30T01:56:00Z">
              <w:rPr>
                <w:rFonts w:ascii="Times New Roman" w:hAnsi="Times New Roman"/>
              </w:rPr>
            </w:rPrChange>
          </w:rPr>
          <w:t>Bảng 3.1</w:t>
        </w:r>
      </w:ins>
      <w:ins w:id="3725" w:author="lợi đoàn" w:date="2024-11-30T01:55:00Z">
        <w:r w:rsidR="002C3ECC" w:rsidRPr="002C3ECC">
          <w:rPr>
            <w:rFonts w:ascii="Times New Roman" w:hAnsi="Times New Roman"/>
            <w:color w:val="000000" w:themeColor="text1"/>
            <w:sz w:val="24"/>
            <w:szCs w:val="24"/>
            <w:rPrChange w:id="3726" w:author="lợi đoàn" w:date="2024-11-30T01:56:00Z">
              <w:rPr>
                <w:rFonts w:ascii="Times New Roman" w:hAnsi="Times New Roman"/>
              </w:rPr>
            </w:rPrChange>
          </w:rPr>
          <w:t>4</w:t>
        </w:r>
      </w:ins>
      <w:ins w:id="3727" w:author="lợi đoàn" w:date="2024-11-30T01:49:00Z">
        <w:r w:rsidRPr="002C3ECC">
          <w:rPr>
            <w:rFonts w:ascii="Times New Roman" w:hAnsi="Times New Roman"/>
            <w:color w:val="000000" w:themeColor="text1"/>
            <w:sz w:val="24"/>
            <w:szCs w:val="24"/>
            <w:rPrChange w:id="3728" w:author="lợi đoàn" w:date="2024-11-30T01:56:00Z">
              <w:rPr>
                <w:rFonts w:ascii="Times New Roman" w:hAnsi="Times New Roman"/>
              </w:rPr>
            </w:rPrChange>
          </w:rPr>
          <w:t xml:space="preserve"> Dòng chính Use Case thanh toán</w:t>
        </w:r>
      </w:ins>
      <w:bookmarkEnd w:id="3722"/>
    </w:p>
    <w:tbl>
      <w:tblPr>
        <w:tblStyle w:val="TableGrid0"/>
        <w:tblW w:w="8499" w:type="dxa"/>
        <w:tblInd w:w="471" w:type="dxa"/>
        <w:tblCellMar>
          <w:top w:w="9" w:type="dxa"/>
          <w:left w:w="110" w:type="dxa"/>
          <w:right w:w="70" w:type="dxa"/>
        </w:tblCellMar>
        <w:tblLook w:val="04A0" w:firstRow="1" w:lastRow="0" w:firstColumn="1" w:lastColumn="0" w:noHBand="0" w:noVBand="1"/>
      </w:tblPr>
      <w:tblGrid>
        <w:gridCol w:w="706"/>
        <w:gridCol w:w="2569"/>
        <w:gridCol w:w="5224"/>
      </w:tblGrid>
      <w:tr w:rsidR="00D14A20" w:rsidRPr="00D14A20" w14:paraId="0307368F" w14:textId="77777777" w:rsidTr="00037109">
        <w:trPr>
          <w:trHeight w:val="398"/>
          <w:ins w:id="3729" w:author="lợi đoàn" w:date="2024-11-29T15:26:00Z"/>
        </w:trPr>
        <w:tc>
          <w:tcPr>
            <w:tcW w:w="706" w:type="dxa"/>
            <w:tcBorders>
              <w:top w:val="single" w:sz="4" w:space="0" w:color="000000"/>
              <w:left w:val="single" w:sz="4" w:space="0" w:color="000000"/>
              <w:bottom w:val="single" w:sz="4" w:space="0" w:color="000000"/>
              <w:right w:val="single" w:sz="4" w:space="0" w:color="000000"/>
            </w:tcBorders>
          </w:tcPr>
          <w:p w14:paraId="2C163F67" w14:textId="77777777" w:rsidR="00D14A20" w:rsidRPr="00D14A20" w:rsidRDefault="00D14A20" w:rsidP="00037109">
            <w:pPr>
              <w:rPr>
                <w:ins w:id="3730" w:author="lợi đoàn" w:date="2024-11-29T15:26:00Z"/>
                <w:rFonts w:ascii="Times New Roman" w:hAnsi="Times New Roman"/>
                <w:rPrChange w:id="3731" w:author="lợi đoàn" w:date="2024-11-29T15:27:00Z">
                  <w:rPr>
                    <w:ins w:id="3732" w:author="lợi đoàn" w:date="2024-11-29T15:26:00Z"/>
                  </w:rPr>
                </w:rPrChange>
              </w:rPr>
            </w:pPr>
            <w:ins w:id="3733" w:author="lợi đoàn" w:date="2024-11-29T15:26:00Z">
              <w:r w:rsidRPr="00D14A20">
                <w:rPr>
                  <w:rFonts w:ascii="Times New Roman" w:hAnsi="Times New Roman"/>
                  <w:rPrChange w:id="3734" w:author="lợi đoàn" w:date="2024-11-29T15:27:00Z">
                    <w:rPr/>
                  </w:rPrChange>
                </w:rPr>
                <w:t xml:space="preserve">STT </w:t>
              </w:r>
            </w:ins>
          </w:p>
        </w:tc>
        <w:tc>
          <w:tcPr>
            <w:tcW w:w="2569" w:type="dxa"/>
            <w:tcBorders>
              <w:top w:val="single" w:sz="4" w:space="0" w:color="000000"/>
              <w:left w:val="single" w:sz="4" w:space="0" w:color="000000"/>
              <w:bottom w:val="single" w:sz="4" w:space="0" w:color="000000"/>
              <w:right w:val="single" w:sz="4" w:space="0" w:color="000000"/>
            </w:tcBorders>
          </w:tcPr>
          <w:p w14:paraId="6C8B151A" w14:textId="77777777" w:rsidR="00D14A20" w:rsidRPr="00D14A20" w:rsidRDefault="00D14A20" w:rsidP="00037109">
            <w:pPr>
              <w:rPr>
                <w:ins w:id="3735" w:author="lợi đoàn" w:date="2024-11-29T15:26:00Z"/>
                <w:rFonts w:ascii="Times New Roman" w:hAnsi="Times New Roman"/>
                <w:rPrChange w:id="3736" w:author="lợi đoàn" w:date="2024-11-29T15:27:00Z">
                  <w:rPr>
                    <w:ins w:id="3737" w:author="lợi đoàn" w:date="2024-11-29T15:26:00Z"/>
                  </w:rPr>
                </w:rPrChange>
              </w:rPr>
            </w:pPr>
            <w:ins w:id="3738" w:author="lợi đoàn" w:date="2024-11-29T15:26:00Z">
              <w:r w:rsidRPr="00D14A20">
                <w:rPr>
                  <w:rFonts w:ascii="Times New Roman" w:hAnsi="Times New Roman"/>
                  <w:rPrChange w:id="3739" w:author="lợi đoàn" w:date="2024-11-29T15:27:00Z">
                    <w:rPr/>
                  </w:rPrChange>
                </w:rPr>
                <w:t xml:space="preserve">Thực hiện </w:t>
              </w:r>
            </w:ins>
          </w:p>
        </w:tc>
        <w:tc>
          <w:tcPr>
            <w:tcW w:w="5224" w:type="dxa"/>
            <w:tcBorders>
              <w:top w:val="single" w:sz="4" w:space="0" w:color="000000"/>
              <w:left w:val="single" w:sz="4" w:space="0" w:color="000000"/>
              <w:bottom w:val="single" w:sz="4" w:space="0" w:color="000000"/>
              <w:right w:val="single" w:sz="4" w:space="0" w:color="000000"/>
            </w:tcBorders>
          </w:tcPr>
          <w:p w14:paraId="2EB5799D" w14:textId="77777777" w:rsidR="00D14A20" w:rsidRPr="00D14A20" w:rsidRDefault="00D14A20" w:rsidP="00037109">
            <w:pPr>
              <w:rPr>
                <w:ins w:id="3740" w:author="lợi đoàn" w:date="2024-11-29T15:26:00Z"/>
                <w:rFonts w:ascii="Times New Roman" w:hAnsi="Times New Roman"/>
                <w:rPrChange w:id="3741" w:author="lợi đoàn" w:date="2024-11-29T15:27:00Z">
                  <w:rPr>
                    <w:ins w:id="3742" w:author="lợi đoàn" w:date="2024-11-29T15:26:00Z"/>
                  </w:rPr>
                </w:rPrChange>
              </w:rPr>
            </w:pPr>
            <w:ins w:id="3743" w:author="lợi đoàn" w:date="2024-11-29T15:26:00Z">
              <w:r w:rsidRPr="00D14A20">
                <w:rPr>
                  <w:rFonts w:ascii="Times New Roman" w:hAnsi="Times New Roman"/>
                  <w:rPrChange w:id="3744" w:author="lợi đoàn" w:date="2024-11-29T15:27:00Z">
                    <w:rPr/>
                  </w:rPrChange>
                </w:rPr>
                <w:t xml:space="preserve">Hành động </w:t>
              </w:r>
            </w:ins>
          </w:p>
        </w:tc>
      </w:tr>
      <w:tr w:rsidR="00D14A20" w:rsidRPr="00D14A20" w14:paraId="69B15AA1" w14:textId="77777777" w:rsidTr="00037109">
        <w:trPr>
          <w:trHeight w:val="398"/>
          <w:ins w:id="3745" w:author="lợi đoàn" w:date="2024-11-29T15:26:00Z"/>
        </w:trPr>
        <w:tc>
          <w:tcPr>
            <w:tcW w:w="706" w:type="dxa"/>
            <w:tcBorders>
              <w:top w:val="single" w:sz="4" w:space="0" w:color="000000"/>
              <w:left w:val="single" w:sz="4" w:space="0" w:color="000000"/>
              <w:bottom w:val="single" w:sz="4" w:space="0" w:color="000000"/>
              <w:right w:val="single" w:sz="4" w:space="0" w:color="000000"/>
            </w:tcBorders>
          </w:tcPr>
          <w:p w14:paraId="46C4BA1B" w14:textId="77777777" w:rsidR="00D14A20" w:rsidRPr="00D14A20" w:rsidRDefault="00D14A20" w:rsidP="00037109">
            <w:pPr>
              <w:rPr>
                <w:ins w:id="3746" w:author="lợi đoàn" w:date="2024-11-29T15:26:00Z"/>
                <w:rFonts w:ascii="Times New Roman" w:hAnsi="Times New Roman"/>
                <w:rPrChange w:id="3747" w:author="lợi đoàn" w:date="2024-11-29T15:27:00Z">
                  <w:rPr>
                    <w:ins w:id="3748" w:author="lợi đoàn" w:date="2024-11-29T15:26:00Z"/>
                  </w:rPr>
                </w:rPrChange>
              </w:rPr>
            </w:pPr>
            <w:ins w:id="3749" w:author="lợi đoàn" w:date="2024-11-29T15:26:00Z">
              <w:r w:rsidRPr="00D14A20">
                <w:rPr>
                  <w:rFonts w:ascii="Times New Roman" w:hAnsi="Times New Roman"/>
                  <w:rPrChange w:id="3750" w:author="lợi đoàn" w:date="2024-11-29T15:27:00Z">
                    <w:rPr/>
                  </w:rPrChange>
                </w:rPr>
                <w:t>1</w:t>
              </w:r>
            </w:ins>
          </w:p>
        </w:tc>
        <w:tc>
          <w:tcPr>
            <w:tcW w:w="2569" w:type="dxa"/>
            <w:tcBorders>
              <w:top w:val="single" w:sz="4" w:space="0" w:color="000000"/>
              <w:left w:val="single" w:sz="4" w:space="0" w:color="000000"/>
              <w:bottom w:val="single" w:sz="4" w:space="0" w:color="000000"/>
              <w:right w:val="single" w:sz="4" w:space="0" w:color="000000"/>
            </w:tcBorders>
          </w:tcPr>
          <w:p w14:paraId="04247375" w14:textId="77777777" w:rsidR="00D14A20" w:rsidRPr="00D14A20" w:rsidRDefault="00D14A20" w:rsidP="00037109">
            <w:pPr>
              <w:rPr>
                <w:ins w:id="3751" w:author="lợi đoàn" w:date="2024-11-29T15:26:00Z"/>
                <w:rFonts w:ascii="Times New Roman" w:hAnsi="Times New Roman"/>
                <w:rPrChange w:id="3752" w:author="lợi đoàn" w:date="2024-11-29T15:27:00Z">
                  <w:rPr>
                    <w:ins w:id="3753" w:author="lợi đoàn" w:date="2024-11-29T15:26:00Z"/>
                  </w:rPr>
                </w:rPrChange>
              </w:rPr>
            </w:pPr>
            <w:ins w:id="3754" w:author="lợi đoàn" w:date="2024-11-29T15:26:00Z">
              <w:r w:rsidRPr="00D14A20">
                <w:rPr>
                  <w:rFonts w:ascii="Times New Roman" w:hAnsi="Times New Roman"/>
                  <w:rPrChange w:id="3755" w:author="lợi đoàn" w:date="2024-11-29T15:27:00Z">
                    <w:rPr/>
                  </w:rPrChange>
                </w:rPr>
                <w:t>Tác nhân</w:t>
              </w:r>
            </w:ins>
          </w:p>
        </w:tc>
        <w:tc>
          <w:tcPr>
            <w:tcW w:w="5224" w:type="dxa"/>
            <w:tcBorders>
              <w:top w:val="single" w:sz="4" w:space="0" w:color="000000"/>
              <w:left w:val="single" w:sz="4" w:space="0" w:color="000000"/>
              <w:bottom w:val="single" w:sz="4" w:space="0" w:color="000000"/>
              <w:right w:val="single" w:sz="4" w:space="0" w:color="000000"/>
            </w:tcBorders>
          </w:tcPr>
          <w:p w14:paraId="056E0B3A" w14:textId="5155B56C" w:rsidR="00D14A20" w:rsidRPr="001B2112" w:rsidRDefault="001B2112">
            <w:pPr>
              <w:tabs>
                <w:tab w:val="left" w:pos="1716"/>
              </w:tabs>
              <w:rPr>
                <w:ins w:id="3756" w:author="lợi đoàn" w:date="2024-11-29T15:26:00Z"/>
                <w:rFonts w:ascii="Times New Roman" w:hAnsi="Times New Roman"/>
                <w:lang w:val="en-US"/>
                <w:rPrChange w:id="3757" w:author="lợi đoàn" w:date="2024-11-29T15:32:00Z">
                  <w:rPr>
                    <w:ins w:id="3758" w:author="lợi đoàn" w:date="2024-11-29T15:26:00Z"/>
                  </w:rPr>
                </w:rPrChange>
              </w:rPr>
              <w:pPrChange w:id="3759" w:author="lợi đoàn" w:date="2024-11-29T15:32:00Z">
                <w:pPr/>
              </w:pPrChange>
            </w:pPr>
            <w:ins w:id="3760" w:author="lợi đoàn" w:date="2024-11-29T15:32:00Z">
              <w:r>
                <w:rPr>
                  <w:rFonts w:ascii="Times New Roman" w:hAnsi="Times New Roman"/>
                  <w:lang w:val="en-US"/>
                </w:rPr>
                <w:t xml:space="preserve">Lễ tân và </w:t>
              </w:r>
              <w:r w:rsidR="00E5737D">
                <w:rPr>
                  <w:rFonts w:ascii="Times New Roman" w:hAnsi="Times New Roman"/>
                  <w:lang w:val="en-US"/>
                </w:rPr>
                <w:t>Bệnh nhân</w:t>
              </w:r>
            </w:ins>
          </w:p>
        </w:tc>
      </w:tr>
      <w:tr w:rsidR="00D14A20" w:rsidRPr="00D14A20" w14:paraId="0BEFCB16" w14:textId="77777777" w:rsidTr="00037109">
        <w:trPr>
          <w:trHeight w:val="399"/>
          <w:ins w:id="3761" w:author="lợi đoàn" w:date="2024-11-29T15:26:00Z"/>
        </w:trPr>
        <w:tc>
          <w:tcPr>
            <w:tcW w:w="706" w:type="dxa"/>
            <w:tcBorders>
              <w:top w:val="single" w:sz="4" w:space="0" w:color="000000"/>
              <w:left w:val="single" w:sz="4" w:space="0" w:color="000000"/>
              <w:bottom w:val="single" w:sz="4" w:space="0" w:color="000000"/>
              <w:right w:val="single" w:sz="4" w:space="0" w:color="000000"/>
            </w:tcBorders>
          </w:tcPr>
          <w:p w14:paraId="53EEB2EC" w14:textId="77777777" w:rsidR="00D14A20" w:rsidRPr="00D14A20" w:rsidRDefault="00D14A20" w:rsidP="00037109">
            <w:pPr>
              <w:rPr>
                <w:ins w:id="3762" w:author="lợi đoàn" w:date="2024-11-29T15:26:00Z"/>
                <w:rFonts w:ascii="Times New Roman" w:hAnsi="Times New Roman"/>
                <w:rPrChange w:id="3763" w:author="lợi đoàn" w:date="2024-11-29T15:27:00Z">
                  <w:rPr>
                    <w:ins w:id="3764" w:author="lợi đoàn" w:date="2024-11-29T15:26:00Z"/>
                  </w:rPr>
                </w:rPrChange>
              </w:rPr>
            </w:pPr>
            <w:ins w:id="3765" w:author="lợi đoàn" w:date="2024-11-29T15:26:00Z">
              <w:r w:rsidRPr="00D14A20">
                <w:rPr>
                  <w:rFonts w:ascii="Times New Roman" w:hAnsi="Times New Roman"/>
                  <w:rPrChange w:id="3766" w:author="lợi đoàn" w:date="2024-11-29T15:27:00Z">
                    <w:rPr/>
                  </w:rPrChange>
                </w:rPr>
                <w:t>2</w:t>
              </w:r>
            </w:ins>
          </w:p>
        </w:tc>
        <w:tc>
          <w:tcPr>
            <w:tcW w:w="2569" w:type="dxa"/>
            <w:tcBorders>
              <w:top w:val="single" w:sz="4" w:space="0" w:color="000000"/>
              <w:left w:val="single" w:sz="4" w:space="0" w:color="000000"/>
              <w:bottom w:val="single" w:sz="4" w:space="0" w:color="000000"/>
              <w:right w:val="single" w:sz="4" w:space="0" w:color="000000"/>
            </w:tcBorders>
          </w:tcPr>
          <w:p w14:paraId="0752D8D0" w14:textId="77777777" w:rsidR="00D14A20" w:rsidRPr="00D14A20" w:rsidRDefault="00D14A20" w:rsidP="00037109">
            <w:pPr>
              <w:rPr>
                <w:ins w:id="3767" w:author="lợi đoàn" w:date="2024-11-29T15:26:00Z"/>
                <w:rFonts w:ascii="Times New Roman" w:hAnsi="Times New Roman"/>
                <w:rPrChange w:id="3768" w:author="lợi đoàn" w:date="2024-11-29T15:27:00Z">
                  <w:rPr>
                    <w:ins w:id="3769" w:author="lợi đoàn" w:date="2024-11-29T15:26:00Z"/>
                  </w:rPr>
                </w:rPrChange>
              </w:rPr>
            </w:pPr>
            <w:ins w:id="3770" w:author="lợi đoàn" w:date="2024-11-29T15:26:00Z">
              <w:r w:rsidRPr="00D14A20">
                <w:rPr>
                  <w:rFonts w:ascii="Times New Roman" w:hAnsi="Times New Roman"/>
                  <w:rPrChange w:id="3771" w:author="lợi đoàn" w:date="2024-11-29T15:27:00Z">
                    <w:rPr/>
                  </w:rPrChange>
                </w:rPr>
                <w:t>Hệ thống</w:t>
              </w:r>
            </w:ins>
          </w:p>
        </w:tc>
        <w:tc>
          <w:tcPr>
            <w:tcW w:w="5224" w:type="dxa"/>
            <w:tcBorders>
              <w:top w:val="single" w:sz="4" w:space="0" w:color="000000"/>
              <w:left w:val="single" w:sz="4" w:space="0" w:color="000000"/>
              <w:bottom w:val="single" w:sz="4" w:space="0" w:color="000000"/>
              <w:right w:val="single" w:sz="4" w:space="0" w:color="000000"/>
            </w:tcBorders>
          </w:tcPr>
          <w:p w14:paraId="10544535" w14:textId="41AC2EC7" w:rsidR="00D14A20" w:rsidRPr="00E5737D" w:rsidRDefault="00D14A20" w:rsidP="00037109">
            <w:pPr>
              <w:rPr>
                <w:ins w:id="3772" w:author="lợi đoàn" w:date="2024-11-29T15:26:00Z"/>
                <w:rFonts w:ascii="Times New Roman" w:hAnsi="Times New Roman"/>
                <w:lang w:val="en-US"/>
                <w:rPrChange w:id="3773" w:author="lợi đoàn" w:date="2024-11-29T15:32:00Z">
                  <w:rPr>
                    <w:ins w:id="3774" w:author="lợi đoàn" w:date="2024-11-29T15:26:00Z"/>
                  </w:rPr>
                </w:rPrChange>
              </w:rPr>
            </w:pPr>
            <w:ins w:id="3775" w:author="lợi đoàn" w:date="2024-11-29T15:26:00Z">
              <w:r w:rsidRPr="00D14A20">
                <w:rPr>
                  <w:rFonts w:ascii="Times New Roman" w:hAnsi="Times New Roman"/>
                  <w:rPrChange w:id="3776" w:author="lợi đoàn" w:date="2024-11-29T15:27:00Z">
                    <w:rPr/>
                  </w:rPrChange>
                </w:rPr>
                <w:t xml:space="preserve">Hiển thị </w:t>
              </w:r>
            </w:ins>
            <w:ins w:id="3777" w:author="lợi đoàn" w:date="2024-11-29T15:33:00Z">
              <w:r w:rsidR="00E5737D">
                <w:rPr>
                  <w:rFonts w:ascii="Times New Roman" w:hAnsi="Times New Roman"/>
                  <w:lang w:val="en-US"/>
                </w:rPr>
                <w:t xml:space="preserve">các </w:t>
              </w:r>
            </w:ins>
            <w:ins w:id="3778" w:author="lợi đoàn" w:date="2024-11-29T15:26:00Z">
              <w:r w:rsidRPr="00D14A20">
                <w:rPr>
                  <w:rFonts w:ascii="Times New Roman" w:hAnsi="Times New Roman"/>
                  <w:rPrChange w:id="3779" w:author="lợi đoàn" w:date="2024-11-29T15:27:00Z">
                    <w:rPr/>
                  </w:rPrChange>
                </w:rPr>
                <w:t>danh sách</w:t>
              </w:r>
            </w:ins>
            <w:ins w:id="3780" w:author="lợi đoàn" w:date="2024-11-29T15:33:00Z">
              <w:r w:rsidR="00E5737D">
                <w:rPr>
                  <w:rFonts w:ascii="Times New Roman" w:hAnsi="Times New Roman"/>
                  <w:lang w:val="en-US"/>
                </w:rPr>
                <w:t xml:space="preserve"> cần</w:t>
              </w:r>
            </w:ins>
            <w:ins w:id="3781" w:author="lợi đoàn" w:date="2024-11-29T15:26:00Z">
              <w:r w:rsidRPr="00D14A20">
                <w:rPr>
                  <w:rFonts w:ascii="Times New Roman" w:hAnsi="Times New Roman"/>
                  <w:rPrChange w:id="3782" w:author="lợi đoàn" w:date="2024-11-29T15:27:00Z">
                    <w:rPr/>
                  </w:rPrChange>
                </w:rPr>
                <w:t xml:space="preserve"> </w:t>
              </w:r>
            </w:ins>
            <w:ins w:id="3783" w:author="lợi đoàn" w:date="2024-11-29T15:32:00Z">
              <w:r w:rsidR="00E5737D">
                <w:rPr>
                  <w:rFonts w:ascii="Times New Roman" w:hAnsi="Times New Roman"/>
                  <w:lang w:val="en-US"/>
                </w:rPr>
                <w:t>thanh</w:t>
              </w:r>
            </w:ins>
            <w:ins w:id="3784" w:author="lợi đoàn" w:date="2024-11-29T15:33:00Z">
              <w:r w:rsidR="00E5737D">
                <w:rPr>
                  <w:rFonts w:ascii="Times New Roman" w:hAnsi="Times New Roman"/>
                  <w:lang w:val="en-US"/>
                </w:rPr>
                <w:t xml:space="preserve"> toán</w:t>
              </w:r>
            </w:ins>
          </w:p>
        </w:tc>
      </w:tr>
      <w:tr w:rsidR="00D14A20" w:rsidRPr="00D14A20" w14:paraId="4F15AD87" w14:textId="77777777" w:rsidTr="00037109">
        <w:trPr>
          <w:trHeight w:val="398"/>
          <w:ins w:id="3785" w:author="lợi đoàn" w:date="2024-11-29T15:26:00Z"/>
        </w:trPr>
        <w:tc>
          <w:tcPr>
            <w:tcW w:w="706" w:type="dxa"/>
            <w:tcBorders>
              <w:top w:val="single" w:sz="4" w:space="0" w:color="000000"/>
              <w:left w:val="single" w:sz="4" w:space="0" w:color="000000"/>
              <w:bottom w:val="single" w:sz="4" w:space="0" w:color="000000"/>
              <w:right w:val="single" w:sz="4" w:space="0" w:color="000000"/>
            </w:tcBorders>
          </w:tcPr>
          <w:p w14:paraId="094ED3C0" w14:textId="77777777" w:rsidR="00D14A20" w:rsidRPr="00D14A20" w:rsidRDefault="00D14A20" w:rsidP="00037109">
            <w:pPr>
              <w:rPr>
                <w:ins w:id="3786" w:author="lợi đoàn" w:date="2024-11-29T15:26:00Z"/>
                <w:rFonts w:ascii="Times New Roman" w:hAnsi="Times New Roman"/>
                <w:rPrChange w:id="3787" w:author="lợi đoàn" w:date="2024-11-29T15:27:00Z">
                  <w:rPr>
                    <w:ins w:id="3788" w:author="lợi đoàn" w:date="2024-11-29T15:26:00Z"/>
                  </w:rPr>
                </w:rPrChange>
              </w:rPr>
            </w:pPr>
            <w:ins w:id="3789" w:author="lợi đoàn" w:date="2024-11-29T15:26:00Z">
              <w:r w:rsidRPr="00D14A20">
                <w:rPr>
                  <w:rFonts w:ascii="Times New Roman" w:hAnsi="Times New Roman"/>
                  <w:rPrChange w:id="3790" w:author="lợi đoàn" w:date="2024-11-29T15:27:00Z">
                    <w:rPr/>
                  </w:rPrChange>
                </w:rPr>
                <w:t>3</w:t>
              </w:r>
            </w:ins>
          </w:p>
        </w:tc>
        <w:tc>
          <w:tcPr>
            <w:tcW w:w="2569" w:type="dxa"/>
            <w:tcBorders>
              <w:top w:val="single" w:sz="4" w:space="0" w:color="000000"/>
              <w:left w:val="single" w:sz="4" w:space="0" w:color="000000"/>
              <w:bottom w:val="single" w:sz="4" w:space="0" w:color="000000"/>
              <w:right w:val="single" w:sz="4" w:space="0" w:color="000000"/>
            </w:tcBorders>
          </w:tcPr>
          <w:p w14:paraId="301E2E8A" w14:textId="77777777" w:rsidR="00D14A20" w:rsidRPr="00D14A20" w:rsidRDefault="00D14A20" w:rsidP="00037109">
            <w:pPr>
              <w:rPr>
                <w:ins w:id="3791" w:author="lợi đoàn" w:date="2024-11-29T15:26:00Z"/>
                <w:rFonts w:ascii="Times New Roman" w:hAnsi="Times New Roman"/>
                <w:rPrChange w:id="3792" w:author="lợi đoàn" w:date="2024-11-29T15:27:00Z">
                  <w:rPr>
                    <w:ins w:id="3793" w:author="lợi đoàn" w:date="2024-11-29T15:26:00Z"/>
                  </w:rPr>
                </w:rPrChange>
              </w:rPr>
            </w:pPr>
            <w:ins w:id="3794" w:author="lợi đoàn" w:date="2024-11-29T15:26:00Z">
              <w:r w:rsidRPr="00D14A20">
                <w:rPr>
                  <w:rFonts w:ascii="Times New Roman" w:hAnsi="Times New Roman"/>
                  <w:rPrChange w:id="3795" w:author="lợi đoàn" w:date="2024-11-29T15:27:00Z">
                    <w:rPr/>
                  </w:rPrChange>
                </w:rPr>
                <w:t>Tác nhân</w:t>
              </w:r>
            </w:ins>
          </w:p>
        </w:tc>
        <w:tc>
          <w:tcPr>
            <w:tcW w:w="5224" w:type="dxa"/>
            <w:tcBorders>
              <w:top w:val="single" w:sz="4" w:space="0" w:color="000000"/>
              <w:left w:val="single" w:sz="4" w:space="0" w:color="000000"/>
              <w:bottom w:val="single" w:sz="4" w:space="0" w:color="000000"/>
              <w:right w:val="single" w:sz="4" w:space="0" w:color="000000"/>
            </w:tcBorders>
          </w:tcPr>
          <w:p w14:paraId="10EC2A0B" w14:textId="2AF5029E" w:rsidR="00D14A20" w:rsidRPr="00D14A20" w:rsidRDefault="00D14A20" w:rsidP="00037109">
            <w:pPr>
              <w:rPr>
                <w:ins w:id="3796" w:author="lợi đoàn" w:date="2024-11-29T15:26:00Z"/>
                <w:rFonts w:ascii="Times New Roman" w:hAnsi="Times New Roman"/>
                <w:rPrChange w:id="3797" w:author="lợi đoàn" w:date="2024-11-29T15:27:00Z">
                  <w:rPr>
                    <w:ins w:id="3798" w:author="lợi đoàn" w:date="2024-11-29T15:26:00Z"/>
                  </w:rPr>
                </w:rPrChange>
              </w:rPr>
            </w:pPr>
            <w:ins w:id="3799" w:author="lợi đoàn" w:date="2024-11-29T15:26:00Z">
              <w:r w:rsidRPr="00D14A20">
                <w:rPr>
                  <w:rFonts w:ascii="Times New Roman" w:hAnsi="Times New Roman"/>
                  <w:rPrChange w:id="3800" w:author="lợi đoàn" w:date="2024-11-29T15:27:00Z">
                    <w:rPr/>
                  </w:rPrChange>
                </w:rPr>
                <w:t xml:space="preserve">chọn </w:t>
              </w:r>
            </w:ins>
            <w:ins w:id="3801" w:author="lợi đoàn" w:date="2024-11-29T15:33:00Z">
              <w:r w:rsidR="00313CA3">
                <w:rPr>
                  <w:rFonts w:ascii="Times New Roman" w:hAnsi="Times New Roman"/>
                  <w:lang w:val="en-US"/>
                </w:rPr>
                <w:t xml:space="preserve">bệnh nhân </w:t>
              </w:r>
            </w:ins>
            <w:ins w:id="3802" w:author="lợi đoàn" w:date="2024-11-29T15:26:00Z">
              <w:r w:rsidRPr="00D14A20">
                <w:rPr>
                  <w:rFonts w:ascii="Times New Roman" w:hAnsi="Times New Roman"/>
                  <w:rPrChange w:id="3803" w:author="lợi đoàn" w:date="2024-11-29T15:27:00Z">
                    <w:rPr/>
                  </w:rPrChange>
                </w:rPr>
                <w:t>cần thanh toán</w:t>
              </w:r>
            </w:ins>
          </w:p>
        </w:tc>
      </w:tr>
      <w:tr w:rsidR="00D14A20" w:rsidRPr="00D14A20" w14:paraId="2390AB6A" w14:textId="77777777" w:rsidTr="00037109">
        <w:trPr>
          <w:trHeight w:val="398"/>
          <w:ins w:id="3804" w:author="lợi đoàn" w:date="2024-11-29T15:26:00Z"/>
        </w:trPr>
        <w:tc>
          <w:tcPr>
            <w:tcW w:w="706" w:type="dxa"/>
            <w:tcBorders>
              <w:top w:val="single" w:sz="4" w:space="0" w:color="000000"/>
              <w:left w:val="single" w:sz="4" w:space="0" w:color="000000"/>
              <w:bottom w:val="single" w:sz="4" w:space="0" w:color="000000"/>
              <w:right w:val="single" w:sz="4" w:space="0" w:color="000000"/>
            </w:tcBorders>
          </w:tcPr>
          <w:p w14:paraId="0DAF0377" w14:textId="77777777" w:rsidR="00D14A20" w:rsidRPr="00D14A20" w:rsidRDefault="00D14A20" w:rsidP="00037109">
            <w:pPr>
              <w:rPr>
                <w:ins w:id="3805" w:author="lợi đoàn" w:date="2024-11-29T15:26:00Z"/>
                <w:rFonts w:ascii="Times New Roman" w:hAnsi="Times New Roman"/>
                <w:rPrChange w:id="3806" w:author="lợi đoàn" w:date="2024-11-29T15:27:00Z">
                  <w:rPr>
                    <w:ins w:id="3807" w:author="lợi đoàn" w:date="2024-11-29T15:26:00Z"/>
                  </w:rPr>
                </w:rPrChange>
              </w:rPr>
            </w:pPr>
            <w:ins w:id="3808" w:author="lợi đoàn" w:date="2024-11-29T15:26:00Z">
              <w:r w:rsidRPr="00D14A20">
                <w:rPr>
                  <w:rFonts w:ascii="Times New Roman" w:hAnsi="Times New Roman"/>
                  <w:rPrChange w:id="3809" w:author="lợi đoàn" w:date="2024-11-29T15:27:00Z">
                    <w:rPr/>
                  </w:rPrChange>
                </w:rPr>
                <w:t>4</w:t>
              </w:r>
            </w:ins>
          </w:p>
        </w:tc>
        <w:tc>
          <w:tcPr>
            <w:tcW w:w="2569" w:type="dxa"/>
            <w:tcBorders>
              <w:top w:val="single" w:sz="4" w:space="0" w:color="000000"/>
              <w:left w:val="single" w:sz="4" w:space="0" w:color="000000"/>
              <w:bottom w:val="single" w:sz="4" w:space="0" w:color="000000"/>
              <w:right w:val="single" w:sz="4" w:space="0" w:color="000000"/>
            </w:tcBorders>
          </w:tcPr>
          <w:p w14:paraId="0E24A388" w14:textId="77777777" w:rsidR="00D14A20" w:rsidRPr="00D14A20" w:rsidRDefault="00D14A20" w:rsidP="00037109">
            <w:pPr>
              <w:rPr>
                <w:ins w:id="3810" w:author="lợi đoàn" w:date="2024-11-29T15:26:00Z"/>
                <w:rFonts w:ascii="Times New Roman" w:hAnsi="Times New Roman"/>
                <w:rPrChange w:id="3811" w:author="lợi đoàn" w:date="2024-11-29T15:27:00Z">
                  <w:rPr>
                    <w:ins w:id="3812" w:author="lợi đoàn" w:date="2024-11-29T15:26:00Z"/>
                  </w:rPr>
                </w:rPrChange>
              </w:rPr>
            </w:pPr>
            <w:ins w:id="3813" w:author="lợi đoàn" w:date="2024-11-29T15:26:00Z">
              <w:r w:rsidRPr="00D14A20">
                <w:rPr>
                  <w:rFonts w:ascii="Times New Roman" w:hAnsi="Times New Roman"/>
                  <w:rPrChange w:id="3814" w:author="lợi đoàn" w:date="2024-11-29T15:27:00Z">
                    <w:rPr/>
                  </w:rPrChange>
                </w:rPr>
                <w:t>Hệ thống</w:t>
              </w:r>
            </w:ins>
          </w:p>
        </w:tc>
        <w:tc>
          <w:tcPr>
            <w:tcW w:w="5224" w:type="dxa"/>
            <w:tcBorders>
              <w:top w:val="single" w:sz="4" w:space="0" w:color="000000"/>
              <w:left w:val="single" w:sz="4" w:space="0" w:color="000000"/>
              <w:bottom w:val="single" w:sz="4" w:space="0" w:color="000000"/>
              <w:right w:val="single" w:sz="4" w:space="0" w:color="000000"/>
            </w:tcBorders>
          </w:tcPr>
          <w:p w14:paraId="2EA24DD5" w14:textId="65A48D26" w:rsidR="00D14A20" w:rsidRPr="00313CA3" w:rsidRDefault="00D14A20" w:rsidP="00037109">
            <w:pPr>
              <w:rPr>
                <w:ins w:id="3815" w:author="lợi đoàn" w:date="2024-11-29T15:26:00Z"/>
                <w:rFonts w:ascii="Times New Roman" w:hAnsi="Times New Roman"/>
                <w:lang w:val="en-US"/>
                <w:rPrChange w:id="3816" w:author="lợi đoàn" w:date="2024-11-29T15:33:00Z">
                  <w:rPr>
                    <w:ins w:id="3817" w:author="lợi đoàn" w:date="2024-11-29T15:26:00Z"/>
                  </w:rPr>
                </w:rPrChange>
              </w:rPr>
            </w:pPr>
            <w:ins w:id="3818" w:author="lợi đoàn" w:date="2024-11-29T15:26:00Z">
              <w:r w:rsidRPr="00D14A20">
                <w:rPr>
                  <w:rFonts w:ascii="Times New Roman" w:hAnsi="Times New Roman"/>
                  <w:rPrChange w:id="3819" w:author="lợi đoàn" w:date="2024-11-29T15:27:00Z">
                    <w:rPr/>
                  </w:rPrChange>
                </w:rPr>
                <w:t xml:space="preserve">Hiển thị </w:t>
              </w:r>
            </w:ins>
            <w:ins w:id="3820" w:author="lợi đoàn" w:date="2024-11-29T15:33:00Z">
              <w:r w:rsidR="00313CA3">
                <w:rPr>
                  <w:rFonts w:ascii="Times New Roman" w:hAnsi="Times New Roman"/>
                  <w:lang w:val="en-US"/>
                </w:rPr>
                <w:t>n</w:t>
              </w:r>
            </w:ins>
            <w:ins w:id="3821" w:author="lợi đoàn" w:date="2024-11-29T15:34:00Z">
              <w:r w:rsidR="00313CA3">
                <w:rPr>
                  <w:rFonts w:ascii="Times New Roman" w:hAnsi="Times New Roman"/>
                  <w:lang w:val="en-US"/>
                </w:rPr>
                <w:t>út thanh toán</w:t>
              </w:r>
            </w:ins>
          </w:p>
        </w:tc>
      </w:tr>
      <w:tr w:rsidR="00D14A20" w:rsidRPr="00D14A20" w14:paraId="4A229556" w14:textId="77777777" w:rsidTr="00037109">
        <w:trPr>
          <w:trHeight w:val="398"/>
          <w:ins w:id="3822" w:author="lợi đoàn" w:date="2024-11-29T15:26:00Z"/>
        </w:trPr>
        <w:tc>
          <w:tcPr>
            <w:tcW w:w="706" w:type="dxa"/>
            <w:tcBorders>
              <w:top w:val="single" w:sz="4" w:space="0" w:color="000000"/>
              <w:left w:val="single" w:sz="4" w:space="0" w:color="000000"/>
              <w:bottom w:val="single" w:sz="4" w:space="0" w:color="000000"/>
              <w:right w:val="single" w:sz="4" w:space="0" w:color="000000"/>
            </w:tcBorders>
          </w:tcPr>
          <w:p w14:paraId="1DE575BF" w14:textId="77777777" w:rsidR="00D14A20" w:rsidRPr="00D14A20" w:rsidRDefault="00D14A20" w:rsidP="00037109">
            <w:pPr>
              <w:rPr>
                <w:ins w:id="3823" w:author="lợi đoàn" w:date="2024-11-29T15:26:00Z"/>
                <w:rFonts w:ascii="Times New Roman" w:hAnsi="Times New Roman"/>
                <w:rPrChange w:id="3824" w:author="lợi đoàn" w:date="2024-11-29T15:27:00Z">
                  <w:rPr>
                    <w:ins w:id="3825" w:author="lợi đoàn" w:date="2024-11-29T15:26:00Z"/>
                  </w:rPr>
                </w:rPrChange>
              </w:rPr>
            </w:pPr>
            <w:ins w:id="3826" w:author="lợi đoàn" w:date="2024-11-29T15:26:00Z">
              <w:r w:rsidRPr="00D14A20">
                <w:rPr>
                  <w:rFonts w:ascii="Times New Roman" w:hAnsi="Times New Roman"/>
                  <w:rPrChange w:id="3827" w:author="lợi đoàn" w:date="2024-11-29T15:27:00Z">
                    <w:rPr/>
                  </w:rPrChange>
                </w:rPr>
                <w:t>6</w:t>
              </w:r>
            </w:ins>
          </w:p>
        </w:tc>
        <w:tc>
          <w:tcPr>
            <w:tcW w:w="2569" w:type="dxa"/>
            <w:tcBorders>
              <w:top w:val="single" w:sz="4" w:space="0" w:color="000000"/>
              <w:left w:val="single" w:sz="4" w:space="0" w:color="000000"/>
              <w:bottom w:val="single" w:sz="4" w:space="0" w:color="000000"/>
              <w:right w:val="single" w:sz="4" w:space="0" w:color="000000"/>
            </w:tcBorders>
          </w:tcPr>
          <w:p w14:paraId="06E2DF8E" w14:textId="77777777" w:rsidR="00D14A20" w:rsidRPr="00D14A20" w:rsidRDefault="00D14A20" w:rsidP="00037109">
            <w:pPr>
              <w:rPr>
                <w:ins w:id="3828" w:author="lợi đoàn" w:date="2024-11-29T15:26:00Z"/>
                <w:rFonts w:ascii="Times New Roman" w:hAnsi="Times New Roman"/>
                <w:rPrChange w:id="3829" w:author="lợi đoàn" w:date="2024-11-29T15:27:00Z">
                  <w:rPr>
                    <w:ins w:id="3830" w:author="lợi đoàn" w:date="2024-11-29T15:26:00Z"/>
                  </w:rPr>
                </w:rPrChange>
              </w:rPr>
            </w:pPr>
            <w:ins w:id="3831" w:author="lợi đoàn" w:date="2024-11-29T15:26:00Z">
              <w:r w:rsidRPr="00D14A20">
                <w:rPr>
                  <w:rFonts w:ascii="Times New Roman" w:hAnsi="Times New Roman"/>
                  <w:rPrChange w:id="3832" w:author="lợi đoàn" w:date="2024-11-29T15:27:00Z">
                    <w:rPr/>
                  </w:rPrChange>
                </w:rPr>
                <w:t>Hệ thống</w:t>
              </w:r>
            </w:ins>
          </w:p>
        </w:tc>
        <w:tc>
          <w:tcPr>
            <w:tcW w:w="5224" w:type="dxa"/>
            <w:tcBorders>
              <w:top w:val="single" w:sz="4" w:space="0" w:color="000000"/>
              <w:left w:val="single" w:sz="4" w:space="0" w:color="000000"/>
              <w:bottom w:val="single" w:sz="4" w:space="0" w:color="000000"/>
              <w:right w:val="single" w:sz="4" w:space="0" w:color="000000"/>
            </w:tcBorders>
          </w:tcPr>
          <w:p w14:paraId="48A702C8" w14:textId="77777777" w:rsidR="00D14A20" w:rsidRPr="00D14A20" w:rsidRDefault="00D14A20" w:rsidP="00037109">
            <w:pPr>
              <w:rPr>
                <w:ins w:id="3833" w:author="lợi đoàn" w:date="2024-11-29T15:26:00Z"/>
                <w:rFonts w:ascii="Times New Roman" w:hAnsi="Times New Roman"/>
                <w:rPrChange w:id="3834" w:author="lợi đoàn" w:date="2024-11-29T15:27:00Z">
                  <w:rPr>
                    <w:ins w:id="3835" w:author="lợi đoàn" w:date="2024-11-29T15:26:00Z"/>
                  </w:rPr>
                </w:rPrChange>
              </w:rPr>
            </w:pPr>
            <w:ins w:id="3836" w:author="lợi đoàn" w:date="2024-11-29T15:26:00Z">
              <w:r w:rsidRPr="00D14A20">
                <w:rPr>
                  <w:rFonts w:ascii="Times New Roman" w:hAnsi="Times New Roman"/>
                  <w:rPrChange w:id="3837" w:author="lợi đoàn" w:date="2024-11-29T15:27:00Z">
                    <w:rPr/>
                  </w:rPrChange>
                </w:rPr>
                <w:t>L</w:t>
              </w:r>
              <w:r w:rsidRPr="00D14A20">
                <w:rPr>
                  <w:rFonts w:ascii="Times New Roman" w:hAnsi="Times New Roman" w:hint="eastAsia"/>
                  <w:rPrChange w:id="3838" w:author="lợi đoàn" w:date="2024-11-29T15:27:00Z">
                    <w:rPr>
                      <w:rFonts w:hint="eastAsia"/>
                    </w:rPr>
                  </w:rPrChange>
                </w:rPr>
                <w:t>ư</w:t>
              </w:r>
              <w:r w:rsidRPr="00D14A20">
                <w:rPr>
                  <w:rFonts w:ascii="Times New Roman" w:hAnsi="Times New Roman"/>
                  <w:rPrChange w:id="3839" w:author="lợi đoàn" w:date="2024-11-29T15:27:00Z">
                    <w:rPr/>
                  </w:rPrChange>
                </w:rPr>
                <w:t>u thông tin thanh toán vào c</w:t>
              </w:r>
              <w:r w:rsidRPr="00D14A20">
                <w:rPr>
                  <w:rFonts w:ascii="Times New Roman" w:hAnsi="Times New Roman" w:hint="eastAsia"/>
                  <w:rPrChange w:id="3840" w:author="lợi đoàn" w:date="2024-11-29T15:27:00Z">
                    <w:rPr>
                      <w:rFonts w:hint="eastAsia"/>
                    </w:rPr>
                  </w:rPrChange>
                </w:rPr>
                <w:t>ơ</w:t>
              </w:r>
              <w:r w:rsidRPr="00D14A20">
                <w:rPr>
                  <w:rFonts w:ascii="Times New Roman" w:hAnsi="Times New Roman"/>
                  <w:rPrChange w:id="3841" w:author="lợi đoàn" w:date="2024-11-29T15:27:00Z">
                    <w:rPr/>
                  </w:rPrChange>
                </w:rPr>
                <w:t xml:space="preserve"> sở dữ liệu</w:t>
              </w:r>
            </w:ins>
          </w:p>
        </w:tc>
      </w:tr>
      <w:tr w:rsidR="00D14A20" w:rsidRPr="00D14A20" w14:paraId="529360EC" w14:textId="77777777" w:rsidTr="00037109">
        <w:trPr>
          <w:trHeight w:val="399"/>
          <w:ins w:id="3842" w:author="lợi đoàn" w:date="2024-11-29T15:26:00Z"/>
        </w:trPr>
        <w:tc>
          <w:tcPr>
            <w:tcW w:w="706" w:type="dxa"/>
            <w:tcBorders>
              <w:top w:val="single" w:sz="4" w:space="0" w:color="000000"/>
              <w:left w:val="single" w:sz="4" w:space="0" w:color="000000"/>
              <w:bottom w:val="single" w:sz="4" w:space="0" w:color="000000"/>
              <w:right w:val="single" w:sz="4" w:space="0" w:color="000000"/>
            </w:tcBorders>
          </w:tcPr>
          <w:p w14:paraId="2BC7E68D" w14:textId="77777777" w:rsidR="00D14A20" w:rsidRPr="00D14A20" w:rsidRDefault="00D14A20" w:rsidP="00037109">
            <w:pPr>
              <w:rPr>
                <w:ins w:id="3843" w:author="lợi đoàn" w:date="2024-11-29T15:26:00Z"/>
                <w:rFonts w:ascii="Times New Roman" w:hAnsi="Times New Roman"/>
                <w:rPrChange w:id="3844" w:author="lợi đoàn" w:date="2024-11-29T15:27:00Z">
                  <w:rPr>
                    <w:ins w:id="3845" w:author="lợi đoàn" w:date="2024-11-29T15:26:00Z"/>
                  </w:rPr>
                </w:rPrChange>
              </w:rPr>
            </w:pPr>
            <w:ins w:id="3846" w:author="lợi đoàn" w:date="2024-11-29T15:26:00Z">
              <w:r w:rsidRPr="00D14A20">
                <w:rPr>
                  <w:rFonts w:ascii="Times New Roman" w:hAnsi="Times New Roman"/>
                  <w:rPrChange w:id="3847" w:author="lợi đoàn" w:date="2024-11-29T15:27:00Z">
                    <w:rPr/>
                  </w:rPrChange>
                </w:rPr>
                <w:t>7</w:t>
              </w:r>
            </w:ins>
          </w:p>
        </w:tc>
        <w:tc>
          <w:tcPr>
            <w:tcW w:w="2569" w:type="dxa"/>
            <w:tcBorders>
              <w:top w:val="single" w:sz="4" w:space="0" w:color="000000"/>
              <w:left w:val="single" w:sz="4" w:space="0" w:color="000000"/>
              <w:bottom w:val="single" w:sz="4" w:space="0" w:color="000000"/>
              <w:right w:val="single" w:sz="4" w:space="0" w:color="000000"/>
            </w:tcBorders>
          </w:tcPr>
          <w:p w14:paraId="2EE46EB0" w14:textId="77777777" w:rsidR="00D14A20" w:rsidRPr="00D14A20" w:rsidRDefault="00D14A20" w:rsidP="00037109">
            <w:pPr>
              <w:rPr>
                <w:ins w:id="3848" w:author="lợi đoàn" w:date="2024-11-29T15:26:00Z"/>
                <w:rFonts w:ascii="Times New Roman" w:hAnsi="Times New Roman"/>
                <w:rPrChange w:id="3849" w:author="lợi đoàn" w:date="2024-11-29T15:27:00Z">
                  <w:rPr>
                    <w:ins w:id="3850" w:author="lợi đoàn" w:date="2024-11-29T15:26:00Z"/>
                  </w:rPr>
                </w:rPrChange>
              </w:rPr>
            </w:pPr>
            <w:ins w:id="3851" w:author="lợi đoàn" w:date="2024-11-29T15:26:00Z">
              <w:r w:rsidRPr="00D14A20">
                <w:rPr>
                  <w:rFonts w:ascii="Times New Roman" w:hAnsi="Times New Roman"/>
                  <w:rPrChange w:id="3852" w:author="lợi đoàn" w:date="2024-11-29T15:27:00Z">
                    <w:rPr/>
                  </w:rPrChange>
                </w:rPr>
                <w:t>Hệ thống</w:t>
              </w:r>
            </w:ins>
          </w:p>
        </w:tc>
        <w:tc>
          <w:tcPr>
            <w:tcW w:w="5224" w:type="dxa"/>
            <w:tcBorders>
              <w:top w:val="single" w:sz="4" w:space="0" w:color="000000"/>
              <w:left w:val="single" w:sz="4" w:space="0" w:color="000000"/>
              <w:bottom w:val="single" w:sz="4" w:space="0" w:color="000000"/>
              <w:right w:val="single" w:sz="4" w:space="0" w:color="000000"/>
            </w:tcBorders>
          </w:tcPr>
          <w:p w14:paraId="0C772A03" w14:textId="77777777" w:rsidR="00D14A20" w:rsidRPr="00D14A20" w:rsidRDefault="00D14A20" w:rsidP="00037109">
            <w:pPr>
              <w:rPr>
                <w:ins w:id="3853" w:author="lợi đoàn" w:date="2024-11-29T15:26:00Z"/>
                <w:rFonts w:ascii="Times New Roman" w:hAnsi="Times New Roman"/>
                <w:rPrChange w:id="3854" w:author="lợi đoàn" w:date="2024-11-29T15:27:00Z">
                  <w:rPr>
                    <w:ins w:id="3855" w:author="lợi đoàn" w:date="2024-11-29T15:26:00Z"/>
                  </w:rPr>
                </w:rPrChange>
              </w:rPr>
            </w:pPr>
            <w:ins w:id="3856" w:author="lợi đoàn" w:date="2024-11-29T15:26:00Z">
              <w:r w:rsidRPr="00D14A20">
                <w:rPr>
                  <w:rFonts w:ascii="Times New Roman" w:hAnsi="Times New Roman"/>
                  <w:rPrChange w:id="3857" w:author="lợi đoàn" w:date="2024-11-29T15:27:00Z">
                    <w:rPr/>
                  </w:rPrChange>
                </w:rPr>
                <w:t>Hiển thị thông báo thanh toán thành công</w:t>
              </w:r>
            </w:ins>
          </w:p>
        </w:tc>
      </w:tr>
    </w:tbl>
    <w:p w14:paraId="68E582DF" w14:textId="0981AC88" w:rsidR="00D14A20" w:rsidRPr="00D14A20" w:rsidRDefault="00D14A20" w:rsidP="00D14A20">
      <w:pPr>
        <w:spacing w:after="136"/>
        <w:ind w:left="49"/>
        <w:jc w:val="center"/>
        <w:rPr>
          <w:ins w:id="3858" w:author="lợi đoàn" w:date="2024-11-29T15:26:00Z"/>
          <w:rFonts w:ascii="Times New Roman" w:hAnsi="Times New Roman"/>
          <w:rPrChange w:id="3859" w:author="lợi đoàn" w:date="2024-11-29T15:27:00Z">
            <w:rPr>
              <w:ins w:id="3860" w:author="lợi đoàn" w:date="2024-11-29T15:26:00Z"/>
            </w:rPr>
          </w:rPrChange>
        </w:rPr>
      </w:pPr>
    </w:p>
    <w:p w14:paraId="47DA99D3" w14:textId="77777777" w:rsidR="00D14A20" w:rsidRPr="00D14A20" w:rsidRDefault="00D14A20" w:rsidP="00D14A20">
      <w:pPr>
        <w:ind w:left="709"/>
        <w:rPr>
          <w:ins w:id="3861" w:author="lợi đoàn" w:date="2024-11-29T15:26:00Z"/>
          <w:rFonts w:ascii="Times New Roman" w:hAnsi="Times New Roman"/>
          <w:rPrChange w:id="3862" w:author="lợi đoàn" w:date="2024-11-29T15:27:00Z">
            <w:rPr>
              <w:ins w:id="3863" w:author="lợi đoàn" w:date="2024-11-29T15:26:00Z"/>
            </w:rPr>
          </w:rPrChange>
        </w:rPr>
      </w:pPr>
      <w:ins w:id="3864" w:author="lợi đoàn" w:date="2024-11-29T15:26:00Z">
        <w:r w:rsidRPr="00D14A20">
          <w:rPr>
            <w:rFonts w:ascii="Times New Roman" w:hAnsi="Times New Roman"/>
            <w:rPrChange w:id="3865" w:author="lợi đoàn" w:date="2024-11-29T15:27:00Z">
              <w:rPr/>
            </w:rPrChange>
          </w:rPr>
          <w:t xml:space="preserve">- Biểu đồ tuần tự thanh toán khoá học </w:t>
        </w:r>
      </w:ins>
    </w:p>
    <w:p w14:paraId="284C1450" w14:textId="77777777" w:rsidR="00D14A20" w:rsidRPr="00D14A20" w:rsidRDefault="00D14A20" w:rsidP="00D14A20">
      <w:pPr>
        <w:spacing w:after="52"/>
        <w:ind w:right="1095"/>
        <w:jc w:val="right"/>
        <w:rPr>
          <w:ins w:id="3866" w:author="lợi đoàn" w:date="2024-11-29T15:26:00Z"/>
          <w:rFonts w:ascii="Times New Roman" w:hAnsi="Times New Roman"/>
          <w:rPrChange w:id="3867" w:author="lợi đoàn" w:date="2024-11-29T15:27:00Z">
            <w:rPr>
              <w:ins w:id="3868" w:author="lợi đoàn" w:date="2024-11-29T15:26:00Z"/>
            </w:rPr>
          </w:rPrChange>
        </w:rPr>
      </w:pPr>
      <w:ins w:id="3869" w:author="lợi đoàn" w:date="2024-11-29T15:26:00Z">
        <w:r w:rsidRPr="00D14A20">
          <w:rPr>
            <w:rFonts w:ascii="Times New Roman" w:hAnsi="Times New Roman"/>
            <w:noProof/>
            <w:rPrChange w:id="3870" w:author="lợi đoàn" w:date="2024-11-29T15:27:00Z">
              <w:rPr>
                <w:noProof/>
              </w:rPr>
            </w:rPrChange>
          </w:rPr>
          <w:lastRenderedPageBreak/>
          <w:drawing>
            <wp:inline distT="0" distB="0" distL="0" distR="0" wp14:anchorId="39C59325" wp14:editId="6D9B2775">
              <wp:extent cx="5429740" cy="39898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429740" cy="3989869"/>
                      </a:xfrm>
                      <a:prstGeom prst="rect">
                        <a:avLst/>
                      </a:prstGeom>
                      <a:noFill/>
                      <a:ln>
                        <a:noFill/>
                      </a:ln>
                    </pic:spPr>
                  </pic:pic>
                </a:graphicData>
              </a:graphic>
            </wp:inline>
          </w:drawing>
        </w:r>
        <w:r w:rsidRPr="00D14A20">
          <w:rPr>
            <w:rFonts w:ascii="Times New Roman" w:eastAsia="Calibri" w:hAnsi="Times New Roman"/>
            <w:rPrChange w:id="3871" w:author="lợi đoàn" w:date="2024-11-29T15:27:00Z">
              <w:rPr>
                <w:rFonts w:ascii="Calibri" w:eastAsia="Calibri" w:hAnsi="Calibri" w:cs="Calibri"/>
              </w:rPr>
            </w:rPrChange>
          </w:rPr>
          <w:t xml:space="preserve"> </w:t>
        </w:r>
      </w:ins>
    </w:p>
    <w:p w14:paraId="09B400AE" w14:textId="4CF76D17" w:rsidR="00D14A20" w:rsidRPr="002C3ECC" w:rsidRDefault="00D14A20">
      <w:pPr>
        <w:pStyle w:val="Heading1"/>
        <w:ind w:left="720" w:firstLine="720"/>
        <w:rPr>
          <w:ins w:id="3872" w:author="lợi đoàn" w:date="2024-11-29T15:26:00Z"/>
          <w:rFonts w:ascii="Times New Roman" w:hAnsi="Times New Roman"/>
          <w:color w:val="000000" w:themeColor="text1"/>
          <w:rPrChange w:id="3873" w:author="lợi đoàn" w:date="2024-11-30T01:56:00Z">
            <w:rPr>
              <w:ins w:id="3874" w:author="lợi đoàn" w:date="2024-11-29T15:26:00Z"/>
            </w:rPr>
          </w:rPrChange>
        </w:rPr>
        <w:pPrChange w:id="3875" w:author="lợi đoàn" w:date="2024-11-30T01:56:00Z">
          <w:pPr>
            <w:jc w:val="center"/>
          </w:pPr>
        </w:pPrChange>
      </w:pPr>
      <w:bookmarkStart w:id="3876" w:name="_Toc104003"/>
      <w:bookmarkStart w:id="3877" w:name="_Toc183825537"/>
      <w:ins w:id="3878" w:author="lợi đoàn" w:date="2024-11-29T15:26:00Z">
        <w:r w:rsidRPr="002C3ECC">
          <w:rPr>
            <w:rFonts w:ascii="Times New Roman" w:hAnsi="Times New Roman"/>
            <w:color w:val="000000" w:themeColor="text1"/>
            <w:sz w:val="24"/>
            <w:szCs w:val="24"/>
            <w:rPrChange w:id="3879" w:author="lợi đoàn" w:date="2024-11-30T01:56:00Z">
              <w:rPr/>
            </w:rPrChange>
          </w:rPr>
          <w:t>Hình 3.1</w:t>
        </w:r>
      </w:ins>
      <w:ins w:id="3880" w:author="lợi đoàn" w:date="2024-11-30T01:56:00Z">
        <w:r w:rsidR="002C3ECC" w:rsidRPr="002C3ECC">
          <w:rPr>
            <w:rFonts w:ascii="Times New Roman" w:hAnsi="Times New Roman"/>
            <w:color w:val="000000" w:themeColor="text1"/>
            <w:sz w:val="24"/>
            <w:szCs w:val="24"/>
            <w:rPrChange w:id="3881" w:author="lợi đoàn" w:date="2024-11-30T01:56:00Z">
              <w:rPr>
                <w:rFonts w:ascii="Times New Roman" w:hAnsi="Times New Roman"/>
              </w:rPr>
            </w:rPrChange>
          </w:rPr>
          <w:t>4</w:t>
        </w:r>
      </w:ins>
      <w:ins w:id="3882" w:author="lợi đoàn" w:date="2024-11-29T15:26:00Z">
        <w:r w:rsidRPr="002C3ECC">
          <w:rPr>
            <w:rFonts w:ascii="Times New Roman" w:hAnsi="Times New Roman"/>
            <w:color w:val="000000" w:themeColor="text1"/>
            <w:sz w:val="24"/>
            <w:szCs w:val="24"/>
            <w:rPrChange w:id="3883" w:author="lợi đoàn" w:date="2024-11-30T01:56:00Z">
              <w:rPr/>
            </w:rPrChange>
          </w:rPr>
          <w:t xml:space="preserve"> Biểu đồ tuần tự thanh toán khoá học</w:t>
        </w:r>
        <w:bookmarkEnd w:id="3876"/>
        <w:bookmarkEnd w:id="3877"/>
      </w:ins>
    </w:p>
    <w:p w14:paraId="10C34337" w14:textId="013B17B7" w:rsidR="00D14A20" w:rsidRDefault="00D14A20">
      <w:pPr>
        <w:tabs>
          <w:tab w:val="left" w:pos="540"/>
        </w:tabs>
        <w:spacing w:after="120"/>
        <w:jc w:val="both"/>
        <w:outlineLvl w:val="2"/>
        <w:rPr>
          <w:ins w:id="3884" w:author="lợi đoàn" w:date="2024-11-29T14:45:00Z"/>
          <w:rFonts w:ascii="Times New Roman" w:hAnsi="Times New Roman"/>
          <w:b/>
          <w:i/>
          <w:iCs/>
          <w:sz w:val="26"/>
          <w:szCs w:val="26"/>
          <w:lang w:val="vi-VN"/>
        </w:rPr>
        <w:sectPr w:rsidR="00D14A20" w:rsidSect="00647BDE">
          <w:headerReference w:type="default" r:id="rId51"/>
          <w:footerReference w:type="default" r:id="rId52"/>
          <w:headerReference w:type="first" r:id="rId53"/>
          <w:footerReference w:type="first" r:id="rId54"/>
          <w:pgSz w:w="11907" w:h="16840" w:code="9"/>
          <w:pgMar w:top="1418" w:right="1134" w:bottom="1418" w:left="1701" w:header="907" w:footer="907" w:gutter="0"/>
          <w:pgNumType w:start="1"/>
          <w:cols w:space="720"/>
          <w:titlePg/>
          <w:docGrid w:linePitch="360"/>
        </w:sectPr>
        <w:pPrChange w:id="3964" w:author="lợi đoàn" w:date="2024-11-29T15:26:00Z">
          <w:pPr>
            <w:numPr>
              <w:ilvl w:val="2"/>
              <w:numId w:val="3"/>
            </w:numPr>
            <w:tabs>
              <w:tab w:val="left" w:pos="540"/>
            </w:tabs>
            <w:spacing w:after="120"/>
            <w:ind w:left="720" w:hanging="11"/>
            <w:jc w:val="both"/>
            <w:outlineLvl w:val="2"/>
          </w:pPr>
        </w:pPrChange>
      </w:pPr>
    </w:p>
    <w:p w14:paraId="5DCF4460" w14:textId="2B7435E8" w:rsidR="007E0111" w:rsidRPr="00D62A08" w:rsidDel="00283C6C" w:rsidRDefault="007E0111">
      <w:pPr>
        <w:tabs>
          <w:tab w:val="left" w:pos="540"/>
        </w:tabs>
        <w:spacing w:after="120"/>
        <w:jc w:val="both"/>
        <w:outlineLvl w:val="2"/>
        <w:rPr>
          <w:del w:id="3965" w:author="lợi đoàn" w:date="2024-11-29T14:46:00Z"/>
          <w:rFonts w:ascii="Times New Roman" w:hAnsi="Times New Roman"/>
          <w:b/>
          <w:bCs/>
          <w:i/>
          <w:iCs/>
          <w:sz w:val="26"/>
          <w:szCs w:val="26"/>
        </w:rPr>
        <w:pPrChange w:id="3966" w:author="lợi đoàn" w:date="2024-11-29T14:45:00Z">
          <w:pPr>
            <w:numPr>
              <w:ilvl w:val="2"/>
              <w:numId w:val="3"/>
            </w:numPr>
            <w:tabs>
              <w:tab w:val="left" w:pos="540"/>
            </w:tabs>
            <w:spacing w:after="120"/>
            <w:ind w:left="720" w:hanging="11"/>
            <w:jc w:val="both"/>
            <w:outlineLvl w:val="2"/>
          </w:pPr>
        </w:pPrChange>
      </w:pPr>
      <w:bookmarkStart w:id="3967" w:name="_Toc183825367"/>
      <w:bookmarkStart w:id="3968" w:name="_Toc183825538"/>
      <w:bookmarkEnd w:id="3967"/>
      <w:bookmarkEnd w:id="3968"/>
    </w:p>
    <w:p w14:paraId="7B44D44F" w14:textId="362041DF" w:rsidR="00C463E2" w:rsidRPr="00C463E2" w:rsidRDefault="00903695">
      <w:pPr>
        <w:pStyle w:val="Heading2"/>
        <w:numPr>
          <w:ilvl w:val="1"/>
          <w:numId w:val="4"/>
        </w:numPr>
        <w:ind w:left="0" w:firstLine="284"/>
        <w:jc w:val="both"/>
        <w:rPr>
          <w:ins w:id="3969" w:author="lợi đoàn" w:date="2024-11-29T09:41:00Z"/>
          <w:rFonts w:ascii="Times New Roman" w:hAnsi="Times New Roman" w:cs="Times New Roman"/>
          <w:b/>
          <w:bCs/>
          <w:color w:val="auto"/>
          <w:rPrChange w:id="3970" w:author="lợi đoàn" w:date="2024-11-29T15:50:00Z">
            <w:rPr>
              <w:ins w:id="3971" w:author="lợi đoàn" w:date="2024-11-29T09:41:00Z"/>
              <w:rFonts w:ascii="Times New Roman" w:hAnsi="Times New Roman" w:cs="Times New Roman"/>
              <w:color w:val="auto"/>
            </w:rPr>
          </w:rPrChange>
        </w:rPr>
        <w:pPrChange w:id="3972" w:author="lợi đoàn" w:date="2024-11-29T15:50:00Z">
          <w:pPr>
            <w:pStyle w:val="Heading2"/>
            <w:numPr>
              <w:ilvl w:val="1"/>
              <w:numId w:val="4"/>
            </w:numPr>
            <w:ind w:left="851" w:hanging="567"/>
            <w:jc w:val="both"/>
          </w:pPr>
        </w:pPrChange>
      </w:pPr>
      <w:r w:rsidRPr="007E0111">
        <w:rPr>
          <w:rFonts w:ascii="Times New Roman" w:hAnsi="Times New Roman" w:cs="Times New Roman"/>
          <w:b/>
          <w:bCs/>
          <w:color w:val="auto"/>
          <w:rPrChange w:id="3973" w:author="lợi đoàn" w:date="2024-11-29T14:00:00Z">
            <w:rPr>
              <w:rFonts w:ascii="Times New Roman" w:hAnsi="Times New Roman" w:cs="Times New Roman"/>
              <w:color w:val="auto"/>
            </w:rPr>
          </w:rPrChange>
        </w:rPr>
        <w:t xml:space="preserve"> </w:t>
      </w:r>
      <w:bookmarkStart w:id="3974" w:name="_Toc183541841"/>
      <w:bookmarkStart w:id="3975" w:name="_Toc183825539"/>
      <w:r w:rsidRPr="007E0111">
        <w:rPr>
          <w:rFonts w:ascii="Times New Roman" w:hAnsi="Times New Roman" w:cs="Times New Roman"/>
          <w:b/>
          <w:bCs/>
          <w:color w:val="auto"/>
          <w:rPrChange w:id="3976" w:author="lợi đoàn" w:date="2024-11-29T14:00:00Z">
            <w:rPr>
              <w:rFonts w:ascii="Times New Roman" w:hAnsi="Times New Roman" w:cs="Times New Roman"/>
              <w:color w:val="auto"/>
            </w:rPr>
          </w:rPrChange>
        </w:rPr>
        <w:t>Thiết kế cơ sơ dữ liệu</w:t>
      </w:r>
      <w:bookmarkEnd w:id="3974"/>
      <w:bookmarkEnd w:id="3975"/>
      <w:r w:rsidRPr="007E0111">
        <w:rPr>
          <w:rFonts w:ascii="Times New Roman" w:hAnsi="Times New Roman" w:cs="Times New Roman"/>
          <w:b/>
          <w:bCs/>
          <w:color w:val="auto"/>
          <w:rPrChange w:id="3977" w:author="lợi đoàn" w:date="2024-11-29T14:00:00Z">
            <w:rPr>
              <w:rFonts w:ascii="Times New Roman" w:hAnsi="Times New Roman" w:cs="Times New Roman"/>
              <w:color w:val="auto"/>
            </w:rPr>
          </w:rPrChange>
        </w:rPr>
        <w:t xml:space="preserve"> </w:t>
      </w:r>
    </w:p>
    <w:p w14:paraId="46221ED9" w14:textId="6CCA5F57" w:rsidR="005B0BDA" w:rsidRPr="002D66A4" w:rsidRDefault="00C463E2">
      <w:pPr>
        <w:pStyle w:val="Heading3"/>
        <w:ind w:firstLine="851"/>
        <w:rPr>
          <w:ins w:id="3978" w:author="lợi đoàn" w:date="2024-11-29T14:41:00Z"/>
          <w:rFonts w:ascii="Times New Roman" w:hAnsi="Times New Roman"/>
          <w:b/>
          <w:bCs/>
          <w:rPrChange w:id="3979" w:author="lợi đoàn" w:date="2024-11-29T15:51:00Z">
            <w:rPr>
              <w:ins w:id="3980" w:author="lợi đoàn" w:date="2024-11-29T14:41:00Z"/>
            </w:rPr>
          </w:rPrChange>
        </w:rPr>
        <w:pPrChange w:id="3981" w:author="lợi đoàn" w:date="2024-11-29T15:52:00Z">
          <w:pPr>
            <w:ind w:left="720"/>
          </w:pPr>
        </w:pPrChange>
      </w:pPr>
      <w:bookmarkStart w:id="3982" w:name="_Toc183825540"/>
      <w:ins w:id="3983" w:author="lợi đoàn" w:date="2024-11-29T15:50:00Z">
        <w:r w:rsidRPr="002D66A4">
          <w:rPr>
            <w:rFonts w:ascii="Times New Roman" w:hAnsi="Times New Roman" w:cs="Times New Roman"/>
            <w:b/>
            <w:bCs/>
            <w:color w:val="auto"/>
            <w:rPrChange w:id="3984" w:author="lợi đoàn" w:date="2024-11-29T15:51:00Z">
              <w:rPr/>
            </w:rPrChange>
          </w:rPr>
          <w:t>3.4.1</w:t>
        </w:r>
      </w:ins>
      <w:ins w:id="3985" w:author="lợi đoàn" w:date="2024-11-29T15:51:00Z">
        <w:r w:rsidRPr="002D66A4">
          <w:rPr>
            <w:rFonts w:ascii="Times New Roman" w:hAnsi="Times New Roman" w:cs="Times New Roman"/>
            <w:b/>
            <w:bCs/>
            <w:color w:val="auto"/>
            <w:rPrChange w:id="3986" w:author="lợi đoàn" w:date="2024-11-29T15:51:00Z">
              <w:rPr/>
            </w:rPrChange>
          </w:rPr>
          <w:t xml:space="preserve"> </w:t>
        </w:r>
      </w:ins>
      <w:ins w:id="3987" w:author="lợi đoàn" w:date="2024-11-29T14:01:00Z">
        <w:r w:rsidR="00E60065" w:rsidRPr="002D66A4">
          <w:rPr>
            <w:rFonts w:ascii="Times New Roman" w:hAnsi="Times New Roman" w:cs="Times New Roman"/>
            <w:b/>
            <w:bCs/>
            <w:color w:val="auto"/>
            <w:rPrChange w:id="3988" w:author="lợi đoàn" w:date="2024-11-29T15:51:00Z">
              <w:rPr/>
            </w:rPrChange>
          </w:rPr>
          <w:t>Mô hình thực thể liên kết</w:t>
        </w:r>
      </w:ins>
      <w:bookmarkEnd w:id="3982"/>
    </w:p>
    <w:p w14:paraId="6A79CCF9" w14:textId="77777777" w:rsidR="006829D5" w:rsidRDefault="008642DD">
      <w:pPr>
        <w:pStyle w:val="ListParagraph"/>
        <w:keepNext/>
        <w:ind w:hanging="578"/>
        <w:rPr>
          <w:ins w:id="3989" w:author="lợi đoàn" w:date="2024-11-29T14:44:00Z"/>
        </w:rPr>
        <w:pPrChange w:id="3990" w:author="lợi đoàn" w:date="2024-11-29T14:44:00Z">
          <w:pPr>
            <w:pStyle w:val="ListParagraph"/>
            <w:ind w:hanging="578"/>
          </w:pPr>
        </w:pPrChange>
      </w:pPr>
      <w:ins w:id="3991" w:author="lợi đoàn" w:date="2024-11-29T14:42:00Z">
        <w:r>
          <w:rPr>
            <w:noProof/>
          </w:rPr>
          <w:drawing>
            <wp:inline distT="0" distB="0" distL="0" distR="0" wp14:anchorId="72D4509C" wp14:editId="6885C1EA">
              <wp:extent cx="7437120" cy="47833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5">
                        <a:extLst>
                          <a:ext uri="{28A0092B-C50C-407E-A947-70E740481C1C}">
                            <a14:useLocalDpi xmlns:a14="http://schemas.microsoft.com/office/drawing/2010/main" val="0"/>
                          </a:ext>
                        </a:extLst>
                      </a:blip>
                      <a:stretch>
                        <a:fillRect/>
                      </a:stretch>
                    </pic:blipFill>
                    <pic:spPr>
                      <a:xfrm>
                        <a:off x="0" y="0"/>
                        <a:ext cx="7499398" cy="4823401"/>
                      </a:xfrm>
                      <a:prstGeom prst="rect">
                        <a:avLst/>
                      </a:prstGeom>
                    </pic:spPr>
                  </pic:pic>
                </a:graphicData>
              </a:graphic>
            </wp:inline>
          </w:drawing>
        </w:r>
      </w:ins>
    </w:p>
    <w:p w14:paraId="5D0B527E" w14:textId="31C3ED62" w:rsidR="00312F2F" w:rsidRPr="00312F2F" w:rsidRDefault="00A46554" w:rsidP="00312F2F">
      <w:pPr>
        <w:pStyle w:val="Caption"/>
        <w:ind w:left="3600" w:firstLine="720"/>
        <w:outlineLvl w:val="0"/>
        <w:rPr>
          <w:ins w:id="3992" w:author="lợi đoàn" w:date="2024-11-29T14:45:00Z"/>
          <w:rFonts w:ascii="Times New Roman" w:hAnsi="Times New Roman"/>
          <w:sz w:val="20"/>
          <w:szCs w:val="20"/>
          <w:rPrChange w:id="3993" w:author="lợi đoàn" w:date="2024-11-29T15:09:00Z">
            <w:rPr>
              <w:ins w:id="3994" w:author="lợi đoàn" w:date="2024-11-29T14:45:00Z"/>
              <w:rFonts w:ascii="Cambria" w:hAnsi="Cambria"/>
            </w:rPr>
          </w:rPrChange>
        </w:rPr>
        <w:sectPr w:rsidR="00312F2F" w:rsidRPr="00312F2F" w:rsidSect="00312F2F">
          <w:pgSz w:w="16840" w:h="11907" w:orient="landscape" w:code="9"/>
          <w:pgMar w:top="1701" w:right="1418" w:bottom="1134" w:left="1418" w:header="907" w:footer="907" w:gutter="0"/>
          <w:pgNumType w:start="42"/>
          <w:cols w:space="720"/>
          <w:titlePg/>
          <w:docGrid w:linePitch="360"/>
          <w:sectPrChange w:id="3995" w:author="lợi đoàn" w:date="2024-11-29T15:05:00Z">
            <w:sectPr w:rsidR="00312F2F" w:rsidRPr="00312F2F" w:rsidSect="00312F2F">
              <w:pgSz w:w="11907" w:h="16840" w:orient="portrait"/>
              <w:pgMar w:top="1418" w:right="1134" w:bottom="1418" w:left="1701" w:header="907" w:footer="907" w:gutter="0"/>
            </w:sectPr>
          </w:sectPrChange>
        </w:sectPr>
        <w:pPrChange w:id="3996" w:author="lợi đoàn" w:date="2024-11-30T01:57:00Z">
          <w:pPr>
            <w:pStyle w:val="Caption"/>
          </w:pPr>
        </w:pPrChange>
      </w:pPr>
      <w:bookmarkStart w:id="3997" w:name="_Toc183825541"/>
      <w:ins w:id="3998" w:author="lợi đoàn" w:date="2024-11-29T16:05:00Z">
        <w:r>
          <w:rPr>
            <w:rFonts w:ascii="Times New Roman" w:hAnsi="Times New Roman"/>
            <w:sz w:val="20"/>
            <w:szCs w:val="20"/>
          </w:rPr>
          <w:t>Hình 3.1</w:t>
        </w:r>
      </w:ins>
      <w:ins w:id="3999" w:author="lợi đoàn" w:date="2024-11-30T01:57:00Z">
        <w:r w:rsidR="003877EC">
          <w:rPr>
            <w:rFonts w:ascii="Times New Roman" w:hAnsi="Times New Roman"/>
            <w:sz w:val="20"/>
            <w:szCs w:val="20"/>
          </w:rPr>
          <w:t>5</w:t>
        </w:r>
      </w:ins>
      <w:ins w:id="4000" w:author="lợi đoàn" w:date="2024-11-29T16:05:00Z">
        <w:r>
          <w:rPr>
            <w:rFonts w:ascii="Times New Roman" w:hAnsi="Times New Roman"/>
            <w:sz w:val="20"/>
            <w:szCs w:val="20"/>
          </w:rPr>
          <w:t xml:space="preserve"> </w:t>
        </w:r>
      </w:ins>
      <w:ins w:id="4001" w:author="lợi đoàn" w:date="2024-11-29T15:09:00Z">
        <w:r w:rsidR="00845E94" w:rsidRPr="00845E94">
          <w:rPr>
            <w:rFonts w:ascii="Times New Roman" w:hAnsi="Times New Roman"/>
            <w:sz w:val="20"/>
            <w:szCs w:val="20"/>
            <w:rPrChange w:id="4002" w:author="lợi đoàn" w:date="2024-11-29T15:09:00Z">
              <w:rPr/>
            </w:rPrChange>
          </w:rPr>
          <w:t xml:space="preserve">Mô hình </w:t>
        </w:r>
        <w:r w:rsidR="00845E94" w:rsidRPr="00845E94">
          <w:rPr>
            <w:rFonts w:ascii="Times New Roman" w:hAnsi="Times New Roman"/>
            <w:sz w:val="20"/>
            <w:szCs w:val="20"/>
            <w:rPrChange w:id="4003" w:author="lợi đoàn" w:date="2024-11-29T15:09:00Z">
              <w:rPr>
                <w:rFonts w:ascii="Cambria" w:hAnsi="Cambria"/>
              </w:rPr>
            </w:rPrChange>
          </w:rPr>
          <w:t>ERD</w:t>
        </w:r>
      </w:ins>
      <w:bookmarkEnd w:id="3997"/>
    </w:p>
    <w:p w14:paraId="518249ED" w14:textId="6A5173C5" w:rsidR="006829D5" w:rsidRPr="00E11134" w:rsidRDefault="00F37190">
      <w:pPr>
        <w:pStyle w:val="Heading3"/>
        <w:ind w:left="851"/>
        <w:rPr>
          <w:ins w:id="4004" w:author="lợi đoàn" w:date="2024-11-29T14:44:00Z"/>
          <w:b/>
          <w:bCs/>
          <w:rPrChange w:id="4005" w:author="lợi đoàn" w:date="2024-11-29T15:53:00Z">
            <w:rPr>
              <w:ins w:id="4006" w:author="lợi đoàn" w:date="2024-11-29T14:44:00Z"/>
            </w:rPr>
          </w:rPrChange>
        </w:rPr>
        <w:pPrChange w:id="4007" w:author="lợi đoàn" w:date="2024-11-29T15:53:00Z">
          <w:pPr>
            <w:pStyle w:val="ListParagraph"/>
            <w:ind w:hanging="578"/>
          </w:pPr>
        </w:pPrChange>
      </w:pPr>
      <w:bookmarkStart w:id="4008" w:name="_Toc183825542"/>
      <w:ins w:id="4009" w:author="lợi đoàn" w:date="2024-11-29T14:49:00Z">
        <w:r w:rsidRPr="00E11134">
          <w:rPr>
            <w:rFonts w:ascii="Times New Roman" w:hAnsi="Times New Roman" w:cs="Times New Roman"/>
            <w:b/>
            <w:bCs/>
            <w:color w:val="auto"/>
            <w:rPrChange w:id="4010" w:author="lợi đoàn" w:date="2024-11-29T15:53:00Z">
              <w:rPr/>
            </w:rPrChange>
          </w:rPr>
          <w:lastRenderedPageBreak/>
          <w:t>3.4.2 Mô hình dữ liệu quan hệ</w:t>
        </w:r>
      </w:ins>
      <w:bookmarkEnd w:id="4008"/>
    </w:p>
    <w:p w14:paraId="501FBE97" w14:textId="72208FEA" w:rsidR="006829D5" w:rsidRPr="004E0C81" w:rsidRDefault="00A32A14">
      <w:pPr>
        <w:pStyle w:val="ListParagraph"/>
        <w:ind w:hanging="578"/>
        <w:pPrChange w:id="4011" w:author="lợi đoàn" w:date="2024-11-29T14:43:00Z">
          <w:pPr>
            <w:pStyle w:val="Heading2"/>
            <w:numPr>
              <w:ilvl w:val="1"/>
              <w:numId w:val="4"/>
            </w:numPr>
            <w:ind w:left="851" w:hanging="567"/>
            <w:jc w:val="both"/>
          </w:pPr>
        </w:pPrChange>
      </w:pPr>
      <w:r w:rsidRPr="00D62A08">
        <w:rPr>
          <w:bCs/>
          <w:i/>
          <w:iCs/>
          <w:noProof/>
          <w:sz w:val="26"/>
          <w:szCs w:val="26"/>
        </w:rPr>
        <w:drawing>
          <wp:anchor distT="0" distB="0" distL="114300" distR="114300" simplePos="0" relativeHeight="251662336" behindDoc="0" locked="0" layoutInCell="1" allowOverlap="1" wp14:anchorId="00526ADC" wp14:editId="29DCF1EB">
            <wp:simplePos x="0" y="0"/>
            <wp:positionH relativeFrom="column">
              <wp:posOffset>-188595</wp:posOffset>
            </wp:positionH>
            <wp:positionV relativeFrom="paragraph">
              <wp:posOffset>227965</wp:posOffset>
            </wp:positionV>
            <wp:extent cx="6301740" cy="5026660"/>
            <wp:effectExtent l="0" t="0" r="3810" b="254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6">
                      <a:extLst>
                        <a:ext uri="{28A0092B-C50C-407E-A947-70E740481C1C}">
                          <a14:useLocalDpi xmlns:a14="http://schemas.microsoft.com/office/drawing/2010/main" val="0"/>
                        </a:ext>
                      </a:extLst>
                    </a:blip>
                    <a:stretch>
                      <a:fillRect/>
                    </a:stretch>
                  </pic:blipFill>
                  <pic:spPr>
                    <a:xfrm>
                      <a:off x="0" y="0"/>
                      <a:ext cx="6301740" cy="5026660"/>
                    </a:xfrm>
                    <a:prstGeom prst="rect">
                      <a:avLst/>
                    </a:prstGeom>
                  </pic:spPr>
                </pic:pic>
              </a:graphicData>
            </a:graphic>
            <wp14:sizeRelH relativeFrom="margin">
              <wp14:pctWidth>0</wp14:pctWidth>
            </wp14:sizeRelH>
            <wp14:sizeRelV relativeFrom="margin">
              <wp14:pctHeight>0</wp14:pctHeight>
            </wp14:sizeRelV>
          </wp:anchor>
        </w:drawing>
      </w:r>
    </w:p>
    <w:p w14:paraId="56F41962" w14:textId="61C8DF04" w:rsidR="00942B0B" w:rsidRDefault="00845E94">
      <w:pPr>
        <w:keepNext/>
        <w:jc w:val="both"/>
        <w:rPr>
          <w:ins w:id="4012" w:author="lợi đoàn" w:date="2024-11-29T15:06:00Z"/>
        </w:rPr>
        <w:pPrChange w:id="4013" w:author="lợi đoàn" w:date="2024-11-29T15:06:00Z">
          <w:pPr>
            <w:jc w:val="both"/>
          </w:pPr>
        </w:pPrChange>
      </w:pPr>
      <w:ins w:id="4014" w:author="lợi đoàn" w:date="2024-11-29T15:09:00Z">
        <w:r>
          <w:br w:type="textWrapping" w:clear="all"/>
        </w:r>
      </w:ins>
    </w:p>
    <w:p w14:paraId="0C41EC16" w14:textId="14F529BA" w:rsidR="00903695" w:rsidRPr="00845E94" w:rsidDel="00845E94" w:rsidRDefault="00845E94">
      <w:pPr>
        <w:pStyle w:val="Caption"/>
        <w:jc w:val="both"/>
        <w:outlineLvl w:val="0"/>
        <w:rPr>
          <w:del w:id="4015" w:author="lợi đoàn" w:date="2024-11-29T15:10:00Z"/>
          <w:rFonts w:ascii="Times New Roman" w:hAnsi="Times New Roman"/>
          <w:b/>
          <w:bCs/>
          <w:i w:val="0"/>
          <w:iCs w:val="0"/>
          <w:sz w:val="26"/>
          <w:szCs w:val="26"/>
          <w:rPrChange w:id="4016" w:author="lợi đoàn" w:date="2024-11-29T15:09:00Z">
            <w:rPr>
              <w:del w:id="4017" w:author="lợi đoàn" w:date="2024-11-29T15:10:00Z"/>
              <w:rFonts w:ascii="Times New Roman" w:hAnsi="Times New Roman"/>
              <w:b/>
              <w:bCs/>
              <w:i/>
              <w:iCs/>
              <w:sz w:val="26"/>
              <w:szCs w:val="26"/>
            </w:rPr>
          </w:rPrChange>
        </w:rPr>
        <w:pPrChange w:id="4018" w:author="lợi đoàn" w:date="2024-11-30T01:57:00Z">
          <w:pPr>
            <w:jc w:val="both"/>
          </w:pPr>
        </w:pPrChange>
      </w:pPr>
      <w:ins w:id="4019" w:author="lợi đoàn" w:date="2024-11-29T15:08:00Z">
        <w:r>
          <w:tab/>
        </w:r>
        <w:r>
          <w:tab/>
        </w:r>
        <w:r>
          <w:tab/>
        </w:r>
        <w:r>
          <w:tab/>
        </w:r>
        <w:r>
          <w:tab/>
        </w:r>
        <w:r>
          <w:tab/>
        </w:r>
      </w:ins>
      <w:ins w:id="4020" w:author="lợi đoàn" w:date="2024-11-29T16:05:00Z">
        <w:r w:rsidR="00A46554">
          <w:t>Hình 3.1</w:t>
        </w:r>
      </w:ins>
      <w:ins w:id="4021" w:author="lợi đoàn" w:date="2024-11-30T01:57:00Z">
        <w:r w:rsidR="003877EC">
          <w:t>6</w:t>
        </w:r>
      </w:ins>
      <w:ins w:id="4022" w:author="lợi đoàn" w:date="2024-11-29T23:48:00Z">
        <w:r w:rsidR="00CB0403">
          <w:t xml:space="preserve"> </w:t>
        </w:r>
      </w:ins>
      <w:ins w:id="4023" w:author="lợi đoàn" w:date="2024-11-29T15:08:00Z">
        <w:r w:rsidRPr="00845E94">
          <w:rPr>
            <w:rFonts w:ascii="Times New Roman" w:hAnsi="Times New Roman"/>
            <w:sz w:val="20"/>
            <w:szCs w:val="20"/>
            <w:rPrChange w:id="4024" w:author="lợi đoàn" w:date="2024-11-29T15:09:00Z">
              <w:rPr/>
            </w:rPrChange>
          </w:rPr>
          <w:t xml:space="preserve">Mô hình </w:t>
        </w:r>
        <w:r w:rsidRPr="00845E94">
          <w:rPr>
            <w:rFonts w:ascii="Times New Roman" w:hAnsi="Times New Roman"/>
            <w:sz w:val="20"/>
            <w:szCs w:val="20"/>
            <w:rPrChange w:id="4025" w:author="lợi đoàn" w:date="2024-11-29T15:09:00Z">
              <w:rPr>
                <w:rFonts w:ascii="Cambria" w:hAnsi="Cambria"/>
              </w:rPr>
            </w:rPrChange>
          </w:rPr>
          <w:t>ER</w:t>
        </w:r>
      </w:ins>
    </w:p>
    <w:p w14:paraId="1653C9AB" w14:textId="77593114" w:rsidR="00A32A14" w:rsidRPr="004E0C81" w:rsidRDefault="00990C98">
      <w:pPr>
        <w:pStyle w:val="Caption"/>
        <w:jc w:val="both"/>
        <w:rPr>
          <w:ins w:id="4026" w:author="lợi đoàn" w:date="2024-11-29T15:54:00Z"/>
        </w:rPr>
        <w:pPrChange w:id="4027" w:author="lợi đoàn" w:date="2024-11-29T16:02:00Z">
          <w:pPr/>
        </w:pPrChange>
      </w:pPr>
      <w:r w:rsidRPr="00D62A08">
        <w:br w:type="page"/>
      </w:r>
    </w:p>
    <w:p w14:paraId="22B9496E" w14:textId="4019041C" w:rsidR="00F06E30" w:rsidRDefault="00F06E30" w:rsidP="00F06E30">
      <w:pPr>
        <w:pStyle w:val="Heading3"/>
        <w:ind w:left="851"/>
        <w:rPr>
          <w:ins w:id="4028" w:author="lợi đoàn" w:date="2024-11-29T16:03:00Z"/>
          <w:rFonts w:ascii="Times New Roman" w:hAnsi="Times New Roman" w:cs="Times New Roman"/>
          <w:b/>
          <w:bCs/>
          <w:color w:val="auto"/>
        </w:rPr>
      </w:pPr>
      <w:bookmarkStart w:id="4029" w:name="_Toc183825543"/>
      <w:ins w:id="4030" w:author="lợi đoàn" w:date="2024-11-29T16:03:00Z">
        <w:r w:rsidRPr="00037109">
          <w:rPr>
            <w:rFonts w:ascii="Times New Roman" w:hAnsi="Times New Roman" w:cs="Times New Roman"/>
            <w:b/>
            <w:bCs/>
            <w:color w:val="auto"/>
          </w:rPr>
          <w:lastRenderedPageBreak/>
          <w:t>3.4.</w:t>
        </w:r>
        <w:r>
          <w:rPr>
            <w:rFonts w:ascii="Times New Roman" w:hAnsi="Times New Roman" w:cs="Times New Roman"/>
            <w:b/>
            <w:bCs/>
            <w:color w:val="auto"/>
          </w:rPr>
          <w:t>3</w:t>
        </w:r>
        <w:r w:rsidRPr="00037109">
          <w:rPr>
            <w:rFonts w:ascii="Times New Roman" w:hAnsi="Times New Roman" w:cs="Times New Roman"/>
            <w:b/>
            <w:bCs/>
            <w:color w:val="auto"/>
          </w:rPr>
          <w:t xml:space="preserve"> </w:t>
        </w:r>
        <w:r w:rsidR="00F10F31">
          <w:rPr>
            <w:rFonts w:ascii="Times New Roman" w:hAnsi="Times New Roman" w:cs="Times New Roman"/>
            <w:b/>
            <w:bCs/>
            <w:color w:val="auto"/>
          </w:rPr>
          <w:t>Danh mục các bảng</w:t>
        </w:r>
        <w:bookmarkEnd w:id="4029"/>
      </w:ins>
    </w:p>
    <w:p w14:paraId="457B1B18" w14:textId="49B77440" w:rsidR="00E061FB" w:rsidRDefault="008A0519" w:rsidP="00E061FB">
      <w:pPr>
        <w:rPr>
          <w:ins w:id="4031" w:author="lợi đoàn" w:date="2024-11-29T16:04:00Z"/>
        </w:rPr>
      </w:pPr>
      <w:ins w:id="4032" w:author="lợi đoàn" w:date="2024-11-29T16:04:00Z">
        <w:r>
          <w:tab/>
        </w:r>
      </w:ins>
    </w:p>
    <w:p w14:paraId="4074D9E9" w14:textId="563DE769" w:rsidR="008A0519" w:rsidRPr="007C56EC" w:rsidRDefault="008A0519">
      <w:pPr>
        <w:pStyle w:val="Heading1"/>
        <w:ind w:left="1440" w:firstLine="720"/>
        <w:rPr>
          <w:ins w:id="4033" w:author="lợi đoàn" w:date="2024-11-29T16:04:00Z"/>
          <w:rFonts w:ascii="Times New Roman" w:hAnsi="Times New Roman"/>
          <w:color w:val="000000" w:themeColor="text1"/>
          <w:rPrChange w:id="4034" w:author="lợi đoàn" w:date="2024-11-30T01:59:00Z">
            <w:rPr>
              <w:ins w:id="4035" w:author="lợi đoàn" w:date="2024-11-29T16:04:00Z"/>
            </w:rPr>
          </w:rPrChange>
        </w:rPr>
        <w:pPrChange w:id="4036" w:author="lợi đoàn" w:date="2024-11-30T01:59:00Z">
          <w:pPr>
            <w:ind w:left="182"/>
          </w:pPr>
        </w:pPrChange>
      </w:pPr>
      <w:ins w:id="4037" w:author="lợi đoàn" w:date="2024-11-29T16:04:00Z">
        <w:r>
          <w:tab/>
        </w:r>
      </w:ins>
      <w:bookmarkStart w:id="4038" w:name="_Toc183825544"/>
      <w:ins w:id="4039" w:author="lợi đoàn" w:date="2024-11-30T01:59:00Z">
        <w:r w:rsidR="007C56EC" w:rsidRPr="00B02D72">
          <w:rPr>
            <w:rFonts w:ascii="Times New Roman" w:hAnsi="Times New Roman"/>
            <w:color w:val="000000" w:themeColor="text1"/>
            <w:sz w:val="24"/>
            <w:szCs w:val="24"/>
          </w:rPr>
          <w:t>Bảng 3.15 Mô tả các bảng c</w:t>
        </w:r>
        <w:r w:rsidR="007C56EC" w:rsidRPr="00B02D72">
          <w:rPr>
            <w:rFonts w:ascii="Times New Roman" w:hAnsi="Times New Roman" w:hint="eastAsia"/>
            <w:color w:val="000000" w:themeColor="text1"/>
            <w:sz w:val="24"/>
            <w:szCs w:val="24"/>
          </w:rPr>
          <w:t>ơ</w:t>
        </w:r>
        <w:r w:rsidR="007C56EC" w:rsidRPr="00B02D72">
          <w:rPr>
            <w:rFonts w:ascii="Times New Roman" w:hAnsi="Times New Roman"/>
            <w:color w:val="000000" w:themeColor="text1"/>
            <w:sz w:val="24"/>
            <w:szCs w:val="24"/>
          </w:rPr>
          <w:t xml:space="preserve"> sở dữ liệu</w:t>
        </w:r>
        <w:bookmarkEnd w:id="4038"/>
        <w:r w:rsidR="007C56EC" w:rsidRPr="00B02D72">
          <w:rPr>
            <w:rFonts w:ascii="Times New Roman" w:hAnsi="Times New Roman"/>
            <w:color w:val="000000" w:themeColor="text1"/>
            <w:sz w:val="24"/>
            <w:szCs w:val="24"/>
          </w:rPr>
          <w:t xml:space="preserve"> </w:t>
        </w:r>
      </w:ins>
    </w:p>
    <w:tbl>
      <w:tblPr>
        <w:tblStyle w:val="TableGrid0"/>
        <w:tblW w:w="9066" w:type="dxa"/>
        <w:tblInd w:w="187" w:type="dxa"/>
        <w:tblCellMar>
          <w:top w:w="9" w:type="dxa"/>
          <w:left w:w="110" w:type="dxa"/>
          <w:right w:w="113" w:type="dxa"/>
        </w:tblCellMar>
        <w:tblLook w:val="04A0" w:firstRow="1" w:lastRow="0" w:firstColumn="1" w:lastColumn="0" w:noHBand="0" w:noVBand="1"/>
      </w:tblPr>
      <w:tblGrid>
        <w:gridCol w:w="706"/>
        <w:gridCol w:w="2833"/>
        <w:gridCol w:w="5527"/>
      </w:tblGrid>
      <w:tr w:rsidR="008A0519" w:rsidRPr="0002668E" w14:paraId="0BB0E8C7" w14:textId="77777777" w:rsidTr="00037109">
        <w:trPr>
          <w:trHeight w:val="404"/>
          <w:ins w:id="4040" w:author="lợi đoàn" w:date="2024-11-29T16:04:00Z"/>
        </w:trPr>
        <w:tc>
          <w:tcPr>
            <w:tcW w:w="706" w:type="dxa"/>
            <w:tcBorders>
              <w:top w:val="single" w:sz="4" w:space="0" w:color="000000"/>
              <w:left w:val="single" w:sz="4" w:space="0" w:color="000000"/>
              <w:bottom w:val="single" w:sz="4" w:space="0" w:color="000000"/>
              <w:right w:val="single" w:sz="4" w:space="0" w:color="000000"/>
            </w:tcBorders>
          </w:tcPr>
          <w:p w14:paraId="5DD892BD" w14:textId="77777777" w:rsidR="008A0519" w:rsidRPr="0002668E" w:rsidRDefault="008A0519" w:rsidP="00037109">
            <w:pPr>
              <w:ind w:left="72"/>
              <w:rPr>
                <w:ins w:id="4041" w:author="lợi đoàn" w:date="2024-11-29T16:04:00Z"/>
                <w:rFonts w:ascii="Times New Roman" w:hAnsi="Times New Roman"/>
                <w:rPrChange w:id="4042" w:author="lợi đoàn" w:date="2024-11-29T16:05:00Z">
                  <w:rPr>
                    <w:ins w:id="4043" w:author="lợi đoàn" w:date="2024-11-29T16:04:00Z"/>
                  </w:rPr>
                </w:rPrChange>
              </w:rPr>
            </w:pPr>
            <w:ins w:id="4044" w:author="lợi đoàn" w:date="2024-11-29T16:04:00Z">
              <w:r w:rsidRPr="0002668E">
                <w:rPr>
                  <w:rFonts w:ascii="Times New Roman" w:hAnsi="Times New Roman"/>
                  <w:b/>
                  <w:rPrChange w:id="4045" w:author="lợi đoàn" w:date="2024-11-29T16:05:00Z">
                    <w:rPr>
                      <w:b/>
                    </w:rPr>
                  </w:rPrChange>
                </w:rPr>
                <w:t xml:space="preserve">TT </w:t>
              </w:r>
            </w:ins>
          </w:p>
        </w:tc>
        <w:tc>
          <w:tcPr>
            <w:tcW w:w="2833" w:type="dxa"/>
            <w:tcBorders>
              <w:top w:val="single" w:sz="4" w:space="0" w:color="000000"/>
              <w:left w:val="single" w:sz="4" w:space="0" w:color="000000"/>
              <w:bottom w:val="single" w:sz="4" w:space="0" w:color="000000"/>
              <w:right w:val="single" w:sz="4" w:space="0" w:color="000000"/>
            </w:tcBorders>
          </w:tcPr>
          <w:p w14:paraId="5882475B" w14:textId="77777777" w:rsidR="008A0519" w:rsidRPr="0002668E" w:rsidRDefault="008A0519" w:rsidP="00037109">
            <w:pPr>
              <w:ind w:left="7"/>
              <w:jc w:val="center"/>
              <w:rPr>
                <w:ins w:id="4046" w:author="lợi đoàn" w:date="2024-11-29T16:04:00Z"/>
                <w:rFonts w:ascii="Times New Roman" w:hAnsi="Times New Roman"/>
                <w:rPrChange w:id="4047" w:author="lợi đoàn" w:date="2024-11-29T16:05:00Z">
                  <w:rPr>
                    <w:ins w:id="4048" w:author="lợi đoàn" w:date="2024-11-29T16:04:00Z"/>
                  </w:rPr>
                </w:rPrChange>
              </w:rPr>
            </w:pPr>
            <w:ins w:id="4049" w:author="lợi đoàn" w:date="2024-11-29T16:04:00Z">
              <w:r w:rsidRPr="0002668E">
                <w:rPr>
                  <w:rFonts w:ascii="Times New Roman" w:hAnsi="Times New Roman"/>
                  <w:b/>
                  <w:rPrChange w:id="4050" w:author="lợi đoàn" w:date="2024-11-29T16:05:00Z">
                    <w:rPr>
                      <w:b/>
                    </w:rPr>
                  </w:rPrChange>
                </w:rPr>
                <w:t xml:space="preserve">Tên bảng </w:t>
              </w:r>
            </w:ins>
          </w:p>
        </w:tc>
        <w:tc>
          <w:tcPr>
            <w:tcW w:w="5527" w:type="dxa"/>
            <w:tcBorders>
              <w:top w:val="single" w:sz="4" w:space="0" w:color="000000"/>
              <w:left w:val="single" w:sz="4" w:space="0" w:color="000000"/>
              <w:bottom w:val="single" w:sz="4" w:space="0" w:color="000000"/>
              <w:right w:val="single" w:sz="4" w:space="0" w:color="000000"/>
            </w:tcBorders>
          </w:tcPr>
          <w:p w14:paraId="18F86114" w14:textId="77777777" w:rsidR="008A0519" w:rsidRPr="0002668E" w:rsidRDefault="008A0519" w:rsidP="00037109">
            <w:pPr>
              <w:ind w:right="4"/>
              <w:jc w:val="center"/>
              <w:rPr>
                <w:ins w:id="4051" w:author="lợi đoàn" w:date="2024-11-29T16:04:00Z"/>
                <w:rFonts w:ascii="Times New Roman" w:hAnsi="Times New Roman"/>
                <w:rPrChange w:id="4052" w:author="lợi đoàn" w:date="2024-11-29T16:05:00Z">
                  <w:rPr>
                    <w:ins w:id="4053" w:author="lợi đoàn" w:date="2024-11-29T16:04:00Z"/>
                  </w:rPr>
                </w:rPrChange>
              </w:rPr>
            </w:pPr>
            <w:ins w:id="4054" w:author="lợi đoàn" w:date="2024-11-29T16:04:00Z">
              <w:r w:rsidRPr="0002668E">
                <w:rPr>
                  <w:rFonts w:ascii="Times New Roman" w:hAnsi="Times New Roman"/>
                  <w:b/>
                  <w:rPrChange w:id="4055" w:author="lợi đoàn" w:date="2024-11-29T16:05:00Z">
                    <w:rPr>
                      <w:b/>
                    </w:rPr>
                  </w:rPrChange>
                </w:rPr>
                <w:t xml:space="preserve">Mô tả </w:t>
              </w:r>
            </w:ins>
          </w:p>
        </w:tc>
      </w:tr>
      <w:tr w:rsidR="008A0519" w:rsidRPr="0002668E" w14:paraId="1A8F3D80" w14:textId="77777777" w:rsidTr="00037109">
        <w:trPr>
          <w:trHeight w:val="398"/>
          <w:ins w:id="4056" w:author="lợi đoàn" w:date="2024-11-29T16:04:00Z"/>
        </w:trPr>
        <w:tc>
          <w:tcPr>
            <w:tcW w:w="706" w:type="dxa"/>
            <w:tcBorders>
              <w:top w:val="single" w:sz="4" w:space="0" w:color="000000"/>
              <w:left w:val="single" w:sz="4" w:space="0" w:color="000000"/>
              <w:bottom w:val="single" w:sz="4" w:space="0" w:color="000000"/>
              <w:right w:val="single" w:sz="4" w:space="0" w:color="000000"/>
            </w:tcBorders>
          </w:tcPr>
          <w:p w14:paraId="1CDEC9BA" w14:textId="77777777" w:rsidR="008A0519" w:rsidRPr="0002668E" w:rsidRDefault="008A0519" w:rsidP="00037109">
            <w:pPr>
              <w:rPr>
                <w:ins w:id="4057" w:author="lợi đoàn" w:date="2024-11-29T16:04:00Z"/>
                <w:rFonts w:ascii="Times New Roman" w:hAnsi="Times New Roman"/>
                <w:rPrChange w:id="4058" w:author="lợi đoàn" w:date="2024-11-29T16:05:00Z">
                  <w:rPr>
                    <w:ins w:id="4059" w:author="lợi đoàn" w:date="2024-11-29T16:04:00Z"/>
                  </w:rPr>
                </w:rPrChange>
              </w:rPr>
            </w:pPr>
            <w:ins w:id="4060" w:author="lợi đoàn" w:date="2024-11-29T16:04:00Z">
              <w:r w:rsidRPr="0002668E">
                <w:rPr>
                  <w:rFonts w:ascii="Times New Roman" w:hAnsi="Times New Roman"/>
                  <w:rPrChange w:id="4061" w:author="lợi đoàn" w:date="2024-11-29T16:05:00Z">
                    <w:rPr/>
                  </w:rPrChange>
                </w:rPr>
                <w:t xml:space="preserve">1 </w:t>
              </w:r>
            </w:ins>
          </w:p>
        </w:tc>
        <w:tc>
          <w:tcPr>
            <w:tcW w:w="2833" w:type="dxa"/>
            <w:tcBorders>
              <w:top w:val="single" w:sz="4" w:space="0" w:color="000000"/>
              <w:left w:val="single" w:sz="4" w:space="0" w:color="000000"/>
              <w:bottom w:val="single" w:sz="4" w:space="0" w:color="000000"/>
              <w:right w:val="single" w:sz="4" w:space="0" w:color="000000"/>
            </w:tcBorders>
          </w:tcPr>
          <w:p w14:paraId="29ED9739" w14:textId="77777777" w:rsidR="008A0519" w:rsidRPr="0002668E" w:rsidRDefault="008A0519" w:rsidP="00037109">
            <w:pPr>
              <w:rPr>
                <w:ins w:id="4062" w:author="lợi đoàn" w:date="2024-11-29T16:04:00Z"/>
                <w:rFonts w:ascii="Times New Roman" w:hAnsi="Times New Roman"/>
                <w:rPrChange w:id="4063" w:author="lợi đoàn" w:date="2024-11-29T16:05:00Z">
                  <w:rPr>
                    <w:ins w:id="4064" w:author="lợi đoàn" w:date="2024-11-29T16:04:00Z"/>
                  </w:rPr>
                </w:rPrChange>
              </w:rPr>
            </w:pPr>
            <w:ins w:id="4065" w:author="lợi đoàn" w:date="2024-11-29T16:04:00Z">
              <w:r w:rsidRPr="0002668E">
                <w:rPr>
                  <w:rFonts w:ascii="Times New Roman" w:hAnsi="Times New Roman"/>
                  <w:rPrChange w:id="4066" w:author="lợi đoàn" w:date="2024-11-29T16:05:00Z">
                    <w:rPr/>
                  </w:rPrChange>
                </w:rPr>
                <w:t xml:space="preserve">User </w:t>
              </w:r>
            </w:ins>
          </w:p>
        </w:tc>
        <w:tc>
          <w:tcPr>
            <w:tcW w:w="5527" w:type="dxa"/>
            <w:tcBorders>
              <w:top w:val="single" w:sz="4" w:space="0" w:color="000000"/>
              <w:left w:val="single" w:sz="4" w:space="0" w:color="000000"/>
              <w:bottom w:val="single" w:sz="4" w:space="0" w:color="000000"/>
              <w:right w:val="single" w:sz="4" w:space="0" w:color="000000"/>
            </w:tcBorders>
          </w:tcPr>
          <w:p w14:paraId="1ACF3775" w14:textId="227B2D43" w:rsidR="008A0519" w:rsidRPr="0002668E" w:rsidRDefault="0051640F" w:rsidP="00037109">
            <w:pPr>
              <w:rPr>
                <w:ins w:id="4067" w:author="lợi đoàn" w:date="2024-11-29T16:04:00Z"/>
                <w:rFonts w:ascii="Times New Roman" w:hAnsi="Times New Roman"/>
                <w:rPrChange w:id="4068" w:author="lợi đoàn" w:date="2024-11-29T16:05:00Z">
                  <w:rPr>
                    <w:ins w:id="4069" w:author="lợi đoàn" w:date="2024-11-29T16:04:00Z"/>
                  </w:rPr>
                </w:rPrChange>
              </w:rPr>
            </w:pPr>
            <w:ins w:id="4070" w:author="lợi đoàn" w:date="2024-11-29T16:12:00Z">
              <w:r w:rsidRPr="0051640F">
                <w:rPr>
                  <w:rFonts w:ascii="Times New Roman" w:hAnsi="Times New Roman"/>
                </w:rPr>
                <w:t>L</w:t>
              </w:r>
              <w:r w:rsidRPr="0051640F">
                <w:rPr>
                  <w:rFonts w:ascii="Times New Roman" w:hAnsi="Times New Roman" w:hint="eastAsia"/>
                </w:rPr>
                <w:t>ư</w:t>
              </w:r>
              <w:r w:rsidRPr="0051640F">
                <w:rPr>
                  <w:rFonts w:ascii="Times New Roman" w:hAnsi="Times New Roman"/>
                </w:rPr>
                <w:t>u trữ thông tin ng</w:t>
              </w:r>
              <w:r w:rsidRPr="0051640F">
                <w:rPr>
                  <w:rFonts w:ascii="Times New Roman" w:hAnsi="Times New Roman" w:hint="eastAsia"/>
                </w:rPr>
                <w:t>ư</w:t>
              </w:r>
              <w:r w:rsidRPr="0051640F">
                <w:rPr>
                  <w:rFonts w:ascii="Times New Roman" w:hAnsi="Times New Roman"/>
                </w:rPr>
                <w:t>ời dùng (email, tên, phòng ban, ngày sinh, giới tính, quyền, v.v.)</w:t>
              </w:r>
            </w:ins>
          </w:p>
        </w:tc>
      </w:tr>
      <w:tr w:rsidR="008A0519" w:rsidRPr="0002668E" w14:paraId="13E85FB9" w14:textId="77777777" w:rsidTr="00037109">
        <w:trPr>
          <w:trHeight w:val="398"/>
          <w:ins w:id="4071" w:author="lợi đoàn" w:date="2024-11-29T16:04:00Z"/>
        </w:trPr>
        <w:tc>
          <w:tcPr>
            <w:tcW w:w="706" w:type="dxa"/>
            <w:tcBorders>
              <w:top w:val="single" w:sz="4" w:space="0" w:color="000000"/>
              <w:left w:val="single" w:sz="4" w:space="0" w:color="000000"/>
              <w:bottom w:val="single" w:sz="4" w:space="0" w:color="000000"/>
              <w:right w:val="single" w:sz="4" w:space="0" w:color="000000"/>
            </w:tcBorders>
          </w:tcPr>
          <w:p w14:paraId="0437219C" w14:textId="77777777" w:rsidR="008A0519" w:rsidRPr="0002668E" w:rsidRDefault="008A0519" w:rsidP="00037109">
            <w:pPr>
              <w:rPr>
                <w:ins w:id="4072" w:author="lợi đoàn" w:date="2024-11-29T16:04:00Z"/>
                <w:rFonts w:ascii="Times New Roman" w:hAnsi="Times New Roman"/>
                <w:rPrChange w:id="4073" w:author="lợi đoàn" w:date="2024-11-29T16:05:00Z">
                  <w:rPr>
                    <w:ins w:id="4074" w:author="lợi đoàn" w:date="2024-11-29T16:04:00Z"/>
                  </w:rPr>
                </w:rPrChange>
              </w:rPr>
            </w:pPr>
            <w:ins w:id="4075" w:author="lợi đoàn" w:date="2024-11-29T16:04:00Z">
              <w:r w:rsidRPr="0002668E">
                <w:rPr>
                  <w:rFonts w:ascii="Times New Roman" w:hAnsi="Times New Roman"/>
                  <w:rPrChange w:id="4076" w:author="lợi đoàn" w:date="2024-11-29T16:05:00Z">
                    <w:rPr/>
                  </w:rPrChange>
                </w:rPr>
                <w:t xml:space="preserve">2 </w:t>
              </w:r>
            </w:ins>
          </w:p>
        </w:tc>
        <w:tc>
          <w:tcPr>
            <w:tcW w:w="2833" w:type="dxa"/>
            <w:tcBorders>
              <w:top w:val="single" w:sz="4" w:space="0" w:color="000000"/>
              <w:left w:val="single" w:sz="4" w:space="0" w:color="000000"/>
              <w:bottom w:val="single" w:sz="4" w:space="0" w:color="000000"/>
              <w:right w:val="single" w:sz="4" w:space="0" w:color="000000"/>
            </w:tcBorders>
          </w:tcPr>
          <w:p w14:paraId="5211036F" w14:textId="1C036A45" w:rsidR="008A0519" w:rsidRPr="0002668E" w:rsidRDefault="002C16D1" w:rsidP="00037109">
            <w:pPr>
              <w:rPr>
                <w:ins w:id="4077" w:author="lợi đoàn" w:date="2024-11-29T16:04:00Z"/>
                <w:rFonts w:ascii="Times New Roman" w:hAnsi="Times New Roman"/>
                <w:rPrChange w:id="4078" w:author="lợi đoàn" w:date="2024-11-29T16:05:00Z">
                  <w:rPr>
                    <w:ins w:id="4079" w:author="lợi đoàn" w:date="2024-11-29T16:04:00Z"/>
                  </w:rPr>
                </w:rPrChange>
              </w:rPr>
            </w:pPr>
            <w:ins w:id="4080" w:author="lợi đoàn" w:date="2024-11-29T16:11:00Z">
              <w:r>
                <w:rPr>
                  <w:rFonts w:ascii="Times New Roman" w:hAnsi="Times New Roman"/>
                  <w:lang w:val="en-US"/>
                </w:rPr>
                <w:t>Appointment</w:t>
              </w:r>
            </w:ins>
            <w:ins w:id="4081" w:author="lợi đoàn" w:date="2024-11-29T16:04:00Z">
              <w:r w:rsidR="008A0519" w:rsidRPr="0002668E">
                <w:rPr>
                  <w:rFonts w:ascii="Times New Roman" w:hAnsi="Times New Roman"/>
                  <w:rPrChange w:id="4082" w:author="lợi đoàn" w:date="2024-11-29T16:05:00Z">
                    <w:rPr/>
                  </w:rPrChange>
                </w:rPr>
                <w:t xml:space="preserve"> </w:t>
              </w:r>
            </w:ins>
          </w:p>
        </w:tc>
        <w:tc>
          <w:tcPr>
            <w:tcW w:w="5527" w:type="dxa"/>
            <w:tcBorders>
              <w:top w:val="single" w:sz="4" w:space="0" w:color="000000"/>
              <w:left w:val="single" w:sz="4" w:space="0" w:color="000000"/>
              <w:bottom w:val="single" w:sz="4" w:space="0" w:color="000000"/>
              <w:right w:val="single" w:sz="4" w:space="0" w:color="000000"/>
            </w:tcBorders>
          </w:tcPr>
          <w:p w14:paraId="71BDA824" w14:textId="33B9B232" w:rsidR="008A0519" w:rsidRPr="0002668E" w:rsidRDefault="005A4960" w:rsidP="00037109">
            <w:pPr>
              <w:rPr>
                <w:ins w:id="4083" w:author="lợi đoàn" w:date="2024-11-29T16:04:00Z"/>
                <w:rFonts w:ascii="Times New Roman" w:hAnsi="Times New Roman"/>
                <w:rPrChange w:id="4084" w:author="lợi đoàn" w:date="2024-11-29T16:05:00Z">
                  <w:rPr>
                    <w:ins w:id="4085" w:author="lợi đoàn" w:date="2024-11-29T16:04:00Z"/>
                  </w:rPr>
                </w:rPrChange>
              </w:rPr>
            </w:pPr>
            <w:ins w:id="4086" w:author="lợi đoàn" w:date="2024-11-29T16:12:00Z">
              <w:r w:rsidRPr="005A4960">
                <w:rPr>
                  <w:rFonts w:ascii="Times New Roman" w:hAnsi="Times New Roman"/>
                </w:rPr>
                <w:t>L</w:t>
              </w:r>
              <w:r w:rsidRPr="005A4960">
                <w:rPr>
                  <w:rFonts w:ascii="Times New Roman" w:hAnsi="Times New Roman" w:hint="eastAsia"/>
                </w:rPr>
                <w:t>ư</w:t>
              </w:r>
              <w:r w:rsidRPr="005A4960">
                <w:rPr>
                  <w:rFonts w:ascii="Times New Roman" w:hAnsi="Times New Roman"/>
                </w:rPr>
                <w:t>u trữ thông tin các lịch hẹn giữa bệnh nhân và bác sĩ</w:t>
              </w:r>
            </w:ins>
          </w:p>
        </w:tc>
      </w:tr>
      <w:tr w:rsidR="008A0519" w:rsidRPr="0002668E" w14:paraId="48EDD919" w14:textId="77777777" w:rsidTr="00037109">
        <w:trPr>
          <w:trHeight w:val="398"/>
          <w:ins w:id="4087" w:author="lợi đoàn" w:date="2024-11-29T16:04:00Z"/>
        </w:trPr>
        <w:tc>
          <w:tcPr>
            <w:tcW w:w="706" w:type="dxa"/>
            <w:tcBorders>
              <w:top w:val="single" w:sz="4" w:space="0" w:color="000000"/>
              <w:left w:val="single" w:sz="4" w:space="0" w:color="000000"/>
              <w:bottom w:val="single" w:sz="4" w:space="0" w:color="000000"/>
              <w:right w:val="single" w:sz="4" w:space="0" w:color="000000"/>
            </w:tcBorders>
          </w:tcPr>
          <w:p w14:paraId="54ACEC63" w14:textId="77777777" w:rsidR="008A0519" w:rsidRPr="0002668E" w:rsidRDefault="008A0519" w:rsidP="00037109">
            <w:pPr>
              <w:rPr>
                <w:ins w:id="4088" w:author="lợi đoàn" w:date="2024-11-29T16:04:00Z"/>
                <w:rFonts w:ascii="Times New Roman" w:hAnsi="Times New Roman"/>
                <w:rPrChange w:id="4089" w:author="lợi đoàn" w:date="2024-11-29T16:05:00Z">
                  <w:rPr>
                    <w:ins w:id="4090" w:author="lợi đoàn" w:date="2024-11-29T16:04:00Z"/>
                  </w:rPr>
                </w:rPrChange>
              </w:rPr>
            </w:pPr>
            <w:ins w:id="4091" w:author="lợi đoàn" w:date="2024-11-29T16:04:00Z">
              <w:r w:rsidRPr="0002668E">
                <w:rPr>
                  <w:rFonts w:ascii="Times New Roman" w:hAnsi="Times New Roman"/>
                  <w:rPrChange w:id="4092" w:author="lợi đoàn" w:date="2024-11-29T16:05:00Z">
                    <w:rPr/>
                  </w:rPrChange>
                </w:rPr>
                <w:t xml:space="preserve">3 </w:t>
              </w:r>
            </w:ins>
          </w:p>
        </w:tc>
        <w:tc>
          <w:tcPr>
            <w:tcW w:w="2833" w:type="dxa"/>
            <w:tcBorders>
              <w:top w:val="single" w:sz="4" w:space="0" w:color="000000"/>
              <w:left w:val="single" w:sz="4" w:space="0" w:color="000000"/>
              <w:bottom w:val="single" w:sz="4" w:space="0" w:color="000000"/>
              <w:right w:val="single" w:sz="4" w:space="0" w:color="000000"/>
            </w:tcBorders>
          </w:tcPr>
          <w:p w14:paraId="08F563F1" w14:textId="3867E870" w:rsidR="008A0519" w:rsidRPr="0002668E" w:rsidRDefault="00685B13" w:rsidP="00037109">
            <w:pPr>
              <w:rPr>
                <w:ins w:id="4093" w:author="lợi đoàn" w:date="2024-11-29T16:04:00Z"/>
                <w:rFonts w:ascii="Times New Roman" w:hAnsi="Times New Roman"/>
                <w:rPrChange w:id="4094" w:author="lợi đoàn" w:date="2024-11-29T16:05:00Z">
                  <w:rPr>
                    <w:ins w:id="4095" w:author="lợi đoàn" w:date="2024-11-29T16:04:00Z"/>
                  </w:rPr>
                </w:rPrChange>
              </w:rPr>
            </w:pPr>
            <w:ins w:id="4096" w:author="lợi đoàn" w:date="2024-11-29T16:13:00Z">
              <w:r w:rsidRPr="00685B13">
                <w:rPr>
                  <w:rFonts w:ascii="Times New Roman" w:hAnsi="Times New Roman"/>
                </w:rPr>
                <w:t>MedicalRecord</w:t>
              </w:r>
              <w:r w:rsidRPr="00685B13">
                <w:rPr>
                  <w:rFonts w:ascii="Times New Roman" w:hAnsi="Times New Roman"/>
                </w:rPr>
                <w:tab/>
              </w:r>
            </w:ins>
          </w:p>
        </w:tc>
        <w:tc>
          <w:tcPr>
            <w:tcW w:w="5527" w:type="dxa"/>
            <w:tcBorders>
              <w:top w:val="single" w:sz="4" w:space="0" w:color="000000"/>
              <w:left w:val="single" w:sz="4" w:space="0" w:color="000000"/>
              <w:bottom w:val="single" w:sz="4" w:space="0" w:color="000000"/>
              <w:right w:val="single" w:sz="4" w:space="0" w:color="000000"/>
            </w:tcBorders>
          </w:tcPr>
          <w:p w14:paraId="4907BD16" w14:textId="6C3B2677" w:rsidR="008A0519" w:rsidRPr="0002668E" w:rsidRDefault="005A4960" w:rsidP="00037109">
            <w:pPr>
              <w:rPr>
                <w:ins w:id="4097" w:author="lợi đoàn" w:date="2024-11-29T16:04:00Z"/>
                <w:rFonts w:ascii="Times New Roman" w:hAnsi="Times New Roman"/>
                <w:rPrChange w:id="4098" w:author="lợi đoàn" w:date="2024-11-29T16:05:00Z">
                  <w:rPr>
                    <w:ins w:id="4099" w:author="lợi đoàn" w:date="2024-11-29T16:04:00Z"/>
                  </w:rPr>
                </w:rPrChange>
              </w:rPr>
            </w:pPr>
            <w:ins w:id="4100" w:author="lợi đoàn" w:date="2024-11-29T16:12:00Z">
              <w:r w:rsidRPr="005A4960">
                <w:rPr>
                  <w:rFonts w:ascii="Times New Roman" w:hAnsi="Times New Roman"/>
                </w:rPr>
                <w:t>L</w:t>
              </w:r>
              <w:r w:rsidRPr="005A4960">
                <w:rPr>
                  <w:rFonts w:ascii="Times New Roman" w:hAnsi="Times New Roman" w:hint="eastAsia"/>
                </w:rPr>
                <w:t>ư</w:t>
              </w:r>
              <w:r w:rsidRPr="005A4960">
                <w:rPr>
                  <w:rFonts w:ascii="Times New Roman" w:hAnsi="Times New Roman"/>
                </w:rPr>
                <w:t>u trữ thông tin hồ s</w:t>
              </w:r>
              <w:r w:rsidRPr="005A4960">
                <w:rPr>
                  <w:rFonts w:ascii="Times New Roman" w:hAnsi="Times New Roman" w:hint="eastAsia"/>
                </w:rPr>
                <w:t>ơ</w:t>
              </w:r>
              <w:r w:rsidRPr="005A4960">
                <w:rPr>
                  <w:rFonts w:ascii="Times New Roman" w:hAnsi="Times New Roman"/>
                </w:rPr>
                <w:t xml:space="preserve"> bệnh án (ngày khám, bệnh nhân, bác sĩ, thanh toán, v.v.)</w:t>
              </w:r>
            </w:ins>
          </w:p>
        </w:tc>
      </w:tr>
      <w:tr w:rsidR="008A0519" w:rsidRPr="0002668E" w14:paraId="21E51F26" w14:textId="77777777" w:rsidTr="00037109">
        <w:trPr>
          <w:trHeight w:val="399"/>
          <w:ins w:id="4101" w:author="lợi đoàn" w:date="2024-11-29T16:04:00Z"/>
        </w:trPr>
        <w:tc>
          <w:tcPr>
            <w:tcW w:w="706" w:type="dxa"/>
            <w:tcBorders>
              <w:top w:val="single" w:sz="4" w:space="0" w:color="000000"/>
              <w:left w:val="single" w:sz="4" w:space="0" w:color="000000"/>
              <w:bottom w:val="single" w:sz="4" w:space="0" w:color="000000"/>
              <w:right w:val="single" w:sz="4" w:space="0" w:color="000000"/>
            </w:tcBorders>
          </w:tcPr>
          <w:p w14:paraId="67AE6155" w14:textId="77777777" w:rsidR="008A0519" w:rsidRPr="0002668E" w:rsidRDefault="008A0519" w:rsidP="00037109">
            <w:pPr>
              <w:rPr>
                <w:ins w:id="4102" w:author="lợi đoàn" w:date="2024-11-29T16:04:00Z"/>
                <w:rFonts w:ascii="Times New Roman" w:hAnsi="Times New Roman"/>
                <w:rPrChange w:id="4103" w:author="lợi đoàn" w:date="2024-11-29T16:05:00Z">
                  <w:rPr>
                    <w:ins w:id="4104" w:author="lợi đoàn" w:date="2024-11-29T16:04:00Z"/>
                  </w:rPr>
                </w:rPrChange>
              </w:rPr>
            </w:pPr>
            <w:ins w:id="4105" w:author="lợi đoàn" w:date="2024-11-29T16:04:00Z">
              <w:r w:rsidRPr="0002668E">
                <w:rPr>
                  <w:rFonts w:ascii="Times New Roman" w:hAnsi="Times New Roman"/>
                  <w:rPrChange w:id="4106" w:author="lợi đoàn" w:date="2024-11-29T16:05:00Z">
                    <w:rPr/>
                  </w:rPrChange>
                </w:rPr>
                <w:t xml:space="preserve">4 </w:t>
              </w:r>
            </w:ins>
          </w:p>
        </w:tc>
        <w:tc>
          <w:tcPr>
            <w:tcW w:w="2833" w:type="dxa"/>
            <w:tcBorders>
              <w:top w:val="single" w:sz="4" w:space="0" w:color="000000"/>
              <w:left w:val="single" w:sz="4" w:space="0" w:color="000000"/>
              <w:bottom w:val="single" w:sz="4" w:space="0" w:color="000000"/>
              <w:right w:val="single" w:sz="4" w:space="0" w:color="000000"/>
            </w:tcBorders>
          </w:tcPr>
          <w:p w14:paraId="27D8DE22" w14:textId="1D4C57BE" w:rsidR="008A0519" w:rsidRPr="0002668E" w:rsidRDefault="00685B13" w:rsidP="00037109">
            <w:pPr>
              <w:rPr>
                <w:ins w:id="4107" w:author="lợi đoàn" w:date="2024-11-29T16:04:00Z"/>
                <w:rFonts w:ascii="Times New Roman" w:hAnsi="Times New Roman"/>
                <w:rPrChange w:id="4108" w:author="lợi đoàn" w:date="2024-11-29T16:05:00Z">
                  <w:rPr>
                    <w:ins w:id="4109" w:author="lợi đoàn" w:date="2024-11-29T16:04:00Z"/>
                  </w:rPr>
                </w:rPrChange>
              </w:rPr>
            </w:pPr>
            <w:ins w:id="4110" w:author="lợi đoàn" w:date="2024-11-29T16:13:00Z">
              <w:r w:rsidRPr="00685B13">
                <w:rPr>
                  <w:rFonts w:ascii="Times New Roman" w:hAnsi="Times New Roman"/>
                </w:rPr>
                <w:t>MedicalRecordDoctor</w:t>
              </w:r>
              <w:r w:rsidRPr="00685B13">
                <w:rPr>
                  <w:rFonts w:ascii="Times New Roman" w:hAnsi="Times New Roman"/>
                </w:rPr>
                <w:tab/>
              </w:r>
            </w:ins>
          </w:p>
        </w:tc>
        <w:tc>
          <w:tcPr>
            <w:tcW w:w="5527" w:type="dxa"/>
            <w:tcBorders>
              <w:top w:val="single" w:sz="4" w:space="0" w:color="000000"/>
              <w:left w:val="single" w:sz="4" w:space="0" w:color="000000"/>
              <w:bottom w:val="single" w:sz="4" w:space="0" w:color="000000"/>
              <w:right w:val="single" w:sz="4" w:space="0" w:color="000000"/>
            </w:tcBorders>
          </w:tcPr>
          <w:p w14:paraId="45CE998A" w14:textId="4BF2916D" w:rsidR="008A0519" w:rsidRPr="0002668E" w:rsidRDefault="005A4960" w:rsidP="00037109">
            <w:pPr>
              <w:rPr>
                <w:ins w:id="4111" w:author="lợi đoàn" w:date="2024-11-29T16:04:00Z"/>
                <w:rFonts w:ascii="Times New Roman" w:hAnsi="Times New Roman"/>
                <w:rPrChange w:id="4112" w:author="lợi đoàn" w:date="2024-11-29T16:05:00Z">
                  <w:rPr>
                    <w:ins w:id="4113" w:author="lợi đoàn" w:date="2024-11-29T16:04:00Z"/>
                  </w:rPr>
                </w:rPrChange>
              </w:rPr>
            </w:pPr>
            <w:ins w:id="4114" w:author="lợi đoàn" w:date="2024-11-29T16:12:00Z">
              <w:r w:rsidRPr="005A4960">
                <w:rPr>
                  <w:rFonts w:ascii="Times New Roman" w:hAnsi="Times New Roman"/>
                </w:rPr>
                <w:t>L</w:t>
              </w:r>
              <w:r w:rsidRPr="005A4960">
                <w:rPr>
                  <w:rFonts w:ascii="Times New Roman" w:hAnsi="Times New Roman" w:hint="eastAsia"/>
                </w:rPr>
                <w:t>ư</w:t>
              </w:r>
              <w:r w:rsidRPr="005A4960">
                <w:rPr>
                  <w:rFonts w:ascii="Times New Roman" w:hAnsi="Times New Roman"/>
                </w:rPr>
                <w:t>u trữ thông tin khám và chẩn đoán của bác sĩ (chẩn đoán, đ</w:t>
              </w:r>
              <w:r w:rsidRPr="005A4960">
                <w:rPr>
                  <w:rFonts w:ascii="Times New Roman" w:hAnsi="Times New Roman" w:hint="eastAsia"/>
                </w:rPr>
                <w:t>ơ</w:t>
              </w:r>
              <w:r w:rsidRPr="005A4960">
                <w:rPr>
                  <w:rFonts w:ascii="Times New Roman" w:hAnsi="Times New Roman"/>
                </w:rPr>
                <w:t>n thuốc, số tiền thanh toán)</w:t>
              </w:r>
            </w:ins>
          </w:p>
        </w:tc>
      </w:tr>
      <w:tr w:rsidR="008A0519" w:rsidRPr="0002668E" w14:paraId="2EE74A6D" w14:textId="77777777" w:rsidTr="00037109">
        <w:trPr>
          <w:trHeight w:val="398"/>
          <w:ins w:id="4115" w:author="lợi đoàn" w:date="2024-11-29T16:04:00Z"/>
        </w:trPr>
        <w:tc>
          <w:tcPr>
            <w:tcW w:w="706" w:type="dxa"/>
            <w:tcBorders>
              <w:top w:val="single" w:sz="4" w:space="0" w:color="000000"/>
              <w:left w:val="single" w:sz="4" w:space="0" w:color="000000"/>
              <w:bottom w:val="single" w:sz="4" w:space="0" w:color="000000"/>
              <w:right w:val="single" w:sz="4" w:space="0" w:color="000000"/>
            </w:tcBorders>
          </w:tcPr>
          <w:p w14:paraId="6DE8AA60" w14:textId="77777777" w:rsidR="008A0519" w:rsidRPr="0002668E" w:rsidRDefault="008A0519" w:rsidP="00037109">
            <w:pPr>
              <w:rPr>
                <w:ins w:id="4116" w:author="lợi đoàn" w:date="2024-11-29T16:04:00Z"/>
                <w:rFonts w:ascii="Times New Roman" w:hAnsi="Times New Roman"/>
                <w:rPrChange w:id="4117" w:author="lợi đoàn" w:date="2024-11-29T16:05:00Z">
                  <w:rPr>
                    <w:ins w:id="4118" w:author="lợi đoàn" w:date="2024-11-29T16:04:00Z"/>
                  </w:rPr>
                </w:rPrChange>
              </w:rPr>
            </w:pPr>
            <w:ins w:id="4119" w:author="lợi đoàn" w:date="2024-11-29T16:04:00Z">
              <w:r w:rsidRPr="0002668E">
                <w:rPr>
                  <w:rFonts w:ascii="Times New Roman" w:hAnsi="Times New Roman"/>
                  <w:rPrChange w:id="4120" w:author="lợi đoàn" w:date="2024-11-29T16:05:00Z">
                    <w:rPr/>
                  </w:rPrChange>
                </w:rPr>
                <w:t xml:space="preserve">5 </w:t>
              </w:r>
            </w:ins>
          </w:p>
        </w:tc>
        <w:tc>
          <w:tcPr>
            <w:tcW w:w="2833" w:type="dxa"/>
            <w:tcBorders>
              <w:top w:val="single" w:sz="4" w:space="0" w:color="000000"/>
              <w:left w:val="single" w:sz="4" w:space="0" w:color="000000"/>
              <w:bottom w:val="single" w:sz="4" w:space="0" w:color="000000"/>
              <w:right w:val="single" w:sz="4" w:space="0" w:color="000000"/>
            </w:tcBorders>
          </w:tcPr>
          <w:p w14:paraId="11DD2036" w14:textId="2DB3D984" w:rsidR="008A0519" w:rsidRPr="0002668E" w:rsidRDefault="00685B13" w:rsidP="00037109">
            <w:pPr>
              <w:rPr>
                <w:ins w:id="4121" w:author="lợi đoàn" w:date="2024-11-29T16:04:00Z"/>
                <w:rFonts w:ascii="Times New Roman" w:hAnsi="Times New Roman"/>
                <w:rPrChange w:id="4122" w:author="lợi đoàn" w:date="2024-11-29T16:05:00Z">
                  <w:rPr>
                    <w:ins w:id="4123" w:author="lợi đoàn" w:date="2024-11-29T16:04:00Z"/>
                  </w:rPr>
                </w:rPrChange>
              </w:rPr>
            </w:pPr>
            <w:ins w:id="4124" w:author="lợi đoàn" w:date="2024-11-29T16:13:00Z">
              <w:r w:rsidRPr="00685B13">
                <w:rPr>
                  <w:rFonts w:ascii="Times New Roman" w:hAnsi="Times New Roman"/>
                </w:rPr>
                <w:t>LabTest</w:t>
              </w:r>
              <w:r w:rsidRPr="00685B13">
                <w:rPr>
                  <w:rFonts w:ascii="Times New Roman" w:hAnsi="Times New Roman"/>
                </w:rPr>
                <w:tab/>
              </w:r>
            </w:ins>
          </w:p>
        </w:tc>
        <w:tc>
          <w:tcPr>
            <w:tcW w:w="5527" w:type="dxa"/>
            <w:tcBorders>
              <w:top w:val="single" w:sz="4" w:space="0" w:color="000000"/>
              <w:left w:val="single" w:sz="4" w:space="0" w:color="000000"/>
              <w:bottom w:val="single" w:sz="4" w:space="0" w:color="000000"/>
              <w:right w:val="single" w:sz="4" w:space="0" w:color="000000"/>
            </w:tcBorders>
          </w:tcPr>
          <w:p w14:paraId="6B296A7E" w14:textId="1048123F" w:rsidR="008A0519" w:rsidRPr="0002668E" w:rsidRDefault="00400788" w:rsidP="00037109">
            <w:pPr>
              <w:rPr>
                <w:ins w:id="4125" w:author="lợi đoàn" w:date="2024-11-29T16:04:00Z"/>
                <w:rFonts w:ascii="Times New Roman" w:hAnsi="Times New Roman"/>
                <w:rPrChange w:id="4126" w:author="lợi đoàn" w:date="2024-11-29T16:05:00Z">
                  <w:rPr>
                    <w:ins w:id="4127" w:author="lợi đoàn" w:date="2024-11-29T16:04:00Z"/>
                  </w:rPr>
                </w:rPrChange>
              </w:rPr>
            </w:pPr>
            <w:ins w:id="4128" w:author="lợi đoàn" w:date="2024-11-29T16:12:00Z">
              <w:r w:rsidRPr="00400788">
                <w:rPr>
                  <w:rFonts w:ascii="Times New Roman" w:hAnsi="Times New Roman"/>
                </w:rPr>
                <w:t>L</w:t>
              </w:r>
              <w:r w:rsidRPr="00400788">
                <w:rPr>
                  <w:rFonts w:ascii="Times New Roman" w:hAnsi="Times New Roman" w:hint="eastAsia"/>
                </w:rPr>
                <w:t>ư</w:t>
              </w:r>
              <w:r w:rsidRPr="00400788">
                <w:rPr>
                  <w:rFonts w:ascii="Times New Roman" w:hAnsi="Times New Roman"/>
                </w:rPr>
                <w:t>u trữ thông tin các xét nghiệm (tên xét nghiệm, phòng ban, ngày thực hiện, kết quả, v.v.)</w:t>
              </w:r>
            </w:ins>
          </w:p>
        </w:tc>
      </w:tr>
      <w:tr w:rsidR="008A0519" w:rsidRPr="0002668E" w14:paraId="2316031F" w14:textId="77777777" w:rsidTr="00037109">
        <w:trPr>
          <w:trHeight w:val="398"/>
          <w:ins w:id="4129" w:author="lợi đoàn" w:date="2024-11-29T16:04:00Z"/>
        </w:trPr>
        <w:tc>
          <w:tcPr>
            <w:tcW w:w="706" w:type="dxa"/>
            <w:tcBorders>
              <w:top w:val="single" w:sz="4" w:space="0" w:color="000000"/>
              <w:left w:val="single" w:sz="4" w:space="0" w:color="000000"/>
              <w:bottom w:val="single" w:sz="4" w:space="0" w:color="000000"/>
              <w:right w:val="single" w:sz="4" w:space="0" w:color="000000"/>
            </w:tcBorders>
          </w:tcPr>
          <w:p w14:paraId="7A1F0BBD" w14:textId="77777777" w:rsidR="008A0519" w:rsidRPr="0002668E" w:rsidRDefault="008A0519" w:rsidP="00037109">
            <w:pPr>
              <w:rPr>
                <w:ins w:id="4130" w:author="lợi đoàn" w:date="2024-11-29T16:04:00Z"/>
                <w:rFonts w:ascii="Times New Roman" w:hAnsi="Times New Roman"/>
                <w:rPrChange w:id="4131" w:author="lợi đoàn" w:date="2024-11-29T16:05:00Z">
                  <w:rPr>
                    <w:ins w:id="4132" w:author="lợi đoàn" w:date="2024-11-29T16:04:00Z"/>
                  </w:rPr>
                </w:rPrChange>
              </w:rPr>
            </w:pPr>
            <w:ins w:id="4133" w:author="lợi đoàn" w:date="2024-11-29T16:04:00Z">
              <w:r w:rsidRPr="0002668E">
                <w:rPr>
                  <w:rFonts w:ascii="Times New Roman" w:hAnsi="Times New Roman"/>
                  <w:rPrChange w:id="4134" w:author="lợi đoàn" w:date="2024-11-29T16:05:00Z">
                    <w:rPr/>
                  </w:rPrChange>
                </w:rPr>
                <w:t xml:space="preserve">6 </w:t>
              </w:r>
            </w:ins>
          </w:p>
        </w:tc>
        <w:tc>
          <w:tcPr>
            <w:tcW w:w="2833" w:type="dxa"/>
            <w:tcBorders>
              <w:top w:val="single" w:sz="4" w:space="0" w:color="000000"/>
              <w:left w:val="single" w:sz="4" w:space="0" w:color="000000"/>
              <w:bottom w:val="single" w:sz="4" w:space="0" w:color="000000"/>
              <w:right w:val="single" w:sz="4" w:space="0" w:color="000000"/>
            </w:tcBorders>
          </w:tcPr>
          <w:p w14:paraId="14125131" w14:textId="20C4FC29" w:rsidR="008A0519" w:rsidRPr="0002668E" w:rsidRDefault="00400788" w:rsidP="00037109">
            <w:pPr>
              <w:rPr>
                <w:ins w:id="4135" w:author="lợi đoàn" w:date="2024-11-29T16:04:00Z"/>
                <w:rFonts w:ascii="Times New Roman" w:hAnsi="Times New Roman"/>
                <w:rPrChange w:id="4136" w:author="lợi đoàn" w:date="2024-11-29T16:05:00Z">
                  <w:rPr>
                    <w:ins w:id="4137" w:author="lợi đoàn" w:date="2024-11-29T16:04:00Z"/>
                  </w:rPr>
                </w:rPrChange>
              </w:rPr>
            </w:pPr>
            <w:ins w:id="4138" w:author="lợi đoàn" w:date="2024-11-29T16:13:00Z">
              <w:r w:rsidRPr="00400788">
                <w:rPr>
                  <w:rFonts w:ascii="Times New Roman" w:hAnsi="Times New Roman"/>
                </w:rPr>
                <w:t>Payment</w:t>
              </w:r>
              <w:r w:rsidRPr="00400788">
                <w:rPr>
                  <w:rFonts w:ascii="Times New Roman" w:hAnsi="Times New Roman"/>
                </w:rPr>
                <w:tab/>
              </w:r>
            </w:ins>
          </w:p>
        </w:tc>
        <w:tc>
          <w:tcPr>
            <w:tcW w:w="5527" w:type="dxa"/>
            <w:tcBorders>
              <w:top w:val="single" w:sz="4" w:space="0" w:color="000000"/>
              <w:left w:val="single" w:sz="4" w:space="0" w:color="000000"/>
              <w:bottom w:val="single" w:sz="4" w:space="0" w:color="000000"/>
              <w:right w:val="single" w:sz="4" w:space="0" w:color="000000"/>
            </w:tcBorders>
          </w:tcPr>
          <w:p w14:paraId="1DC17E46" w14:textId="37AA3395" w:rsidR="008A0519" w:rsidRPr="0002668E" w:rsidRDefault="00400788" w:rsidP="00037109">
            <w:pPr>
              <w:rPr>
                <w:ins w:id="4139" w:author="lợi đoàn" w:date="2024-11-29T16:04:00Z"/>
                <w:rFonts w:ascii="Times New Roman" w:hAnsi="Times New Roman"/>
                <w:rPrChange w:id="4140" w:author="lợi đoàn" w:date="2024-11-29T16:05:00Z">
                  <w:rPr>
                    <w:ins w:id="4141" w:author="lợi đoàn" w:date="2024-11-29T16:04:00Z"/>
                  </w:rPr>
                </w:rPrChange>
              </w:rPr>
            </w:pPr>
            <w:ins w:id="4142" w:author="lợi đoàn" w:date="2024-11-29T16:12:00Z">
              <w:r w:rsidRPr="00400788">
                <w:rPr>
                  <w:rFonts w:ascii="Times New Roman" w:hAnsi="Times New Roman"/>
                </w:rPr>
                <w:t>L</w:t>
              </w:r>
              <w:r w:rsidRPr="00400788">
                <w:rPr>
                  <w:rFonts w:ascii="Times New Roman" w:hAnsi="Times New Roman" w:hint="eastAsia"/>
                </w:rPr>
                <w:t>ư</w:t>
              </w:r>
              <w:r w:rsidRPr="00400788">
                <w:rPr>
                  <w:rFonts w:ascii="Times New Roman" w:hAnsi="Times New Roman"/>
                </w:rPr>
                <w:t>u trữ thông tin thanh toán cho hồ s</w:t>
              </w:r>
              <w:r w:rsidRPr="00400788">
                <w:rPr>
                  <w:rFonts w:ascii="Times New Roman" w:hAnsi="Times New Roman" w:hint="eastAsia"/>
                </w:rPr>
                <w:t>ơ</w:t>
              </w:r>
              <w:r w:rsidRPr="00400788">
                <w:rPr>
                  <w:rFonts w:ascii="Times New Roman" w:hAnsi="Times New Roman"/>
                </w:rPr>
                <w:t xml:space="preserve"> bệnh án (số tiền, trạng thái, ngày thanh toán)</w:t>
              </w:r>
            </w:ins>
          </w:p>
        </w:tc>
      </w:tr>
    </w:tbl>
    <w:p w14:paraId="6A04B1D0" w14:textId="77777777" w:rsidR="008A0519" w:rsidRDefault="008A0519" w:rsidP="008A0519">
      <w:pPr>
        <w:rPr>
          <w:ins w:id="4143" w:author="lợi đoàn" w:date="2024-11-30T01:59:00Z"/>
          <w:rFonts w:ascii="Times New Roman" w:hAnsi="Times New Roman"/>
        </w:rPr>
      </w:pPr>
      <w:ins w:id="4144" w:author="lợi đoàn" w:date="2024-11-29T16:04:00Z">
        <w:r w:rsidRPr="0002668E">
          <w:rPr>
            <w:rFonts w:ascii="Times New Roman" w:hAnsi="Times New Roman"/>
            <w:rPrChange w:id="4145" w:author="lợi đoàn" w:date="2024-11-29T16:05:00Z">
              <w:rPr/>
            </w:rPrChange>
          </w:rPr>
          <w:t xml:space="preserve">Bảng User </w:t>
        </w:r>
      </w:ins>
    </w:p>
    <w:p w14:paraId="58814812" w14:textId="32337F1B" w:rsidR="007C56EC" w:rsidRPr="007C56EC" w:rsidRDefault="007C56EC">
      <w:pPr>
        <w:pStyle w:val="Heading1"/>
        <w:ind w:left="1440" w:firstLine="720"/>
        <w:rPr>
          <w:ins w:id="4146" w:author="lợi đoàn" w:date="2024-11-29T16:04:00Z"/>
          <w:rFonts w:ascii="Times New Roman" w:hAnsi="Times New Roman"/>
          <w:rPrChange w:id="4147" w:author="lợi đoàn" w:date="2024-11-30T01:59:00Z">
            <w:rPr>
              <w:ins w:id="4148" w:author="lợi đoàn" w:date="2024-11-29T16:04:00Z"/>
            </w:rPr>
          </w:rPrChange>
        </w:rPr>
        <w:pPrChange w:id="4149" w:author="lợi đoàn" w:date="2024-11-30T01:59:00Z">
          <w:pPr/>
        </w:pPrChange>
      </w:pPr>
      <w:bookmarkStart w:id="4150" w:name="_Toc183825545"/>
      <w:ins w:id="4151" w:author="lợi đoàn" w:date="2024-11-30T01:59:00Z">
        <w:r w:rsidRPr="00B02D72">
          <w:rPr>
            <w:rFonts w:ascii="Times New Roman" w:hAnsi="Times New Roman"/>
            <w:color w:val="000000" w:themeColor="text1"/>
            <w:sz w:val="24"/>
            <w:szCs w:val="24"/>
          </w:rPr>
          <w:t>Bảng 3.16 Mô tả bảng User</w:t>
        </w:r>
        <w:bookmarkEnd w:id="4150"/>
        <w:r w:rsidRPr="00B02D72">
          <w:rPr>
            <w:rFonts w:ascii="Times New Roman" w:hAnsi="Times New Roman"/>
            <w:sz w:val="24"/>
            <w:szCs w:val="24"/>
          </w:rPr>
          <w:t xml:space="preserve"> </w:t>
        </w:r>
      </w:ins>
    </w:p>
    <w:tbl>
      <w:tblPr>
        <w:tblStyle w:val="TableGrid0"/>
        <w:tblW w:w="9066" w:type="dxa"/>
        <w:tblInd w:w="187" w:type="dxa"/>
        <w:tblCellMar>
          <w:top w:w="9" w:type="dxa"/>
          <w:left w:w="110" w:type="dxa"/>
          <w:right w:w="46" w:type="dxa"/>
        </w:tblCellMar>
        <w:tblLook w:val="04A0" w:firstRow="1" w:lastRow="0" w:firstColumn="1" w:lastColumn="0" w:noHBand="0" w:noVBand="1"/>
      </w:tblPr>
      <w:tblGrid>
        <w:gridCol w:w="1850"/>
        <w:gridCol w:w="1581"/>
        <w:gridCol w:w="1130"/>
        <w:gridCol w:w="1551"/>
        <w:gridCol w:w="2954"/>
      </w:tblGrid>
      <w:tr w:rsidR="008A0519" w:rsidRPr="0002668E" w14:paraId="5552F947" w14:textId="77777777" w:rsidTr="00037109">
        <w:trPr>
          <w:trHeight w:val="398"/>
          <w:ins w:id="4152" w:author="lợi đoàn" w:date="2024-11-29T16:04:00Z"/>
        </w:trPr>
        <w:tc>
          <w:tcPr>
            <w:tcW w:w="1820" w:type="dxa"/>
            <w:tcBorders>
              <w:top w:val="single" w:sz="4" w:space="0" w:color="000000"/>
              <w:left w:val="single" w:sz="4" w:space="0" w:color="000000"/>
              <w:bottom w:val="single" w:sz="4" w:space="0" w:color="000000"/>
              <w:right w:val="single" w:sz="4" w:space="0" w:color="000000"/>
            </w:tcBorders>
          </w:tcPr>
          <w:p w14:paraId="512658C5" w14:textId="77777777" w:rsidR="008A0519" w:rsidRPr="00123921" w:rsidRDefault="008A0519" w:rsidP="00037109">
            <w:pPr>
              <w:ind w:right="65"/>
              <w:jc w:val="center"/>
              <w:rPr>
                <w:ins w:id="4153" w:author="lợi đoàn" w:date="2024-11-29T16:04:00Z"/>
                <w:rFonts w:ascii="Times New Roman" w:hAnsi="Times New Roman"/>
                <w:rPrChange w:id="4154" w:author="lợi đoàn" w:date="2024-11-29T16:19:00Z">
                  <w:rPr>
                    <w:ins w:id="4155" w:author="lợi đoàn" w:date="2024-11-29T16:04:00Z"/>
                  </w:rPr>
                </w:rPrChange>
              </w:rPr>
            </w:pPr>
            <w:ins w:id="4156" w:author="lợi đoàn" w:date="2024-11-29T16:04:00Z">
              <w:r w:rsidRPr="00123921">
                <w:rPr>
                  <w:rFonts w:ascii="Times New Roman" w:hAnsi="Times New Roman"/>
                  <w:rPrChange w:id="4157" w:author="lợi đoàn" w:date="2024-11-29T16:19:00Z">
                    <w:rPr/>
                  </w:rPrChange>
                </w:rPr>
                <w:t>Tên tr</w:t>
              </w:r>
              <w:r w:rsidRPr="00123921">
                <w:rPr>
                  <w:rFonts w:ascii="Times New Roman" w:hAnsi="Times New Roman" w:hint="eastAsia"/>
                  <w:rPrChange w:id="4158" w:author="lợi đoàn" w:date="2024-11-29T16:19:00Z">
                    <w:rPr>
                      <w:rFonts w:hint="eastAsia"/>
                    </w:rPr>
                  </w:rPrChange>
                </w:rPr>
                <w:t>ư</w:t>
              </w:r>
              <w:r w:rsidRPr="00123921">
                <w:rPr>
                  <w:rFonts w:ascii="Times New Roman" w:hAnsi="Times New Roman"/>
                  <w:rPrChange w:id="4159" w:author="lợi đoàn" w:date="2024-11-29T16:19:00Z">
                    <w:rPr/>
                  </w:rPrChange>
                </w:rPr>
                <w:t xml:space="preserve">ờng </w:t>
              </w:r>
            </w:ins>
          </w:p>
        </w:tc>
        <w:tc>
          <w:tcPr>
            <w:tcW w:w="1585" w:type="dxa"/>
            <w:tcBorders>
              <w:top w:val="single" w:sz="4" w:space="0" w:color="000000"/>
              <w:left w:val="single" w:sz="4" w:space="0" w:color="000000"/>
              <w:bottom w:val="single" w:sz="4" w:space="0" w:color="000000"/>
              <w:right w:val="single" w:sz="4" w:space="0" w:color="000000"/>
            </w:tcBorders>
          </w:tcPr>
          <w:p w14:paraId="47286019" w14:textId="77777777" w:rsidR="008A0519" w:rsidRPr="00123921" w:rsidRDefault="008A0519" w:rsidP="00037109">
            <w:pPr>
              <w:ind w:left="34"/>
              <w:rPr>
                <w:ins w:id="4160" w:author="lợi đoàn" w:date="2024-11-29T16:04:00Z"/>
                <w:rFonts w:ascii="Times New Roman" w:hAnsi="Times New Roman"/>
                <w:rPrChange w:id="4161" w:author="lợi đoàn" w:date="2024-11-29T16:19:00Z">
                  <w:rPr>
                    <w:ins w:id="4162" w:author="lợi đoàn" w:date="2024-11-29T16:04:00Z"/>
                  </w:rPr>
                </w:rPrChange>
              </w:rPr>
            </w:pPr>
            <w:ins w:id="4163" w:author="lợi đoàn" w:date="2024-11-29T16:04:00Z">
              <w:r w:rsidRPr="00123921">
                <w:rPr>
                  <w:rFonts w:ascii="Times New Roman" w:hAnsi="Times New Roman"/>
                  <w:rPrChange w:id="4164" w:author="lợi đoàn" w:date="2024-11-29T16:19:00Z">
                    <w:rPr/>
                  </w:rPrChange>
                </w:rPr>
                <w:t xml:space="preserve">Kiểu dữ liệu </w:t>
              </w:r>
            </w:ins>
          </w:p>
        </w:tc>
        <w:tc>
          <w:tcPr>
            <w:tcW w:w="1133" w:type="dxa"/>
            <w:tcBorders>
              <w:top w:val="single" w:sz="4" w:space="0" w:color="000000"/>
              <w:left w:val="single" w:sz="4" w:space="0" w:color="000000"/>
              <w:bottom w:val="single" w:sz="4" w:space="0" w:color="000000"/>
              <w:right w:val="single" w:sz="4" w:space="0" w:color="000000"/>
            </w:tcBorders>
          </w:tcPr>
          <w:p w14:paraId="72FB7373" w14:textId="77777777" w:rsidR="008A0519" w:rsidRPr="00123921" w:rsidRDefault="008A0519" w:rsidP="00037109">
            <w:pPr>
              <w:ind w:right="64"/>
              <w:jc w:val="center"/>
              <w:rPr>
                <w:ins w:id="4165" w:author="lợi đoàn" w:date="2024-11-29T16:04:00Z"/>
                <w:rFonts w:ascii="Times New Roman" w:hAnsi="Times New Roman"/>
                <w:rPrChange w:id="4166" w:author="lợi đoàn" w:date="2024-11-29T16:19:00Z">
                  <w:rPr>
                    <w:ins w:id="4167" w:author="lợi đoàn" w:date="2024-11-29T16:04:00Z"/>
                  </w:rPr>
                </w:rPrChange>
              </w:rPr>
            </w:pPr>
            <w:ins w:id="4168" w:author="lợi đoàn" w:date="2024-11-29T16:04:00Z">
              <w:r w:rsidRPr="00123921">
                <w:rPr>
                  <w:rFonts w:ascii="Times New Roman" w:hAnsi="Times New Roman"/>
                  <w:rPrChange w:id="4169" w:author="lợi đoàn" w:date="2024-11-29T16:19:00Z">
                    <w:rPr/>
                  </w:rPrChange>
                </w:rPr>
                <w:t xml:space="preserve">Null </w:t>
              </w:r>
            </w:ins>
          </w:p>
        </w:tc>
        <w:tc>
          <w:tcPr>
            <w:tcW w:w="1556" w:type="dxa"/>
            <w:tcBorders>
              <w:top w:val="single" w:sz="4" w:space="0" w:color="000000"/>
              <w:left w:val="single" w:sz="4" w:space="0" w:color="000000"/>
              <w:bottom w:val="single" w:sz="4" w:space="0" w:color="000000"/>
              <w:right w:val="single" w:sz="4" w:space="0" w:color="000000"/>
            </w:tcBorders>
          </w:tcPr>
          <w:p w14:paraId="3388F0D9" w14:textId="77777777" w:rsidR="008A0519" w:rsidRPr="00123921" w:rsidRDefault="008A0519" w:rsidP="00037109">
            <w:pPr>
              <w:ind w:right="64"/>
              <w:jc w:val="center"/>
              <w:rPr>
                <w:ins w:id="4170" w:author="lợi đoàn" w:date="2024-11-29T16:04:00Z"/>
                <w:rFonts w:ascii="Times New Roman" w:hAnsi="Times New Roman"/>
                <w:rPrChange w:id="4171" w:author="lợi đoàn" w:date="2024-11-29T16:19:00Z">
                  <w:rPr>
                    <w:ins w:id="4172" w:author="lợi đoàn" w:date="2024-11-29T16:04:00Z"/>
                  </w:rPr>
                </w:rPrChange>
              </w:rPr>
            </w:pPr>
            <w:ins w:id="4173" w:author="lợi đoàn" w:date="2024-11-29T16:04:00Z">
              <w:r w:rsidRPr="00123921">
                <w:rPr>
                  <w:rFonts w:ascii="Times New Roman" w:hAnsi="Times New Roman"/>
                  <w:rPrChange w:id="4174" w:author="lợi đoàn" w:date="2024-11-29T16:19:00Z">
                    <w:rPr/>
                  </w:rPrChange>
                </w:rPr>
                <w:t xml:space="preserve">Key </w:t>
              </w:r>
            </w:ins>
          </w:p>
        </w:tc>
        <w:tc>
          <w:tcPr>
            <w:tcW w:w="2972" w:type="dxa"/>
            <w:tcBorders>
              <w:top w:val="single" w:sz="4" w:space="0" w:color="000000"/>
              <w:left w:val="single" w:sz="4" w:space="0" w:color="000000"/>
              <w:bottom w:val="single" w:sz="4" w:space="0" w:color="000000"/>
              <w:right w:val="single" w:sz="4" w:space="0" w:color="000000"/>
            </w:tcBorders>
          </w:tcPr>
          <w:p w14:paraId="278C883B" w14:textId="77777777" w:rsidR="008A0519" w:rsidRPr="00123921" w:rsidRDefault="008A0519" w:rsidP="00037109">
            <w:pPr>
              <w:ind w:right="66"/>
              <w:jc w:val="center"/>
              <w:rPr>
                <w:ins w:id="4175" w:author="lợi đoàn" w:date="2024-11-29T16:04:00Z"/>
                <w:rFonts w:ascii="Times New Roman" w:hAnsi="Times New Roman"/>
                <w:rPrChange w:id="4176" w:author="lợi đoàn" w:date="2024-11-29T16:19:00Z">
                  <w:rPr>
                    <w:ins w:id="4177" w:author="lợi đoàn" w:date="2024-11-29T16:04:00Z"/>
                  </w:rPr>
                </w:rPrChange>
              </w:rPr>
            </w:pPr>
            <w:ins w:id="4178" w:author="lợi đoàn" w:date="2024-11-29T16:04:00Z">
              <w:r w:rsidRPr="00123921">
                <w:rPr>
                  <w:rFonts w:ascii="Times New Roman" w:hAnsi="Times New Roman"/>
                  <w:rPrChange w:id="4179" w:author="lợi đoàn" w:date="2024-11-29T16:19:00Z">
                    <w:rPr/>
                  </w:rPrChange>
                </w:rPr>
                <w:t xml:space="preserve">Ghi chú </w:t>
              </w:r>
            </w:ins>
          </w:p>
        </w:tc>
      </w:tr>
      <w:tr w:rsidR="008A0519" w:rsidRPr="0002668E" w14:paraId="1819E86D" w14:textId="77777777" w:rsidTr="00037109">
        <w:trPr>
          <w:trHeight w:val="398"/>
          <w:ins w:id="4180" w:author="lợi đoàn" w:date="2024-11-29T16:04:00Z"/>
        </w:trPr>
        <w:tc>
          <w:tcPr>
            <w:tcW w:w="1820" w:type="dxa"/>
            <w:tcBorders>
              <w:top w:val="single" w:sz="4" w:space="0" w:color="000000"/>
              <w:left w:val="single" w:sz="4" w:space="0" w:color="000000"/>
              <w:bottom w:val="single" w:sz="4" w:space="0" w:color="000000"/>
              <w:right w:val="single" w:sz="4" w:space="0" w:color="000000"/>
            </w:tcBorders>
          </w:tcPr>
          <w:p w14:paraId="6B31FB52" w14:textId="77777777" w:rsidR="008A0519" w:rsidRPr="00123921" w:rsidRDefault="008A0519" w:rsidP="00037109">
            <w:pPr>
              <w:rPr>
                <w:ins w:id="4181" w:author="lợi đoàn" w:date="2024-11-29T16:04:00Z"/>
                <w:rFonts w:ascii="Times New Roman" w:hAnsi="Times New Roman"/>
                <w:rPrChange w:id="4182" w:author="lợi đoàn" w:date="2024-11-29T16:19:00Z">
                  <w:rPr>
                    <w:ins w:id="4183" w:author="lợi đoàn" w:date="2024-11-29T16:04:00Z"/>
                  </w:rPr>
                </w:rPrChange>
              </w:rPr>
            </w:pPr>
            <w:ins w:id="4184" w:author="lợi đoàn" w:date="2024-11-29T16:04:00Z">
              <w:r w:rsidRPr="00123921">
                <w:rPr>
                  <w:rFonts w:ascii="Times New Roman" w:hAnsi="Times New Roman"/>
                  <w:rPrChange w:id="4185" w:author="lợi đoàn" w:date="2024-11-29T16:19:00Z">
                    <w:rPr/>
                  </w:rPrChange>
                </w:rPr>
                <w:t xml:space="preserve">Id </w:t>
              </w:r>
            </w:ins>
          </w:p>
        </w:tc>
        <w:tc>
          <w:tcPr>
            <w:tcW w:w="1585" w:type="dxa"/>
            <w:tcBorders>
              <w:top w:val="single" w:sz="4" w:space="0" w:color="000000"/>
              <w:left w:val="single" w:sz="4" w:space="0" w:color="000000"/>
              <w:bottom w:val="single" w:sz="4" w:space="0" w:color="000000"/>
              <w:right w:val="single" w:sz="4" w:space="0" w:color="000000"/>
            </w:tcBorders>
          </w:tcPr>
          <w:p w14:paraId="77837385" w14:textId="77777777" w:rsidR="008A0519" w:rsidRPr="00123921" w:rsidRDefault="008A0519" w:rsidP="00037109">
            <w:pPr>
              <w:rPr>
                <w:ins w:id="4186" w:author="lợi đoàn" w:date="2024-11-29T16:04:00Z"/>
                <w:rFonts w:ascii="Times New Roman" w:hAnsi="Times New Roman"/>
                <w:rPrChange w:id="4187" w:author="lợi đoàn" w:date="2024-11-29T16:19:00Z">
                  <w:rPr>
                    <w:ins w:id="4188" w:author="lợi đoàn" w:date="2024-11-29T16:04:00Z"/>
                  </w:rPr>
                </w:rPrChange>
              </w:rPr>
            </w:pPr>
            <w:ins w:id="4189" w:author="lợi đoàn" w:date="2024-11-29T16:04:00Z">
              <w:r w:rsidRPr="00123921">
                <w:rPr>
                  <w:rFonts w:ascii="Times New Roman" w:hAnsi="Times New Roman"/>
                  <w:rPrChange w:id="4190" w:author="lợi đoàn" w:date="2024-11-29T16:19:00Z">
                    <w:rPr/>
                  </w:rPrChange>
                </w:rPr>
                <w:t xml:space="preserve">Int </w:t>
              </w:r>
            </w:ins>
          </w:p>
        </w:tc>
        <w:tc>
          <w:tcPr>
            <w:tcW w:w="1133" w:type="dxa"/>
            <w:tcBorders>
              <w:top w:val="single" w:sz="4" w:space="0" w:color="000000"/>
              <w:left w:val="single" w:sz="4" w:space="0" w:color="000000"/>
              <w:bottom w:val="single" w:sz="4" w:space="0" w:color="000000"/>
              <w:right w:val="single" w:sz="4" w:space="0" w:color="000000"/>
            </w:tcBorders>
          </w:tcPr>
          <w:p w14:paraId="08F3A38A" w14:textId="77777777" w:rsidR="008A0519" w:rsidRPr="00123921" w:rsidRDefault="008A0519" w:rsidP="00037109">
            <w:pPr>
              <w:rPr>
                <w:ins w:id="4191" w:author="lợi đoàn" w:date="2024-11-29T16:04:00Z"/>
                <w:rFonts w:ascii="Times New Roman" w:hAnsi="Times New Roman"/>
                <w:rPrChange w:id="4192" w:author="lợi đoàn" w:date="2024-11-29T16:19:00Z">
                  <w:rPr>
                    <w:ins w:id="4193" w:author="lợi đoàn" w:date="2024-11-29T16:04:00Z"/>
                  </w:rPr>
                </w:rPrChange>
              </w:rPr>
            </w:pPr>
            <w:ins w:id="4194" w:author="lợi đoàn" w:date="2024-11-29T16:04:00Z">
              <w:r w:rsidRPr="00123921">
                <w:rPr>
                  <w:rFonts w:ascii="Times New Roman" w:hAnsi="Times New Roman"/>
                  <w:rPrChange w:id="4195" w:author="lợi đoàn" w:date="2024-11-29T16:19:00Z">
                    <w:rPr/>
                  </w:rPrChange>
                </w:rPr>
                <w:t xml:space="preserve">Không </w:t>
              </w:r>
            </w:ins>
          </w:p>
        </w:tc>
        <w:tc>
          <w:tcPr>
            <w:tcW w:w="1556" w:type="dxa"/>
            <w:tcBorders>
              <w:top w:val="single" w:sz="4" w:space="0" w:color="000000"/>
              <w:left w:val="single" w:sz="4" w:space="0" w:color="000000"/>
              <w:bottom w:val="single" w:sz="4" w:space="0" w:color="000000"/>
              <w:right w:val="single" w:sz="4" w:space="0" w:color="000000"/>
            </w:tcBorders>
          </w:tcPr>
          <w:p w14:paraId="05D5A01B" w14:textId="77777777" w:rsidR="008A0519" w:rsidRPr="00123921" w:rsidRDefault="008A0519" w:rsidP="00037109">
            <w:pPr>
              <w:rPr>
                <w:ins w:id="4196" w:author="lợi đoàn" w:date="2024-11-29T16:04:00Z"/>
                <w:rFonts w:ascii="Times New Roman" w:hAnsi="Times New Roman"/>
                <w:rPrChange w:id="4197" w:author="lợi đoàn" w:date="2024-11-29T16:19:00Z">
                  <w:rPr>
                    <w:ins w:id="4198" w:author="lợi đoàn" w:date="2024-11-29T16:04:00Z"/>
                  </w:rPr>
                </w:rPrChange>
              </w:rPr>
            </w:pPr>
            <w:ins w:id="4199" w:author="lợi đoàn" w:date="2024-11-29T16:04:00Z">
              <w:r w:rsidRPr="00123921">
                <w:rPr>
                  <w:rFonts w:ascii="Times New Roman" w:hAnsi="Times New Roman"/>
                  <w:rPrChange w:id="4200" w:author="lợi đoàn" w:date="2024-11-29T16:19:00Z">
                    <w:rPr/>
                  </w:rPrChange>
                </w:rPr>
                <w:t xml:space="preserve">Primary Key </w:t>
              </w:r>
            </w:ins>
          </w:p>
        </w:tc>
        <w:tc>
          <w:tcPr>
            <w:tcW w:w="2972" w:type="dxa"/>
            <w:tcBorders>
              <w:top w:val="single" w:sz="4" w:space="0" w:color="000000"/>
              <w:left w:val="single" w:sz="4" w:space="0" w:color="000000"/>
              <w:bottom w:val="single" w:sz="4" w:space="0" w:color="000000"/>
              <w:right w:val="single" w:sz="4" w:space="0" w:color="000000"/>
            </w:tcBorders>
          </w:tcPr>
          <w:p w14:paraId="6F6BDD69" w14:textId="77777777" w:rsidR="008A0519" w:rsidRPr="00123921" w:rsidRDefault="008A0519" w:rsidP="00037109">
            <w:pPr>
              <w:rPr>
                <w:ins w:id="4201" w:author="lợi đoàn" w:date="2024-11-29T16:04:00Z"/>
                <w:rFonts w:ascii="Times New Roman" w:hAnsi="Times New Roman"/>
                <w:rPrChange w:id="4202" w:author="lợi đoàn" w:date="2024-11-29T16:19:00Z">
                  <w:rPr>
                    <w:ins w:id="4203" w:author="lợi đoàn" w:date="2024-11-29T16:04:00Z"/>
                  </w:rPr>
                </w:rPrChange>
              </w:rPr>
            </w:pPr>
            <w:ins w:id="4204" w:author="lợi đoàn" w:date="2024-11-29T16:04:00Z">
              <w:r w:rsidRPr="00123921">
                <w:rPr>
                  <w:rFonts w:ascii="Times New Roman" w:hAnsi="Times New Roman"/>
                  <w:rPrChange w:id="4205" w:author="lợi đoàn" w:date="2024-11-29T16:19:00Z">
                    <w:rPr/>
                  </w:rPrChange>
                </w:rPr>
                <w:t>Mã ng</w:t>
              </w:r>
              <w:r w:rsidRPr="00123921">
                <w:rPr>
                  <w:rFonts w:ascii="Times New Roman" w:hAnsi="Times New Roman" w:hint="eastAsia"/>
                  <w:rPrChange w:id="4206" w:author="lợi đoàn" w:date="2024-11-29T16:19:00Z">
                    <w:rPr>
                      <w:rFonts w:hint="eastAsia"/>
                    </w:rPr>
                  </w:rPrChange>
                </w:rPr>
                <w:t>ư</w:t>
              </w:r>
              <w:r w:rsidRPr="00123921">
                <w:rPr>
                  <w:rFonts w:ascii="Times New Roman" w:hAnsi="Times New Roman"/>
                  <w:rPrChange w:id="4207" w:author="lợi đoàn" w:date="2024-11-29T16:19:00Z">
                    <w:rPr/>
                  </w:rPrChange>
                </w:rPr>
                <w:t xml:space="preserve">ời dùng </w:t>
              </w:r>
            </w:ins>
          </w:p>
        </w:tc>
      </w:tr>
      <w:tr w:rsidR="008A0519" w:rsidRPr="0002668E" w14:paraId="7F55CF43" w14:textId="77777777" w:rsidTr="00037109">
        <w:trPr>
          <w:trHeight w:val="399"/>
          <w:ins w:id="4208" w:author="lợi đoàn" w:date="2024-11-29T16:04:00Z"/>
        </w:trPr>
        <w:tc>
          <w:tcPr>
            <w:tcW w:w="1820" w:type="dxa"/>
            <w:tcBorders>
              <w:top w:val="single" w:sz="4" w:space="0" w:color="000000"/>
              <w:left w:val="single" w:sz="4" w:space="0" w:color="000000"/>
              <w:bottom w:val="single" w:sz="4" w:space="0" w:color="000000"/>
              <w:right w:val="single" w:sz="4" w:space="0" w:color="000000"/>
            </w:tcBorders>
          </w:tcPr>
          <w:p w14:paraId="34F66B00" w14:textId="6CFAD538" w:rsidR="008A0519" w:rsidRPr="00123921" w:rsidRDefault="00105DDE" w:rsidP="00037109">
            <w:pPr>
              <w:rPr>
                <w:ins w:id="4209" w:author="lợi đoàn" w:date="2024-11-29T16:04:00Z"/>
                <w:rFonts w:ascii="Times New Roman" w:hAnsi="Times New Roman"/>
                <w:rPrChange w:id="4210" w:author="lợi đoàn" w:date="2024-11-29T16:19:00Z">
                  <w:rPr>
                    <w:ins w:id="4211" w:author="lợi đoàn" w:date="2024-11-29T16:04:00Z"/>
                  </w:rPr>
                </w:rPrChange>
              </w:rPr>
            </w:pPr>
            <w:ins w:id="4212" w:author="lợi đoàn" w:date="2024-11-29T16:15:00Z">
              <w:r w:rsidRPr="00123921">
                <w:rPr>
                  <w:rFonts w:ascii="Times New Roman" w:hAnsi="Times New Roman"/>
                  <w:rPrChange w:id="4213" w:author="lợi đoàn" w:date="2024-11-29T16:19:00Z">
                    <w:rPr/>
                  </w:rPrChange>
                </w:rPr>
                <w:t>name</w:t>
              </w:r>
            </w:ins>
          </w:p>
        </w:tc>
        <w:tc>
          <w:tcPr>
            <w:tcW w:w="1585" w:type="dxa"/>
            <w:tcBorders>
              <w:top w:val="single" w:sz="4" w:space="0" w:color="000000"/>
              <w:left w:val="single" w:sz="4" w:space="0" w:color="000000"/>
              <w:bottom w:val="single" w:sz="4" w:space="0" w:color="000000"/>
              <w:right w:val="single" w:sz="4" w:space="0" w:color="000000"/>
            </w:tcBorders>
          </w:tcPr>
          <w:p w14:paraId="6C73AAD3" w14:textId="77777777" w:rsidR="008A0519" w:rsidRPr="00123921" w:rsidRDefault="008A0519" w:rsidP="00037109">
            <w:pPr>
              <w:rPr>
                <w:ins w:id="4214" w:author="lợi đoàn" w:date="2024-11-29T16:04:00Z"/>
                <w:rFonts w:ascii="Times New Roman" w:hAnsi="Times New Roman"/>
                <w:rPrChange w:id="4215" w:author="lợi đoàn" w:date="2024-11-29T16:19:00Z">
                  <w:rPr>
                    <w:ins w:id="4216" w:author="lợi đoàn" w:date="2024-11-29T16:04:00Z"/>
                  </w:rPr>
                </w:rPrChange>
              </w:rPr>
            </w:pPr>
            <w:ins w:id="4217" w:author="lợi đoàn" w:date="2024-11-29T16:04:00Z">
              <w:r w:rsidRPr="00123921">
                <w:rPr>
                  <w:rFonts w:ascii="Times New Roman" w:hAnsi="Times New Roman"/>
                  <w:rPrChange w:id="4218" w:author="lợi đoàn" w:date="2024-11-29T16:19:00Z">
                    <w:rPr/>
                  </w:rPrChange>
                </w:rPr>
                <w:t xml:space="preserve">String </w:t>
              </w:r>
            </w:ins>
          </w:p>
        </w:tc>
        <w:tc>
          <w:tcPr>
            <w:tcW w:w="1133" w:type="dxa"/>
            <w:tcBorders>
              <w:top w:val="single" w:sz="4" w:space="0" w:color="000000"/>
              <w:left w:val="single" w:sz="4" w:space="0" w:color="000000"/>
              <w:bottom w:val="single" w:sz="4" w:space="0" w:color="000000"/>
              <w:right w:val="single" w:sz="4" w:space="0" w:color="000000"/>
            </w:tcBorders>
          </w:tcPr>
          <w:p w14:paraId="2C6D59F6" w14:textId="77777777" w:rsidR="008A0519" w:rsidRPr="00123921" w:rsidRDefault="008A0519" w:rsidP="00037109">
            <w:pPr>
              <w:rPr>
                <w:ins w:id="4219" w:author="lợi đoàn" w:date="2024-11-29T16:04:00Z"/>
                <w:rFonts w:ascii="Times New Roman" w:hAnsi="Times New Roman"/>
                <w:rPrChange w:id="4220" w:author="lợi đoàn" w:date="2024-11-29T16:19:00Z">
                  <w:rPr>
                    <w:ins w:id="4221" w:author="lợi đoàn" w:date="2024-11-29T16:04:00Z"/>
                  </w:rPr>
                </w:rPrChange>
              </w:rPr>
            </w:pPr>
            <w:ins w:id="4222" w:author="lợi đoàn" w:date="2024-11-29T16:04:00Z">
              <w:r w:rsidRPr="00123921">
                <w:rPr>
                  <w:rFonts w:ascii="Times New Roman" w:hAnsi="Times New Roman"/>
                  <w:rPrChange w:id="4223" w:author="lợi đoàn" w:date="2024-11-29T16:19:00Z">
                    <w:rPr/>
                  </w:rPrChange>
                </w:rPr>
                <w:t xml:space="preserve">Có </w:t>
              </w:r>
            </w:ins>
          </w:p>
        </w:tc>
        <w:tc>
          <w:tcPr>
            <w:tcW w:w="1556" w:type="dxa"/>
            <w:tcBorders>
              <w:top w:val="single" w:sz="4" w:space="0" w:color="000000"/>
              <w:left w:val="single" w:sz="4" w:space="0" w:color="000000"/>
              <w:bottom w:val="single" w:sz="4" w:space="0" w:color="000000"/>
              <w:right w:val="single" w:sz="4" w:space="0" w:color="000000"/>
            </w:tcBorders>
          </w:tcPr>
          <w:p w14:paraId="7A210F33" w14:textId="77777777" w:rsidR="008A0519" w:rsidRPr="00123921" w:rsidRDefault="008A0519" w:rsidP="00037109">
            <w:pPr>
              <w:rPr>
                <w:ins w:id="4224" w:author="lợi đoàn" w:date="2024-11-29T16:04:00Z"/>
                <w:rFonts w:ascii="Times New Roman" w:hAnsi="Times New Roman"/>
                <w:rPrChange w:id="4225" w:author="lợi đoàn" w:date="2024-11-29T16:19:00Z">
                  <w:rPr>
                    <w:ins w:id="4226" w:author="lợi đoàn" w:date="2024-11-29T16:04:00Z"/>
                  </w:rPr>
                </w:rPrChange>
              </w:rPr>
            </w:pPr>
            <w:ins w:id="4227" w:author="lợi đoàn" w:date="2024-11-29T16:04:00Z">
              <w:r w:rsidRPr="00123921">
                <w:rPr>
                  <w:rFonts w:ascii="Times New Roman" w:hAnsi="Times New Roman"/>
                  <w:rPrChange w:id="4228" w:author="lợi đoàn" w:date="2024-11-29T16:19:00Z">
                    <w:rPr/>
                  </w:rPrChange>
                </w:rPr>
                <w:t xml:space="preserve"> </w:t>
              </w:r>
            </w:ins>
          </w:p>
        </w:tc>
        <w:tc>
          <w:tcPr>
            <w:tcW w:w="2972" w:type="dxa"/>
            <w:tcBorders>
              <w:top w:val="single" w:sz="4" w:space="0" w:color="000000"/>
              <w:left w:val="single" w:sz="4" w:space="0" w:color="000000"/>
              <w:bottom w:val="single" w:sz="4" w:space="0" w:color="000000"/>
              <w:right w:val="single" w:sz="4" w:space="0" w:color="000000"/>
            </w:tcBorders>
          </w:tcPr>
          <w:p w14:paraId="615119C0" w14:textId="77777777" w:rsidR="008A0519" w:rsidRPr="00123921" w:rsidRDefault="008A0519" w:rsidP="00037109">
            <w:pPr>
              <w:rPr>
                <w:ins w:id="4229" w:author="lợi đoàn" w:date="2024-11-29T16:04:00Z"/>
                <w:rFonts w:ascii="Times New Roman" w:hAnsi="Times New Roman"/>
                <w:rPrChange w:id="4230" w:author="lợi đoàn" w:date="2024-11-29T16:19:00Z">
                  <w:rPr>
                    <w:ins w:id="4231" w:author="lợi đoàn" w:date="2024-11-29T16:04:00Z"/>
                  </w:rPr>
                </w:rPrChange>
              </w:rPr>
            </w:pPr>
            <w:ins w:id="4232" w:author="lợi đoàn" w:date="2024-11-29T16:04:00Z">
              <w:r w:rsidRPr="00123921">
                <w:rPr>
                  <w:rFonts w:ascii="Times New Roman" w:hAnsi="Times New Roman"/>
                  <w:rPrChange w:id="4233" w:author="lợi đoàn" w:date="2024-11-29T16:19:00Z">
                    <w:rPr/>
                  </w:rPrChange>
                </w:rPr>
                <w:t>Tên ng</w:t>
              </w:r>
              <w:r w:rsidRPr="00123921">
                <w:rPr>
                  <w:rFonts w:ascii="Times New Roman" w:hAnsi="Times New Roman" w:hint="eastAsia"/>
                  <w:rPrChange w:id="4234" w:author="lợi đoàn" w:date="2024-11-29T16:19:00Z">
                    <w:rPr>
                      <w:rFonts w:hint="eastAsia"/>
                    </w:rPr>
                  </w:rPrChange>
                </w:rPr>
                <w:t>ư</w:t>
              </w:r>
              <w:r w:rsidRPr="00123921">
                <w:rPr>
                  <w:rFonts w:ascii="Times New Roman" w:hAnsi="Times New Roman"/>
                  <w:rPrChange w:id="4235" w:author="lợi đoàn" w:date="2024-11-29T16:19:00Z">
                    <w:rPr/>
                  </w:rPrChange>
                </w:rPr>
                <w:t xml:space="preserve">ời dùng </w:t>
              </w:r>
            </w:ins>
          </w:p>
        </w:tc>
      </w:tr>
      <w:tr w:rsidR="008A0519" w:rsidRPr="0002668E" w14:paraId="1A7C40B8" w14:textId="77777777" w:rsidTr="00037109">
        <w:trPr>
          <w:trHeight w:val="398"/>
          <w:ins w:id="4236" w:author="lợi đoàn" w:date="2024-11-29T16:04:00Z"/>
        </w:trPr>
        <w:tc>
          <w:tcPr>
            <w:tcW w:w="1820" w:type="dxa"/>
            <w:tcBorders>
              <w:top w:val="single" w:sz="4" w:space="0" w:color="000000"/>
              <w:left w:val="single" w:sz="4" w:space="0" w:color="000000"/>
              <w:bottom w:val="single" w:sz="4" w:space="0" w:color="000000"/>
              <w:right w:val="single" w:sz="4" w:space="0" w:color="000000"/>
            </w:tcBorders>
          </w:tcPr>
          <w:p w14:paraId="19FD287D" w14:textId="21EFDAAF" w:rsidR="008A0519" w:rsidRPr="00123921" w:rsidRDefault="00D06914" w:rsidP="00037109">
            <w:pPr>
              <w:rPr>
                <w:ins w:id="4237" w:author="lợi đoàn" w:date="2024-11-29T16:04:00Z"/>
                <w:rFonts w:ascii="Times New Roman" w:hAnsi="Times New Roman"/>
                <w:rPrChange w:id="4238" w:author="lợi đoàn" w:date="2024-11-29T16:19:00Z">
                  <w:rPr>
                    <w:ins w:id="4239" w:author="lợi đoàn" w:date="2024-11-29T16:04:00Z"/>
                  </w:rPr>
                </w:rPrChange>
              </w:rPr>
            </w:pPr>
            <w:ins w:id="4240" w:author="lợi đoàn" w:date="2024-11-29T16:15:00Z">
              <w:r w:rsidRPr="00123921">
                <w:rPr>
                  <w:rFonts w:ascii="Times New Roman" w:hAnsi="Times New Roman"/>
                  <w:rPrChange w:id="4241" w:author="lợi đoàn" w:date="2024-11-29T16:19:00Z">
                    <w:rPr/>
                  </w:rPrChange>
                </w:rPr>
                <w:t>email</w:t>
              </w:r>
            </w:ins>
          </w:p>
        </w:tc>
        <w:tc>
          <w:tcPr>
            <w:tcW w:w="1585" w:type="dxa"/>
            <w:tcBorders>
              <w:top w:val="single" w:sz="4" w:space="0" w:color="000000"/>
              <w:left w:val="single" w:sz="4" w:space="0" w:color="000000"/>
              <w:bottom w:val="single" w:sz="4" w:space="0" w:color="000000"/>
              <w:right w:val="single" w:sz="4" w:space="0" w:color="000000"/>
            </w:tcBorders>
          </w:tcPr>
          <w:p w14:paraId="200713A9" w14:textId="77777777" w:rsidR="008A0519" w:rsidRPr="00123921" w:rsidRDefault="008A0519" w:rsidP="00037109">
            <w:pPr>
              <w:rPr>
                <w:ins w:id="4242" w:author="lợi đoàn" w:date="2024-11-29T16:04:00Z"/>
                <w:rFonts w:ascii="Times New Roman" w:hAnsi="Times New Roman"/>
                <w:rPrChange w:id="4243" w:author="lợi đoàn" w:date="2024-11-29T16:19:00Z">
                  <w:rPr>
                    <w:ins w:id="4244" w:author="lợi đoàn" w:date="2024-11-29T16:04:00Z"/>
                  </w:rPr>
                </w:rPrChange>
              </w:rPr>
            </w:pPr>
            <w:ins w:id="4245" w:author="lợi đoàn" w:date="2024-11-29T16:04:00Z">
              <w:r w:rsidRPr="00123921">
                <w:rPr>
                  <w:rFonts w:ascii="Times New Roman" w:hAnsi="Times New Roman"/>
                  <w:rPrChange w:id="4246" w:author="lợi đoàn" w:date="2024-11-29T16:19:00Z">
                    <w:rPr/>
                  </w:rPrChange>
                </w:rPr>
                <w:t xml:space="preserve">String </w:t>
              </w:r>
            </w:ins>
          </w:p>
        </w:tc>
        <w:tc>
          <w:tcPr>
            <w:tcW w:w="1133" w:type="dxa"/>
            <w:tcBorders>
              <w:top w:val="single" w:sz="4" w:space="0" w:color="000000"/>
              <w:left w:val="single" w:sz="4" w:space="0" w:color="000000"/>
              <w:bottom w:val="single" w:sz="4" w:space="0" w:color="000000"/>
              <w:right w:val="single" w:sz="4" w:space="0" w:color="000000"/>
            </w:tcBorders>
          </w:tcPr>
          <w:p w14:paraId="4A8A027A" w14:textId="6016F4D3" w:rsidR="008A0519" w:rsidRPr="00123921" w:rsidRDefault="0078252D" w:rsidP="00037109">
            <w:pPr>
              <w:rPr>
                <w:ins w:id="4247" w:author="lợi đoàn" w:date="2024-11-29T16:04:00Z"/>
                <w:rFonts w:ascii="Times New Roman" w:hAnsi="Times New Roman"/>
                <w:rPrChange w:id="4248" w:author="lợi đoàn" w:date="2024-11-29T16:19:00Z">
                  <w:rPr>
                    <w:ins w:id="4249" w:author="lợi đoàn" w:date="2024-11-29T16:04:00Z"/>
                  </w:rPr>
                </w:rPrChange>
              </w:rPr>
            </w:pPr>
            <w:ins w:id="4250" w:author="lợi đoàn" w:date="2024-11-29T16:18:00Z">
              <w:r w:rsidRPr="00123921">
                <w:rPr>
                  <w:rFonts w:ascii="Times New Roman" w:hAnsi="Times New Roman"/>
                </w:rPr>
                <w:t>Không</w:t>
              </w:r>
            </w:ins>
            <w:ins w:id="4251" w:author="lợi đoàn" w:date="2024-11-29T16:04:00Z">
              <w:r w:rsidR="008A0519" w:rsidRPr="00123921">
                <w:rPr>
                  <w:rFonts w:ascii="Times New Roman" w:hAnsi="Times New Roman"/>
                  <w:rPrChange w:id="4252" w:author="lợi đoàn" w:date="2024-11-29T16:19:00Z">
                    <w:rPr/>
                  </w:rPrChange>
                </w:rPr>
                <w:t xml:space="preserve"> </w:t>
              </w:r>
            </w:ins>
          </w:p>
        </w:tc>
        <w:tc>
          <w:tcPr>
            <w:tcW w:w="1556" w:type="dxa"/>
            <w:tcBorders>
              <w:top w:val="single" w:sz="4" w:space="0" w:color="000000"/>
              <w:left w:val="single" w:sz="4" w:space="0" w:color="000000"/>
              <w:bottom w:val="single" w:sz="4" w:space="0" w:color="000000"/>
              <w:right w:val="single" w:sz="4" w:space="0" w:color="000000"/>
            </w:tcBorders>
          </w:tcPr>
          <w:p w14:paraId="2B8DD21F" w14:textId="3E3FD239" w:rsidR="008A0519" w:rsidRPr="00123921" w:rsidRDefault="008A0519" w:rsidP="00037109">
            <w:pPr>
              <w:rPr>
                <w:ins w:id="4253" w:author="lợi đoàn" w:date="2024-11-29T16:04:00Z"/>
                <w:rFonts w:ascii="Times New Roman" w:hAnsi="Times New Roman"/>
                <w:rPrChange w:id="4254" w:author="lợi đoàn" w:date="2024-11-29T16:19:00Z">
                  <w:rPr>
                    <w:ins w:id="4255" w:author="lợi đoàn" w:date="2024-11-29T16:04:00Z"/>
                  </w:rPr>
                </w:rPrChange>
              </w:rPr>
            </w:pPr>
            <w:ins w:id="4256" w:author="lợi đoàn" w:date="2024-11-29T16:04:00Z">
              <w:r w:rsidRPr="00123921">
                <w:rPr>
                  <w:rFonts w:ascii="Times New Roman" w:hAnsi="Times New Roman"/>
                  <w:rPrChange w:id="4257" w:author="lợi đoàn" w:date="2024-11-29T16:19:00Z">
                    <w:rPr/>
                  </w:rPrChange>
                </w:rPr>
                <w:t xml:space="preserve"> </w:t>
              </w:r>
            </w:ins>
            <w:ins w:id="4258" w:author="lợi đoàn" w:date="2024-11-29T16:18:00Z">
              <w:r w:rsidR="0078252D" w:rsidRPr="00123921">
                <w:rPr>
                  <w:rFonts w:ascii="Times New Roman" w:hAnsi="Times New Roman"/>
                  <w:rPrChange w:id="4259" w:author="lợi đoàn" w:date="2024-11-29T16:19:00Z">
                    <w:rPr/>
                  </w:rPrChange>
                </w:rPr>
                <w:t>Unique Key</w:t>
              </w:r>
            </w:ins>
          </w:p>
        </w:tc>
        <w:tc>
          <w:tcPr>
            <w:tcW w:w="2972" w:type="dxa"/>
            <w:tcBorders>
              <w:top w:val="single" w:sz="4" w:space="0" w:color="000000"/>
              <w:left w:val="single" w:sz="4" w:space="0" w:color="000000"/>
              <w:bottom w:val="single" w:sz="4" w:space="0" w:color="000000"/>
              <w:right w:val="single" w:sz="4" w:space="0" w:color="000000"/>
            </w:tcBorders>
          </w:tcPr>
          <w:p w14:paraId="7AC2B3E5" w14:textId="77777777" w:rsidR="008A0519" w:rsidRPr="00123921" w:rsidRDefault="008A0519" w:rsidP="00037109">
            <w:pPr>
              <w:rPr>
                <w:ins w:id="4260" w:author="lợi đoàn" w:date="2024-11-29T16:04:00Z"/>
                <w:rFonts w:ascii="Times New Roman" w:hAnsi="Times New Roman"/>
                <w:rPrChange w:id="4261" w:author="lợi đoàn" w:date="2024-11-29T16:19:00Z">
                  <w:rPr>
                    <w:ins w:id="4262" w:author="lợi đoàn" w:date="2024-11-29T16:04:00Z"/>
                  </w:rPr>
                </w:rPrChange>
              </w:rPr>
            </w:pPr>
            <w:ins w:id="4263" w:author="lợi đoàn" w:date="2024-11-29T16:04:00Z">
              <w:r w:rsidRPr="00123921">
                <w:rPr>
                  <w:rFonts w:ascii="Times New Roman" w:hAnsi="Times New Roman"/>
                  <w:rPrChange w:id="4264" w:author="lợi đoàn" w:date="2024-11-29T16:19:00Z">
                    <w:rPr/>
                  </w:rPrChange>
                </w:rPr>
                <w:t>Email ng</w:t>
              </w:r>
              <w:r w:rsidRPr="00123921">
                <w:rPr>
                  <w:rFonts w:ascii="Times New Roman" w:hAnsi="Times New Roman" w:hint="eastAsia"/>
                  <w:rPrChange w:id="4265" w:author="lợi đoàn" w:date="2024-11-29T16:19:00Z">
                    <w:rPr>
                      <w:rFonts w:hint="eastAsia"/>
                    </w:rPr>
                  </w:rPrChange>
                </w:rPr>
                <w:t>ư</w:t>
              </w:r>
              <w:r w:rsidRPr="00123921">
                <w:rPr>
                  <w:rFonts w:ascii="Times New Roman" w:hAnsi="Times New Roman"/>
                  <w:rPrChange w:id="4266" w:author="lợi đoàn" w:date="2024-11-29T16:19:00Z">
                    <w:rPr/>
                  </w:rPrChange>
                </w:rPr>
                <w:t xml:space="preserve">ời dùng </w:t>
              </w:r>
            </w:ins>
          </w:p>
        </w:tc>
      </w:tr>
      <w:tr w:rsidR="008A0519" w:rsidRPr="0002668E" w14:paraId="0D0BCC36" w14:textId="77777777" w:rsidTr="00037109">
        <w:trPr>
          <w:trHeight w:val="398"/>
          <w:ins w:id="4267" w:author="lợi đoàn" w:date="2024-11-29T16:04:00Z"/>
        </w:trPr>
        <w:tc>
          <w:tcPr>
            <w:tcW w:w="1820" w:type="dxa"/>
            <w:tcBorders>
              <w:top w:val="single" w:sz="4" w:space="0" w:color="000000"/>
              <w:left w:val="single" w:sz="4" w:space="0" w:color="000000"/>
              <w:bottom w:val="single" w:sz="4" w:space="0" w:color="000000"/>
              <w:right w:val="single" w:sz="4" w:space="0" w:color="000000"/>
            </w:tcBorders>
          </w:tcPr>
          <w:p w14:paraId="2BCB954F" w14:textId="1CB3BF16" w:rsidR="008A0519" w:rsidRPr="00123921" w:rsidRDefault="00D06914" w:rsidP="00037109">
            <w:pPr>
              <w:rPr>
                <w:ins w:id="4268" w:author="lợi đoàn" w:date="2024-11-29T16:04:00Z"/>
                <w:rFonts w:ascii="Times New Roman" w:hAnsi="Times New Roman"/>
                <w:rPrChange w:id="4269" w:author="lợi đoàn" w:date="2024-11-29T16:19:00Z">
                  <w:rPr>
                    <w:ins w:id="4270" w:author="lợi đoàn" w:date="2024-11-29T16:04:00Z"/>
                  </w:rPr>
                </w:rPrChange>
              </w:rPr>
            </w:pPr>
            <w:ins w:id="4271" w:author="lợi đoàn" w:date="2024-11-29T16:15:00Z">
              <w:r w:rsidRPr="00123921">
                <w:rPr>
                  <w:rFonts w:ascii="Times New Roman" w:hAnsi="Times New Roman"/>
                  <w:rPrChange w:id="4272" w:author="lợi đoàn" w:date="2024-11-29T16:19:00Z">
                    <w:rPr/>
                  </w:rPrChange>
                </w:rPr>
                <w:t>hashed_password</w:t>
              </w:r>
            </w:ins>
          </w:p>
        </w:tc>
        <w:tc>
          <w:tcPr>
            <w:tcW w:w="1585" w:type="dxa"/>
            <w:tcBorders>
              <w:top w:val="single" w:sz="4" w:space="0" w:color="000000"/>
              <w:left w:val="single" w:sz="4" w:space="0" w:color="000000"/>
              <w:bottom w:val="single" w:sz="4" w:space="0" w:color="000000"/>
              <w:right w:val="single" w:sz="4" w:space="0" w:color="000000"/>
            </w:tcBorders>
          </w:tcPr>
          <w:p w14:paraId="3C2BAF99" w14:textId="77777777" w:rsidR="008A0519" w:rsidRPr="00123921" w:rsidRDefault="008A0519" w:rsidP="00037109">
            <w:pPr>
              <w:rPr>
                <w:ins w:id="4273" w:author="lợi đoàn" w:date="2024-11-29T16:04:00Z"/>
                <w:rFonts w:ascii="Times New Roman" w:hAnsi="Times New Roman"/>
                <w:rPrChange w:id="4274" w:author="lợi đoàn" w:date="2024-11-29T16:19:00Z">
                  <w:rPr>
                    <w:ins w:id="4275" w:author="lợi đoàn" w:date="2024-11-29T16:04:00Z"/>
                  </w:rPr>
                </w:rPrChange>
              </w:rPr>
            </w:pPr>
            <w:ins w:id="4276" w:author="lợi đoàn" w:date="2024-11-29T16:04:00Z">
              <w:r w:rsidRPr="00123921">
                <w:rPr>
                  <w:rFonts w:ascii="Times New Roman" w:hAnsi="Times New Roman"/>
                  <w:rPrChange w:id="4277" w:author="lợi đoàn" w:date="2024-11-29T16:19:00Z">
                    <w:rPr/>
                  </w:rPrChange>
                </w:rPr>
                <w:t xml:space="preserve">String </w:t>
              </w:r>
            </w:ins>
          </w:p>
        </w:tc>
        <w:tc>
          <w:tcPr>
            <w:tcW w:w="1133" w:type="dxa"/>
            <w:tcBorders>
              <w:top w:val="single" w:sz="4" w:space="0" w:color="000000"/>
              <w:left w:val="single" w:sz="4" w:space="0" w:color="000000"/>
              <w:bottom w:val="single" w:sz="4" w:space="0" w:color="000000"/>
              <w:right w:val="single" w:sz="4" w:space="0" w:color="000000"/>
            </w:tcBorders>
          </w:tcPr>
          <w:p w14:paraId="72FC4763" w14:textId="77777777" w:rsidR="008A0519" w:rsidRPr="00123921" w:rsidRDefault="008A0519" w:rsidP="00037109">
            <w:pPr>
              <w:rPr>
                <w:ins w:id="4278" w:author="lợi đoàn" w:date="2024-11-29T16:04:00Z"/>
                <w:rFonts w:ascii="Times New Roman" w:hAnsi="Times New Roman"/>
                <w:rPrChange w:id="4279" w:author="lợi đoàn" w:date="2024-11-29T16:19:00Z">
                  <w:rPr>
                    <w:ins w:id="4280" w:author="lợi đoàn" w:date="2024-11-29T16:04:00Z"/>
                  </w:rPr>
                </w:rPrChange>
              </w:rPr>
            </w:pPr>
            <w:ins w:id="4281" w:author="lợi đoàn" w:date="2024-11-29T16:04:00Z">
              <w:r w:rsidRPr="00123921">
                <w:rPr>
                  <w:rFonts w:ascii="Times New Roman" w:hAnsi="Times New Roman"/>
                  <w:rPrChange w:id="4282" w:author="lợi đoàn" w:date="2024-11-29T16:19:00Z">
                    <w:rPr/>
                  </w:rPrChange>
                </w:rPr>
                <w:t xml:space="preserve">Không </w:t>
              </w:r>
            </w:ins>
          </w:p>
        </w:tc>
        <w:tc>
          <w:tcPr>
            <w:tcW w:w="1556" w:type="dxa"/>
            <w:tcBorders>
              <w:top w:val="single" w:sz="4" w:space="0" w:color="000000"/>
              <w:left w:val="single" w:sz="4" w:space="0" w:color="000000"/>
              <w:bottom w:val="single" w:sz="4" w:space="0" w:color="000000"/>
              <w:right w:val="single" w:sz="4" w:space="0" w:color="000000"/>
            </w:tcBorders>
          </w:tcPr>
          <w:p w14:paraId="534B93C1" w14:textId="77777777" w:rsidR="008A0519" w:rsidRPr="00123921" w:rsidRDefault="008A0519" w:rsidP="00037109">
            <w:pPr>
              <w:rPr>
                <w:ins w:id="4283" w:author="lợi đoàn" w:date="2024-11-29T16:04:00Z"/>
                <w:rFonts w:ascii="Times New Roman" w:hAnsi="Times New Roman"/>
                <w:rPrChange w:id="4284" w:author="lợi đoàn" w:date="2024-11-29T16:19:00Z">
                  <w:rPr>
                    <w:ins w:id="4285" w:author="lợi đoàn" w:date="2024-11-29T16:04:00Z"/>
                  </w:rPr>
                </w:rPrChange>
              </w:rPr>
            </w:pPr>
            <w:ins w:id="4286" w:author="lợi đoàn" w:date="2024-11-29T16:04:00Z">
              <w:r w:rsidRPr="00123921">
                <w:rPr>
                  <w:rFonts w:ascii="Times New Roman" w:hAnsi="Times New Roman"/>
                  <w:rPrChange w:id="4287" w:author="lợi đoàn" w:date="2024-11-29T16:19:00Z">
                    <w:rPr/>
                  </w:rPrChange>
                </w:rPr>
                <w:t xml:space="preserve"> </w:t>
              </w:r>
            </w:ins>
          </w:p>
        </w:tc>
        <w:tc>
          <w:tcPr>
            <w:tcW w:w="2972" w:type="dxa"/>
            <w:tcBorders>
              <w:top w:val="single" w:sz="4" w:space="0" w:color="000000"/>
              <w:left w:val="single" w:sz="4" w:space="0" w:color="000000"/>
              <w:bottom w:val="single" w:sz="4" w:space="0" w:color="000000"/>
              <w:right w:val="single" w:sz="4" w:space="0" w:color="000000"/>
            </w:tcBorders>
          </w:tcPr>
          <w:p w14:paraId="15703772" w14:textId="7F1F747B" w:rsidR="008A0519" w:rsidRPr="00123921" w:rsidRDefault="008A0519" w:rsidP="00037109">
            <w:pPr>
              <w:rPr>
                <w:ins w:id="4288" w:author="lợi đoàn" w:date="2024-11-29T16:04:00Z"/>
                <w:rFonts w:ascii="Times New Roman" w:hAnsi="Times New Roman"/>
                <w:lang w:val="en-US"/>
                <w:rPrChange w:id="4289" w:author="lợi đoàn" w:date="2024-11-29T16:19:00Z">
                  <w:rPr>
                    <w:ins w:id="4290" w:author="lợi đoàn" w:date="2024-11-29T16:04:00Z"/>
                  </w:rPr>
                </w:rPrChange>
              </w:rPr>
            </w:pPr>
            <w:ins w:id="4291" w:author="lợi đoàn" w:date="2024-11-29T16:04:00Z">
              <w:r w:rsidRPr="00123921">
                <w:rPr>
                  <w:rFonts w:ascii="Times New Roman" w:hAnsi="Times New Roman"/>
                  <w:rPrChange w:id="4292" w:author="lợi đoàn" w:date="2024-11-29T16:19:00Z">
                    <w:rPr/>
                  </w:rPrChange>
                </w:rPr>
                <w:t xml:space="preserve">Mật khẩu </w:t>
              </w:r>
            </w:ins>
            <w:ins w:id="4293" w:author="lợi đoàn" w:date="2024-11-29T16:18:00Z">
              <w:r w:rsidR="00D72A7E" w:rsidRPr="00123921">
                <w:rPr>
                  <w:rFonts w:ascii="Times New Roman" w:hAnsi="Times New Roman"/>
                </w:rPr>
                <w:t>đã mã hóa</w:t>
              </w:r>
            </w:ins>
          </w:p>
        </w:tc>
      </w:tr>
      <w:tr w:rsidR="008A0519" w:rsidRPr="0002668E" w14:paraId="5495BAA8" w14:textId="77777777" w:rsidTr="00037109">
        <w:trPr>
          <w:trHeight w:val="398"/>
          <w:ins w:id="4294" w:author="lợi đoàn" w:date="2024-11-29T16:04:00Z"/>
        </w:trPr>
        <w:tc>
          <w:tcPr>
            <w:tcW w:w="1820" w:type="dxa"/>
            <w:tcBorders>
              <w:top w:val="single" w:sz="4" w:space="0" w:color="000000"/>
              <w:left w:val="single" w:sz="4" w:space="0" w:color="000000"/>
              <w:bottom w:val="single" w:sz="4" w:space="0" w:color="000000"/>
              <w:right w:val="single" w:sz="4" w:space="0" w:color="000000"/>
            </w:tcBorders>
          </w:tcPr>
          <w:p w14:paraId="18A5E526" w14:textId="266F21B2" w:rsidR="008A0519" w:rsidRPr="00123921" w:rsidRDefault="00D06914" w:rsidP="00037109">
            <w:pPr>
              <w:rPr>
                <w:ins w:id="4295" w:author="lợi đoàn" w:date="2024-11-29T16:04:00Z"/>
                <w:rFonts w:ascii="Times New Roman" w:hAnsi="Times New Roman"/>
                <w:rPrChange w:id="4296" w:author="lợi đoàn" w:date="2024-11-29T16:19:00Z">
                  <w:rPr>
                    <w:ins w:id="4297" w:author="lợi đoàn" w:date="2024-11-29T16:04:00Z"/>
                  </w:rPr>
                </w:rPrChange>
              </w:rPr>
            </w:pPr>
            <w:ins w:id="4298" w:author="lợi đoàn" w:date="2024-11-29T16:15:00Z">
              <w:r w:rsidRPr="00123921">
                <w:rPr>
                  <w:rFonts w:ascii="Times New Roman" w:hAnsi="Times New Roman"/>
                  <w:rPrChange w:id="4299" w:author="lợi đoàn" w:date="2024-11-29T16:19:00Z">
                    <w:rPr/>
                  </w:rPrChange>
                </w:rPr>
                <w:t>clinic_location</w:t>
              </w:r>
            </w:ins>
          </w:p>
        </w:tc>
        <w:tc>
          <w:tcPr>
            <w:tcW w:w="1585" w:type="dxa"/>
            <w:tcBorders>
              <w:top w:val="single" w:sz="4" w:space="0" w:color="000000"/>
              <w:left w:val="single" w:sz="4" w:space="0" w:color="000000"/>
              <w:bottom w:val="single" w:sz="4" w:space="0" w:color="000000"/>
              <w:right w:val="single" w:sz="4" w:space="0" w:color="000000"/>
            </w:tcBorders>
          </w:tcPr>
          <w:p w14:paraId="2F5498C1" w14:textId="77777777" w:rsidR="008A0519" w:rsidRPr="00123921" w:rsidRDefault="008A0519" w:rsidP="00037109">
            <w:pPr>
              <w:rPr>
                <w:ins w:id="4300" w:author="lợi đoàn" w:date="2024-11-29T16:04:00Z"/>
                <w:rFonts w:ascii="Times New Roman" w:hAnsi="Times New Roman"/>
                <w:rPrChange w:id="4301" w:author="lợi đoàn" w:date="2024-11-29T16:19:00Z">
                  <w:rPr>
                    <w:ins w:id="4302" w:author="lợi đoàn" w:date="2024-11-29T16:04:00Z"/>
                  </w:rPr>
                </w:rPrChange>
              </w:rPr>
            </w:pPr>
            <w:ins w:id="4303" w:author="lợi đoàn" w:date="2024-11-29T16:04:00Z">
              <w:r w:rsidRPr="00123921">
                <w:rPr>
                  <w:rFonts w:ascii="Times New Roman" w:hAnsi="Times New Roman"/>
                  <w:rPrChange w:id="4304" w:author="lợi đoàn" w:date="2024-11-29T16:19:00Z">
                    <w:rPr/>
                  </w:rPrChange>
                </w:rPr>
                <w:t xml:space="preserve">String </w:t>
              </w:r>
            </w:ins>
          </w:p>
        </w:tc>
        <w:tc>
          <w:tcPr>
            <w:tcW w:w="1133" w:type="dxa"/>
            <w:tcBorders>
              <w:top w:val="single" w:sz="4" w:space="0" w:color="000000"/>
              <w:left w:val="single" w:sz="4" w:space="0" w:color="000000"/>
              <w:bottom w:val="single" w:sz="4" w:space="0" w:color="000000"/>
              <w:right w:val="single" w:sz="4" w:space="0" w:color="000000"/>
            </w:tcBorders>
          </w:tcPr>
          <w:p w14:paraId="5B74F58F" w14:textId="77777777" w:rsidR="008A0519" w:rsidRPr="00123921" w:rsidRDefault="008A0519" w:rsidP="00037109">
            <w:pPr>
              <w:rPr>
                <w:ins w:id="4305" w:author="lợi đoàn" w:date="2024-11-29T16:04:00Z"/>
                <w:rFonts w:ascii="Times New Roman" w:hAnsi="Times New Roman"/>
                <w:rPrChange w:id="4306" w:author="lợi đoàn" w:date="2024-11-29T16:19:00Z">
                  <w:rPr>
                    <w:ins w:id="4307" w:author="lợi đoàn" w:date="2024-11-29T16:04:00Z"/>
                  </w:rPr>
                </w:rPrChange>
              </w:rPr>
            </w:pPr>
            <w:ins w:id="4308" w:author="lợi đoàn" w:date="2024-11-29T16:04:00Z">
              <w:r w:rsidRPr="00123921">
                <w:rPr>
                  <w:rFonts w:ascii="Times New Roman" w:hAnsi="Times New Roman"/>
                  <w:rPrChange w:id="4309" w:author="lợi đoàn" w:date="2024-11-29T16:19:00Z">
                    <w:rPr/>
                  </w:rPrChange>
                </w:rPr>
                <w:t xml:space="preserve">Có </w:t>
              </w:r>
            </w:ins>
          </w:p>
        </w:tc>
        <w:tc>
          <w:tcPr>
            <w:tcW w:w="1556" w:type="dxa"/>
            <w:tcBorders>
              <w:top w:val="single" w:sz="4" w:space="0" w:color="000000"/>
              <w:left w:val="single" w:sz="4" w:space="0" w:color="000000"/>
              <w:bottom w:val="single" w:sz="4" w:space="0" w:color="000000"/>
              <w:right w:val="single" w:sz="4" w:space="0" w:color="000000"/>
            </w:tcBorders>
          </w:tcPr>
          <w:p w14:paraId="30FD59CC" w14:textId="77777777" w:rsidR="008A0519" w:rsidRPr="00123921" w:rsidRDefault="008A0519" w:rsidP="00037109">
            <w:pPr>
              <w:rPr>
                <w:ins w:id="4310" w:author="lợi đoàn" w:date="2024-11-29T16:04:00Z"/>
                <w:rFonts w:ascii="Times New Roman" w:hAnsi="Times New Roman"/>
                <w:rPrChange w:id="4311" w:author="lợi đoàn" w:date="2024-11-29T16:19:00Z">
                  <w:rPr>
                    <w:ins w:id="4312" w:author="lợi đoàn" w:date="2024-11-29T16:04:00Z"/>
                  </w:rPr>
                </w:rPrChange>
              </w:rPr>
            </w:pPr>
            <w:ins w:id="4313" w:author="lợi đoàn" w:date="2024-11-29T16:04:00Z">
              <w:r w:rsidRPr="00123921">
                <w:rPr>
                  <w:rFonts w:ascii="Times New Roman" w:hAnsi="Times New Roman"/>
                  <w:rPrChange w:id="4314" w:author="lợi đoàn" w:date="2024-11-29T16:19:00Z">
                    <w:rPr/>
                  </w:rPrChange>
                </w:rPr>
                <w:t xml:space="preserve"> </w:t>
              </w:r>
            </w:ins>
          </w:p>
        </w:tc>
        <w:tc>
          <w:tcPr>
            <w:tcW w:w="2972" w:type="dxa"/>
            <w:tcBorders>
              <w:top w:val="single" w:sz="4" w:space="0" w:color="000000"/>
              <w:left w:val="single" w:sz="4" w:space="0" w:color="000000"/>
              <w:bottom w:val="single" w:sz="4" w:space="0" w:color="000000"/>
              <w:right w:val="single" w:sz="4" w:space="0" w:color="000000"/>
            </w:tcBorders>
          </w:tcPr>
          <w:p w14:paraId="026AC1B4" w14:textId="678425A0" w:rsidR="008A0519" w:rsidRPr="00123921" w:rsidRDefault="00D72A7E" w:rsidP="00037109">
            <w:pPr>
              <w:rPr>
                <w:ins w:id="4315" w:author="lợi đoàn" w:date="2024-11-29T16:04:00Z"/>
                <w:rFonts w:ascii="Times New Roman" w:hAnsi="Times New Roman"/>
                <w:rPrChange w:id="4316" w:author="lợi đoàn" w:date="2024-11-29T16:19:00Z">
                  <w:rPr>
                    <w:ins w:id="4317" w:author="lợi đoàn" w:date="2024-11-29T16:04:00Z"/>
                  </w:rPr>
                </w:rPrChange>
              </w:rPr>
            </w:pPr>
            <w:ins w:id="4318" w:author="lợi đoàn" w:date="2024-11-29T16:19:00Z">
              <w:r w:rsidRPr="00123921">
                <w:rPr>
                  <w:rFonts w:ascii="Times New Roman" w:hAnsi="Times New Roman"/>
                  <w:rPrChange w:id="4319" w:author="lợi đoàn" w:date="2024-11-29T16:19:00Z">
                    <w:rPr>
                      <w:rFonts w:ascii="Cambria" w:hAnsi="Cambria" w:cs="Cambria"/>
                    </w:rPr>
                  </w:rPrChange>
                </w:rPr>
                <w:t>Đị</w:t>
              </w:r>
              <w:r w:rsidRPr="00123921">
                <w:rPr>
                  <w:rFonts w:ascii="Times New Roman" w:hAnsi="Times New Roman"/>
                  <w:rPrChange w:id="4320" w:author="lợi đoàn" w:date="2024-11-29T16:19:00Z">
                    <w:rPr/>
                  </w:rPrChange>
                </w:rPr>
                <w:t>a ch</w:t>
              </w:r>
              <w:r w:rsidRPr="00123921">
                <w:rPr>
                  <w:rFonts w:ascii="Times New Roman" w:hAnsi="Times New Roman"/>
                  <w:rPrChange w:id="4321" w:author="lợi đoàn" w:date="2024-11-29T16:19:00Z">
                    <w:rPr>
                      <w:rFonts w:ascii="Cambria" w:hAnsi="Cambria" w:cs="Cambria"/>
                    </w:rPr>
                  </w:rPrChange>
                </w:rPr>
                <w:t>ỉ</w:t>
              </w:r>
              <w:r w:rsidRPr="00123921">
                <w:rPr>
                  <w:rFonts w:ascii="Times New Roman" w:hAnsi="Times New Roman"/>
                  <w:rPrChange w:id="4322" w:author="lợi đoàn" w:date="2024-11-29T16:19:00Z">
                    <w:rPr/>
                  </w:rPrChange>
                </w:rPr>
                <w:t xml:space="preserve"> n</w:t>
              </w:r>
              <w:r w:rsidRPr="00123921">
                <w:rPr>
                  <w:rFonts w:ascii="Times New Roman" w:hAnsi="Times New Roman"/>
                  <w:rPrChange w:id="4323" w:author="lợi đoàn" w:date="2024-11-29T16:19:00Z">
                    <w:rPr>
                      <w:rFonts w:ascii="Cambria" w:hAnsi="Cambria" w:cs="Cambria"/>
                    </w:rPr>
                  </w:rPrChange>
                </w:rPr>
                <w:t>ơ</w:t>
              </w:r>
              <w:r w:rsidRPr="00123921">
                <w:rPr>
                  <w:rFonts w:ascii="Times New Roman" w:hAnsi="Times New Roman"/>
                  <w:rPrChange w:id="4324" w:author="lợi đoàn" w:date="2024-11-29T16:19:00Z">
                    <w:rPr/>
                  </w:rPrChange>
                </w:rPr>
                <w:t>i l</w:t>
              </w:r>
              <w:r w:rsidRPr="00123921">
                <w:rPr>
                  <w:rFonts w:ascii="Times New Roman" w:hAnsi="Times New Roman"/>
                  <w:rPrChange w:id="4325" w:author="lợi đoàn" w:date="2024-11-29T16:19:00Z">
                    <w:rPr>
                      <w:rFonts w:cs="VNI-Times"/>
                    </w:rPr>
                  </w:rPrChange>
                </w:rPr>
                <w:t>à</w:t>
              </w:r>
              <w:r w:rsidRPr="00123921">
                <w:rPr>
                  <w:rFonts w:ascii="Times New Roman" w:hAnsi="Times New Roman"/>
                  <w:rPrChange w:id="4326" w:author="lợi đoàn" w:date="2024-11-29T16:19:00Z">
                    <w:rPr/>
                  </w:rPrChange>
                </w:rPr>
                <w:t>m vi</w:t>
              </w:r>
              <w:r w:rsidRPr="00123921">
                <w:rPr>
                  <w:rFonts w:ascii="Times New Roman" w:hAnsi="Times New Roman"/>
                  <w:rPrChange w:id="4327" w:author="lợi đoàn" w:date="2024-11-29T16:19:00Z">
                    <w:rPr>
                      <w:rFonts w:ascii="Cambria" w:hAnsi="Cambria" w:cs="Cambria"/>
                    </w:rPr>
                  </w:rPrChange>
                </w:rPr>
                <w:t>ệ</w:t>
              </w:r>
              <w:r w:rsidRPr="00123921">
                <w:rPr>
                  <w:rFonts w:ascii="Times New Roman" w:hAnsi="Times New Roman"/>
                  <w:rPrChange w:id="4328" w:author="lợi đoàn" w:date="2024-11-29T16:19:00Z">
                    <w:rPr/>
                  </w:rPrChange>
                </w:rPr>
                <w:t>c</w:t>
              </w:r>
            </w:ins>
          </w:p>
        </w:tc>
      </w:tr>
      <w:tr w:rsidR="008A0519" w:rsidRPr="0002668E" w14:paraId="443C05DA" w14:textId="77777777" w:rsidTr="00037109">
        <w:trPr>
          <w:trHeight w:val="399"/>
          <w:ins w:id="4329" w:author="lợi đoàn" w:date="2024-11-29T16:04:00Z"/>
        </w:trPr>
        <w:tc>
          <w:tcPr>
            <w:tcW w:w="1820" w:type="dxa"/>
            <w:tcBorders>
              <w:top w:val="single" w:sz="4" w:space="0" w:color="000000"/>
              <w:left w:val="single" w:sz="4" w:space="0" w:color="000000"/>
              <w:bottom w:val="single" w:sz="4" w:space="0" w:color="000000"/>
              <w:right w:val="single" w:sz="4" w:space="0" w:color="000000"/>
            </w:tcBorders>
          </w:tcPr>
          <w:p w14:paraId="0F269594" w14:textId="4AAA52DB" w:rsidR="008A0519" w:rsidRPr="00123921" w:rsidRDefault="00D06914" w:rsidP="00037109">
            <w:pPr>
              <w:rPr>
                <w:ins w:id="4330" w:author="lợi đoàn" w:date="2024-11-29T16:04:00Z"/>
                <w:rFonts w:ascii="Times New Roman" w:hAnsi="Times New Roman"/>
                <w:rPrChange w:id="4331" w:author="lợi đoàn" w:date="2024-11-29T16:19:00Z">
                  <w:rPr>
                    <w:ins w:id="4332" w:author="lợi đoàn" w:date="2024-11-29T16:04:00Z"/>
                  </w:rPr>
                </w:rPrChange>
              </w:rPr>
            </w:pPr>
            <w:ins w:id="4333" w:author="lợi đoàn" w:date="2024-11-29T16:15:00Z">
              <w:r w:rsidRPr="00123921">
                <w:rPr>
                  <w:rFonts w:ascii="Times New Roman" w:hAnsi="Times New Roman"/>
                  <w:rPrChange w:id="4334" w:author="lợi đoàn" w:date="2024-11-29T16:19:00Z">
                    <w:rPr/>
                  </w:rPrChange>
                </w:rPr>
                <w:t>phone_number</w:t>
              </w:r>
            </w:ins>
          </w:p>
        </w:tc>
        <w:tc>
          <w:tcPr>
            <w:tcW w:w="1585" w:type="dxa"/>
            <w:tcBorders>
              <w:top w:val="single" w:sz="4" w:space="0" w:color="000000"/>
              <w:left w:val="single" w:sz="4" w:space="0" w:color="000000"/>
              <w:bottom w:val="single" w:sz="4" w:space="0" w:color="000000"/>
              <w:right w:val="single" w:sz="4" w:space="0" w:color="000000"/>
            </w:tcBorders>
          </w:tcPr>
          <w:p w14:paraId="56451160" w14:textId="77777777" w:rsidR="008A0519" w:rsidRPr="00123921" w:rsidRDefault="008A0519" w:rsidP="00037109">
            <w:pPr>
              <w:rPr>
                <w:ins w:id="4335" w:author="lợi đoàn" w:date="2024-11-29T16:04:00Z"/>
                <w:rFonts w:ascii="Times New Roman" w:hAnsi="Times New Roman"/>
                <w:rPrChange w:id="4336" w:author="lợi đoàn" w:date="2024-11-29T16:19:00Z">
                  <w:rPr>
                    <w:ins w:id="4337" w:author="lợi đoàn" w:date="2024-11-29T16:04:00Z"/>
                  </w:rPr>
                </w:rPrChange>
              </w:rPr>
            </w:pPr>
            <w:ins w:id="4338" w:author="lợi đoàn" w:date="2024-11-29T16:04:00Z">
              <w:r w:rsidRPr="00123921">
                <w:rPr>
                  <w:rFonts w:ascii="Times New Roman" w:hAnsi="Times New Roman"/>
                  <w:rPrChange w:id="4339" w:author="lợi đoàn" w:date="2024-11-29T16:19:00Z">
                    <w:rPr/>
                  </w:rPrChange>
                </w:rPr>
                <w:t xml:space="preserve">String </w:t>
              </w:r>
            </w:ins>
          </w:p>
        </w:tc>
        <w:tc>
          <w:tcPr>
            <w:tcW w:w="1133" w:type="dxa"/>
            <w:tcBorders>
              <w:top w:val="single" w:sz="4" w:space="0" w:color="000000"/>
              <w:left w:val="single" w:sz="4" w:space="0" w:color="000000"/>
              <w:bottom w:val="single" w:sz="4" w:space="0" w:color="000000"/>
              <w:right w:val="single" w:sz="4" w:space="0" w:color="000000"/>
            </w:tcBorders>
          </w:tcPr>
          <w:p w14:paraId="32B87C13" w14:textId="77777777" w:rsidR="008A0519" w:rsidRPr="00123921" w:rsidRDefault="008A0519" w:rsidP="00037109">
            <w:pPr>
              <w:rPr>
                <w:ins w:id="4340" w:author="lợi đoàn" w:date="2024-11-29T16:04:00Z"/>
                <w:rFonts w:ascii="Times New Roman" w:hAnsi="Times New Roman"/>
                <w:rPrChange w:id="4341" w:author="lợi đoàn" w:date="2024-11-29T16:19:00Z">
                  <w:rPr>
                    <w:ins w:id="4342" w:author="lợi đoàn" w:date="2024-11-29T16:04:00Z"/>
                  </w:rPr>
                </w:rPrChange>
              </w:rPr>
            </w:pPr>
            <w:ins w:id="4343" w:author="lợi đoàn" w:date="2024-11-29T16:04:00Z">
              <w:r w:rsidRPr="00123921">
                <w:rPr>
                  <w:rFonts w:ascii="Times New Roman" w:hAnsi="Times New Roman"/>
                  <w:rPrChange w:id="4344" w:author="lợi đoàn" w:date="2024-11-29T16:19:00Z">
                    <w:rPr/>
                  </w:rPrChange>
                </w:rPr>
                <w:t xml:space="preserve">Không </w:t>
              </w:r>
            </w:ins>
          </w:p>
        </w:tc>
        <w:tc>
          <w:tcPr>
            <w:tcW w:w="1556" w:type="dxa"/>
            <w:tcBorders>
              <w:top w:val="single" w:sz="4" w:space="0" w:color="000000"/>
              <w:left w:val="single" w:sz="4" w:space="0" w:color="000000"/>
              <w:bottom w:val="single" w:sz="4" w:space="0" w:color="000000"/>
              <w:right w:val="single" w:sz="4" w:space="0" w:color="000000"/>
            </w:tcBorders>
          </w:tcPr>
          <w:p w14:paraId="6A7CA377" w14:textId="77777777" w:rsidR="008A0519" w:rsidRPr="00123921" w:rsidRDefault="008A0519" w:rsidP="00037109">
            <w:pPr>
              <w:rPr>
                <w:ins w:id="4345" w:author="lợi đoàn" w:date="2024-11-29T16:04:00Z"/>
                <w:rFonts w:ascii="Times New Roman" w:hAnsi="Times New Roman"/>
                <w:rPrChange w:id="4346" w:author="lợi đoàn" w:date="2024-11-29T16:19:00Z">
                  <w:rPr>
                    <w:ins w:id="4347" w:author="lợi đoàn" w:date="2024-11-29T16:04:00Z"/>
                  </w:rPr>
                </w:rPrChange>
              </w:rPr>
            </w:pPr>
            <w:ins w:id="4348" w:author="lợi đoàn" w:date="2024-11-29T16:04:00Z">
              <w:r w:rsidRPr="00123921">
                <w:rPr>
                  <w:rFonts w:ascii="Times New Roman" w:hAnsi="Times New Roman"/>
                  <w:rPrChange w:id="4349" w:author="lợi đoàn" w:date="2024-11-29T16:19:00Z">
                    <w:rPr/>
                  </w:rPrChange>
                </w:rPr>
                <w:t xml:space="preserve"> </w:t>
              </w:r>
            </w:ins>
          </w:p>
        </w:tc>
        <w:tc>
          <w:tcPr>
            <w:tcW w:w="2972" w:type="dxa"/>
            <w:tcBorders>
              <w:top w:val="single" w:sz="4" w:space="0" w:color="000000"/>
              <w:left w:val="single" w:sz="4" w:space="0" w:color="000000"/>
              <w:bottom w:val="single" w:sz="4" w:space="0" w:color="000000"/>
              <w:right w:val="single" w:sz="4" w:space="0" w:color="000000"/>
            </w:tcBorders>
          </w:tcPr>
          <w:p w14:paraId="4A97FFC5" w14:textId="7E776972" w:rsidR="008A0519" w:rsidRPr="00123921" w:rsidRDefault="00D72A7E" w:rsidP="00037109">
            <w:pPr>
              <w:rPr>
                <w:ins w:id="4350" w:author="lợi đoàn" w:date="2024-11-29T16:04:00Z"/>
                <w:rFonts w:ascii="Times New Roman" w:hAnsi="Times New Roman"/>
                <w:rPrChange w:id="4351" w:author="lợi đoàn" w:date="2024-11-29T16:19:00Z">
                  <w:rPr>
                    <w:ins w:id="4352" w:author="lợi đoàn" w:date="2024-11-29T16:04:00Z"/>
                  </w:rPr>
                </w:rPrChange>
              </w:rPr>
            </w:pPr>
            <w:ins w:id="4353" w:author="lợi đoàn" w:date="2024-11-29T16:19:00Z">
              <w:r w:rsidRPr="00123921">
                <w:rPr>
                  <w:rFonts w:ascii="Times New Roman" w:hAnsi="Times New Roman"/>
                  <w:rPrChange w:id="4354" w:author="lợi đoàn" w:date="2024-11-29T16:19:00Z">
                    <w:rPr/>
                  </w:rPrChange>
                </w:rPr>
                <w:t>S</w:t>
              </w:r>
              <w:r w:rsidRPr="00123921">
                <w:rPr>
                  <w:rFonts w:ascii="Times New Roman" w:hAnsi="Times New Roman"/>
                  <w:rPrChange w:id="4355" w:author="lợi đoàn" w:date="2024-11-29T16:19:00Z">
                    <w:rPr>
                      <w:rFonts w:ascii="Cambria" w:hAnsi="Cambria" w:cs="Cambria"/>
                    </w:rPr>
                  </w:rPrChange>
                </w:rPr>
                <w:t>ố</w:t>
              </w:r>
              <w:r w:rsidRPr="00123921">
                <w:rPr>
                  <w:rFonts w:ascii="Times New Roman" w:hAnsi="Times New Roman"/>
                  <w:rPrChange w:id="4356" w:author="lợi đoàn" w:date="2024-11-29T16:19:00Z">
                    <w:rPr/>
                  </w:rPrChange>
                </w:rPr>
                <w:t xml:space="preserve"> </w:t>
              </w:r>
              <w:r w:rsidRPr="00123921">
                <w:rPr>
                  <w:rFonts w:ascii="Times New Roman" w:hAnsi="Times New Roman"/>
                  <w:rPrChange w:id="4357" w:author="lợi đoàn" w:date="2024-11-29T16:19:00Z">
                    <w:rPr>
                      <w:rFonts w:cs="VNI-Times"/>
                    </w:rPr>
                  </w:rPrChange>
                </w:rPr>
                <w:t>đ</w:t>
              </w:r>
              <w:r w:rsidRPr="00123921">
                <w:rPr>
                  <w:rFonts w:ascii="Times New Roman" w:hAnsi="Times New Roman"/>
                  <w:rPrChange w:id="4358" w:author="lợi đoàn" w:date="2024-11-29T16:19:00Z">
                    <w:rPr/>
                  </w:rPrChange>
                </w:rPr>
                <w:t>i</w:t>
              </w:r>
              <w:r w:rsidRPr="00123921">
                <w:rPr>
                  <w:rFonts w:ascii="Times New Roman" w:hAnsi="Times New Roman"/>
                  <w:rPrChange w:id="4359" w:author="lợi đoàn" w:date="2024-11-29T16:19:00Z">
                    <w:rPr>
                      <w:rFonts w:ascii="Cambria" w:hAnsi="Cambria" w:cs="Cambria"/>
                    </w:rPr>
                  </w:rPrChange>
                </w:rPr>
                <w:t>ệ</w:t>
              </w:r>
              <w:r w:rsidRPr="00123921">
                <w:rPr>
                  <w:rFonts w:ascii="Times New Roman" w:hAnsi="Times New Roman"/>
                  <w:rPrChange w:id="4360" w:author="lợi đoàn" w:date="2024-11-29T16:19:00Z">
                    <w:rPr/>
                  </w:rPrChange>
                </w:rPr>
                <w:t>n tho</w:t>
              </w:r>
              <w:r w:rsidRPr="00123921">
                <w:rPr>
                  <w:rFonts w:ascii="Times New Roman" w:hAnsi="Times New Roman"/>
                  <w:rPrChange w:id="4361" w:author="lợi đoàn" w:date="2024-11-29T16:19:00Z">
                    <w:rPr>
                      <w:rFonts w:ascii="Cambria" w:hAnsi="Cambria" w:cs="Cambria"/>
                    </w:rPr>
                  </w:rPrChange>
                </w:rPr>
                <w:t>ạ</w:t>
              </w:r>
              <w:r w:rsidRPr="00123921">
                <w:rPr>
                  <w:rFonts w:ascii="Times New Roman" w:hAnsi="Times New Roman"/>
                  <w:rPrChange w:id="4362" w:author="lợi đoàn" w:date="2024-11-29T16:19:00Z">
                    <w:rPr/>
                  </w:rPrChange>
                </w:rPr>
                <w:t>i ng</w:t>
              </w:r>
              <w:r w:rsidRPr="00123921">
                <w:rPr>
                  <w:rFonts w:ascii="Times New Roman" w:hAnsi="Times New Roman"/>
                  <w:rPrChange w:id="4363" w:author="lợi đoàn" w:date="2024-11-29T16:19:00Z">
                    <w:rPr>
                      <w:rFonts w:ascii="Cambria" w:hAnsi="Cambria" w:cs="Cambria"/>
                    </w:rPr>
                  </w:rPrChange>
                </w:rPr>
                <w:t>ườ</w:t>
              </w:r>
              <w:r w:rsidRPr="00123921">
                <w:rPr>
                  <w:rFonts w:ascii="Times New Roman" w:hAnsi="Times New Roman"/>
                  <w:rPrChange w:id="4364" w:author="lợi đoàn" w:date="2024-11-29T16:19:00Z">
                    <w:rPr/>
                  </w:rPrChange>
                </w:rPr>
                <w:t>i d</w:t>
              </w:r>
              <w:r w:rsidRPr="00123921">
                <w:rPr>
                  <w:rFonts w:ascii="Times New Roman" w:hAnsi="Times New Roman"/>
                  <w:rPrChange w:id="4365" w:author="lợi đoàn" w:date="2024-11-29T16:19:00Z">
                    <w:rPr>
                      <w:rFonts w:cs="VNI-Times"/>
                    </w:rPr>
                  </w:rPrChange>
                </w:rPr>
                <w:t>ù</w:t>
              </w:r>
              <w:r w:rsidRPr="00123921">
                <w:rPr>
                  <w:rFonts w:ascii="Times New Roman" w:hAnsi="Times New Roman"/>
                  <w:rPrChange w:id="4366" w:author="lợi đoàn" w:date="2024-11-29T16:19:00Z">
                    <w:rPr/>
                  </w:rPrChange>
                </w:rPr>
                <w:t>ng</w:t>
              </w:r>
            </w:ins>
          </w:p>
        </w:tc>
      </w:tr>
      <w:tr w:rsidR="008A0519" w:rsidRPr="0002668E" w14:paraId="5566570B" w14:textId="77777777" w:rsidTr="00037109">
        <w:trPr>
          <w:trHeight w:val="398"/>
          <w:ins w:id="4367" w:author="lợi đoàn" w:date="2024-11-29T16:04:00Z"/>
        </w:trPr>
        <w:tc>
          <w:tcPr>
            <w:tcW w:w="1820" w:type="dxa"/>
            <w:tcBorders>
              <w:top w:val="single" w:sz="4" w:space="0" w:color="000000"/>
              <w:left w:val="single" w:sz="4" w:space="0" w:color="000000"/>
              <w:bottom w:val="single" w:sz="4" w:space="0" w:color="000000"/>
              <w:right w:val="single" w:sz="4" w:space="0" w:color="000000"/>
            </w:tcBorders>
          </w:tcPr>
          <w:p w14:paraId="4DB95B81" w14:textId="0F31FCD8" w:rsidR="008A0519" w:rsidRPr="00123921" w:rsidRDefault="00D06914" w:rsidP="00037109">
            <w:pPr>
              <w:rPr>
                <w:ins w:id="4368" w:author="lợi đoàn" w:date="2024-11-29T16:04:00Z"/>
                <w:rFonts w:ascii="Times New Roman" w:hAnsi="Times New Roman"/>
                <w:rPrChange w:id="4369" w:author="lợi đoàn" w:date="2024-11-29T16:19:00Z">
                  <w:rPr>
                    <w:ins w:id="4370" w:author="lợi đoàn" w:date="2024-11-29T16:04:00Z"/>
                  </w:rPr>
                </w:rPrChange>
              </w:rPr>
            </w:pPr>
            <w:ins w:id="4371" w:author="lợi đoàn" w:date="2024-11-29T16:15:00Z">
              <w:r w:rsidRPr="00123921">
                <w:rPr>
                  <w:rFonts w:ascii="Times New Roman" w:hAnsi="Times New Roman"/>
                  <w:rPrChange w:id="4372" w:author="lợi đoàn" w:date="2024-11-29T16:19:00Z">
                    <w:rPr/>
                  </w:rPrChange>
                </w:rPr>
                <w:t>residence</w:t>
              </w:r>
            </w:ins>
          </w:p>
        </w:tc>
        <w:tc>
          <w:tcPr>
            <w:tcW w:w="1585" w:type="dxa"/>
            <w:tcBorders>
              <w:top w:val="single" w:sz="4" w:space="0" w:color="000000"/>
              <w:left w:val="single" w:sz="4" w:space="0" w:color="000000"/>
              <w:bottom w:val="single" w:sz="4" w:space="0" w:color="000000"/>
              <w:right w:val="single" w:sz="4" w:space="0" w:color="000000"/>
            </w:tcBorders>
          </w:tcPr>
          <w:p w14:paraId="5AF83F80" w14:textId="77777777" w:rsidR="008A0519" w:rsidRPr="00123921" w:rsidRDefault="008A0519" w:rsidP="00037109">
            <w:pPr>
              <w:rPr>
                <w:ins w:id="4373" w:author="lợi đoàn" w:date="2024-11-29T16:04:00Z"/>
                <w:rFonts w:ascii="Times New Roman" w:hAnsi="Times New Roman"/>
                <w:rPrChange w:id="4374" w:author="lợi đoàn" w:date="2024-11-29T16:19:00Z">
                  <w:rPr>
                    <w:ins w:id="4375" w:author="lợi đoàn" w:date="2024-11-29T16:04:00Z"/>
                  </w:rPr>
                </w:rPrChange>
              </w:rPr>
            </w:pPr>
            <w:ins w:id="4376" w:author="lợi đoàn" w:date="2024-11-29T16:04:00Z">
              <w:r w:rsidRPr="00123921">
                <w:rPr>
                  <w:rFonts w:ascii="Times New Roman" w:hAnsi="Times New Roman"/>
                  <w:rPrChange w:id="4377" w:author="lợi đoàn" w:date="2024-11-29T16:19:00Z">
                    <w:rPr/>
                  </w:rPrChange>
                </w:rPr>
                <w:t xml:space="preserve">String </w:t>
              </w:r>
            </w:ins>
          </w:p>
        </w:tc>
        <w:tc>
          <w:tcPr>
            <w:tcW w:w="1133" w:type="dxa"/>
            <w:tcBorders>
              <w:top w:val="single" w:sz="4" w:space="0" w:color="000000"/>
              <w:left w:val="single" w:sz="4" w:space="0" w:color="000000"/>
              <w:bottom w:val="single" w:sz="4" w:space="0" w:color="000000"/>
              <w:right w:val="single" w:sz="4" w:space="0" w:color="000000"/>
            </w:tcBorders>
          </w:tcPr>
          <w:p w14:paraId="00A8F0F6" w14:textId="77777777" w:rsidR="008A0519" w:rsidRPr="00123921" w:rsidRDefault="008A0519" w:rsidP="00037109">
            <w:pPr>
              <w:rPr>
                <w:ins w:id="4378" w:author="lợi đoàn" w:date="2024-11-29T16:04:00Z"/>
                <w:rFonts w:ascii="Times New Roman" w:hAnsi="Times New Roman"/>
                <w:rPrChange w:id="4379" w:author="lợi đoàn" w:date="2024-11-29T16:19:00Z">
                  <w:rPr>
                    <w:ins w:id="4380" w:author="lợi đoàn" w:date="2024-11-29T16:04:00Z"/>
                  </w:rPr>
                </w:rPrChange>
              </w:rPr>
            </w:pPr>
            <w:ins w:id="4381" w:author="lợi đoàn" w:date="2024-11-29T16:04:00Z">
              <w:r w:rsidRPr="00123921">
                <w:rPr>
                  <w:rFonts w:ascii="Times New Roman" w:hAnsi="Times New Roman"/>
                  <w:rPrChange w:id="4382" w:author="lợi đoàn" w:date="2024-11-29T16:19:00Z">
                    <w:rPr/>
                  </w:rPrChange>
                </w:rPr>
                <w:t xml:space="preserve">Có </w:t>
              </w:r>
            </w:ins>
          </w:p>
        </w:tc>
        <w:tc>
          <w:tcPr>
            <w:tcW w:w="1556" w:type="dxa"/>
            <w:tcBorders>
              <w:top w:val="single" w:sz="4" w:space="0" w:color="000000"/>
              <w:left w:val="single" w:sz="4" w:space="0" w:color="000000"/>
              <w:bottom w:val="single" w:sz="4" w:space="0" w:color="000000"/>
              <w:right w:val="single" w:sz="4" w:space="0" w:color="000000"/>
            </w:tcBorders>
          </w:tcPr>
          <w:p w14:paraId="6C30D093" w14:textId="77777777" w:rsidR="008A0519" w:rsidRPr="00123921" w:rsidRDefault="008A0519" w:rsidP="00037109">
            <w:pPr>
              <w:rPr>
                <w:ins w:id="4383" w:author="lợi đoàn" w:date="2024-11-29T16:04:00Z"/>
                <w:rFonts w:ascii="Times New Roman" w:hAnsi="Times New Roman"/>
                <w:rPrChange w:id="4384" w:author="lợi đoàn" w:date="2024-11-29T16:19:00Z">
                  <w:rPr>
                    <w:ins w:id="4385" w:author="lợi đoàn" w:date="2024-11-29T16:04:00Z"/>
                  </w:rPr>
                </w:rPrChange>
              </w:rPr>
            </w:pPr>
            <w:ins w:id="4386" w:author="lợi đoàn" w:date="2024-11-29T16:04:00Z">
              <w:r w:rsidRPr="00123921">
                <w:rPr>
                  <w:rFonts w:ascii="Times New Roman" w:hAnsi="Times New Roman"/>
                  <w:rPrChange w:id="4387" w:author="lợi đoàn" w:date="2024-11-29T16:19:00Z">
                    <w:rPr/>
                  </w:rPrChange>
                </w:rPr>
                <w:t xml:space="preserve"> </w:t>
              </w:r>
            </w:ins>
          </w:p>
        </w:tc>
        <w:tc>
          <w:tcPr>
            <w:tcW w:w="2972" w:type="dxa"/>
            <w:tcBorders>
              <w:top w:val="single" w:sz="4" w:space="0" w:color="000000"/>
              <w:left w:val="single" w:sz="4" w:space="0" w:color="000000"/>
              <w:bottom w:val="single" w:sz="4" w:space="0" w:color="000000"/>
              <w:right w:val="single" w:sz="4" w:space="0" w:color="000000"/>
            </w:tcBorders>
          </w:tcPr>
          <w:p w14:paraId="27BE94FC" w14:textId="2D28DE45" w:rsidR="008A0519" w:rsidRPr="00123921" w:rsidRDefault="00123921" w:rsidP="00037109">
            <w:pPr>
              <w:rPr>
                <w:ins w:id="4388" w:author="lợi đoàn" w:date="2024-11-29T16:04:00Z"/>
                <w:rFonts w:ascii="Times New Roman" w:hAnsi="Times New Roman"/>
                <w:rPrChange w:id="4389" w:author="lợi đoàn" w:date="2024-11-29T16:19:00Z">
                  <w:rPr>
                    <w:ins w:id="4390" w:author="lợi đoàn" w:date="2024-11-29T16:04:00Z"/>
                  </w:rPr>
                </w:rPrChange>
              </w:rPr>
            </w:pPr>
            <w:ins w:id="4391" w:author="lợi đoàn" w:date="2024-11-29T16:19:00Z">
              <w:r w:rsidRPr="00123921">
                <w:rPr>
                  <w:rFonts w:ascii="Times New Roman" w:hAnsi="Times New Roman"/>
                  <w:rPrChange w:id="4392" w:author="lợi đoàn" w:date="2024-11-29T16:19:00Z">
                    <w:rPr/>
                  </w:rPrChange>
                </w:rPr>
                <w:t>N</w:t>
              </w:r>
              <w:r w:rsidRPr="00123921">
                <w:rPr>
                  <w:rFonts w:ascii="Times New Roman" w:hAnsi="Times New Roman"/>
                  <w:rPrChange w:id="4393" w:author="lợi đoàn" w:date="2024-11-29T16:19:00Z">
                    <w:rPr>
                      <w:rFonts w:ascii="Cambria" w:hAnsi="Cambria" w:cs="Cambria"/>
                    </w:rPr>
                  </w:rPrChange>
                </w:rPr>
                <w:t>ơ</w:t>
              </w:r>
              <w:r w:rsidRPr="00123921">
                <w:rPr>
                  <w:rFonts w:ascii="Times New Roman" w:hAnsi="Times New Roman"/>
                  <w:rPrChange w:id="4394" w:author="lợi đoàn" w:date="2024-11-29T16:19:00Z">
                    <w:rPr/>
                  </w:rPrChange>
                </w:rPr>
                <w:t>i c</w:t>
              </w:r>
              <w:r w:rsidRPr="00123921">
                <w:rPr>
                  <w:rFonts w:ascii="Times New Roman" w:hAnsi="Times New Roman"/>
                  <w:rPrChange w:id="4395" w:author="lợi đoàn" w:date="2024-11-29T16:19:00Z">
                    <w:rPr>
                      <w:rFonts w:ascii="Cambria" w:hAnsi="Cambria" w:cs="Cambria"/>
                    </w:rPr>
                  </w:rPrChange>
                </w:rPr>
                <w:t>ư</w:t>
              </w:r>
              <w:r w:rsidRPr="00123921">
                <w:rPr>
                  <w:rFonts w:ascii="Times New Roman" w:hAnsi="Times New Roman"/>
                  <w:rPrChange w:id="4396" w:author="lợi đoàn" w:date="2024-11-29T16:19:00Z">
                    <w:rPr/>
                  </w:rPrChange>
                </w:rPr>
                <w:t xml:space="preserve"> tr</w:t>
              </w:r>
              <w:r w:rsidRPr="00123921">
                <w:rPr>
                  <w:rFonts w:ascii="Times New Roman" w:hAnsi="Times New Roman"/>
                  <w:rPrChange w:id="4397" w:author="lợi đoàn" w:date="2024-11-29T16:19:00Z">
                    <w:rPr>
                      <w:rFonts w:cs="VNI-Times"/>
                    </w:rPr>
                  </w:rPrChange>
                </w:rPr>
                <w:t>ú</w:t>
              </w:r>
              <w:r w:rsidRPr="00123921">
                <w:rPr>
                  <w:rFonts w:ascii="Times New Roman" w:hAnsi="Times New Roman"/>
                  <w:rPrChange w:id="4398" w:author="lợi đoàn" w:date="2024-11-29T16:19:00Z">
                    <w:rPr/>
                  </w:rPrChange>
                </w:rPr>
                <w:t xml:space="preserve"> c</w:t>
              </w:r>
              <w:r w:rsidRPr="00123921">
                <w:rPr>
                  <w:rFonts w:ascii="Times New Roman" w:hAnsi="Times New Roman"/>
                  <w:rPrChange w:id="4399" w:author="lợi đoàn" w:date="2024-11-29T16:19:00Z">
                    <w:rPr>
                      <w:rFonts w:ascii="Cambria" w:hAnsi="Cambria" w:cs="Cambria"/>
                    </w:rPr>
                  </w:rPrChange>
                </w:rPr>
                <w:t>ủ</w:t>
              </w:r>
              <w:r w:rsidRPr="00123921">
                <w:rPr>
                  <w:rFonts w:ascii="Times New Roman" w:hAnsi="Times New Roman"/>
                  <w:rPrChange w:id="4400" w:author="lợi đoàn" w:date="2024-11-29T16:19:00Z">
                    <w:rPr/>
                  </w:rPrChange>
                </w:rPr>
                <w:t>a ng</w:t>
              </w:r>
              <w:r w:rsidRPr="00123921">
                <w:rPr>
                  <w:rFonts w:ascii="Times New Roman" w:hAnsi="Times New Roman"/>
                  <w:rPrChange w:id="4401" w:author="lợi đoàn" w:date="2024-11-29T16:19:00Z">
                    <w:rPr>
                      <w:rFonts w:ascii="Cambria" w:hAnsi="Cambria" w:cs="Cambria"/>
                    </w:rPr>
                  </w:rPrChange>
                </w:rPr>
                <w:t>ườ</w:t>
              </w:r>
              <w:r w:rsidRPr="00123921">
                <w:rPr>
                  <w:rFonts w:ascii="Times New Roman" w:hAnsi="Times New Roman"/>
                  <w:rPrChange w:id="4402" w:author="lợi đoàn" w:date="2024-11-29T16:19:00Z">
                    <w:rPr/>
                  </w:rPrChange>
                </w:rPr>
                <w:t>i d</w:t>
              </w:r>
              <w:r w:rsidRPr="00123921">
                <w:rPr>
                  <w:rFonts w:ascii="Times New Roman" w:hAnsi="Times New Roman"/>
                  <w:rPrChange w:id="4403" w:author="lợi đoàn" w:date="2024-11-29T16:19:00Z">
                    <w:rPr>
                      <w:rFonts w:cs="VNI-Times"/>
                    </w:rPr>
                  </w:rPrChange>
                </w:rPr>
                <w:t>ù</w:t>
              </w:r>
              <w:r w:rsidRPr="00123921">
                <w:rPr>
                  <w:rFonts w:ascii="Times New Roman" w:hAnsi="Times New Roman"/>
                  <w:rPrChange w:id="4404" w:author="lợi đoàn" w:date="2024-11-29T16:19:00Z">
                    <w:rPr/>
                  </w:rPrChange>
                </w:rPr>
                <w:t>ng</w:t>
              </w:r>
            </w:ins>
          </w:p>
        </w:tc>
      </w:tr>
      <w:tr w:rsidR="008A0519" w:rsidRPr="0002668E" w14:paraId="55326599" w14:textId="77777777" w:rsidTr="00037109">
        <w:trPr>
          <w:trHeight w:val="398"/>
          <w:ins w:id="4405" w:author="lợi đoàn" w:date="2024-11-29T16:04:00Z"/>
        </w:trPr>
        <w:tc>
          <w:tcPr>
            <w:tcW w:w="1820" w:type="dxa"/>
            <w:tcBorders>
              <w:top w:val="single" w:sz="4" w:space="0" w:color="000000"/>
              <w:left w:val="single" w:sz="4" w:space="0" w:color="000000"/>
              <w:bottom w:val="single" w:sz="4" w:space="0" w:color="000000"/>
              <w:right w:val="single" w:sz="4" w:space="0" w:color="000000"/>
            </w:tcBorders>
          </w:tcPr>
          <w:p w14:paraId="5226367C" w14:textId="057526A8" w:rsidR="008A0519" w:rsidRPr="00123921" w:rsidRDefault="00D06914" w:rsidP="00037109">
            <w:pPr>
              <w:rPr>
                <w:ins w:id="4406" w:author="lợi đoàn" w:date="2024-11-29T16:04:00Z"/>
                <w:rFonts w:ascii="Times New Roman" w:hAnsi="Times New Roman"/>
                <w:rPrChange w:id="4407" w:author="lợi đoàn" w:date="2024-11-29T16:19:00Z">
                  <w:rPr>
                    <w:ins w:id="4408" w:author="lợi đoàn" w:date="2024-11-29T16:04:00Z"/>
                  </w:rPr>
                </w:rPrChange>
              </w:rPr>
            </w:pPr>
            <w:ins w:id="4409" w:author="lợi đoàn" w:date="2024-11-29T16:16:00Z">
              <w:r w:rsidRPr="00123921">
                <w:rPr>
                  <w:rFonts w:ascii="Times New Roman" w:hAnsi="Times New Roman"/>
                  <w:rPrChange w:id="4410" w:author="lợi đoàn" w:date="2024-11-29T16:19:00Z">
                    <w:rPr/>
                  </w:rPrChange>
                </w:rPr>
                <w:t>role</w:t>
              </w:r>
            </w:ins>
          </w:p>
        </w:tc>
        <w:tc>
          <w:tcPr>
            <w:tcW w:w="1585" w:type="dxa"/>
            <w:tcBorders>
              <w:top w:val="single" w:sz="4" w:space="0" w:color="000000"/>
              <w:left w:val="single" w:sz="4" w:space="0" w:color="000000"/>
              <w:bottom w:val="single" w:sz="4" w:space="0" w:color="000000"/>
              <w:right w:val="single" w:sz="4" w:space="0" w:color="000000"/>
            </w:tcBorders>
          </w:tcPr>
          <w:p w14:paraId="1F0505B2" w14:textId="67E98D32" w:rsidR="008A0519" w:rsidRPr="00123921" w:rsidRDefault="00201CEF" w:rsidP="00037109">
            <w:pPr>
              <w:rPr>
                <w:ins w:id="4411" w:author="lợi đoàn" w:date="2024-11-29T16:04:00Z"/>
                <w:rFonts w:ascii="Times New Roman" w:hAnsi="Times New Roman"/>
                <w:rPrChange w:id="4412" w:author="lợi đoàn" w:date="2024-11-29T16:19:00Z">
                  <w:rPr>
                    <w:ins w:id="4413" w:author="lợi đoàn" w:date="2024-11-29T16:04:00Z"/>
                  </w:rPr>
                </w:rPrChange>
              </w:rPr>
            </w:pPr>
            <w:ins w:id="4414" w:author="lợi đoàn" w:date="2024-11-29T16:17:00Z">
              <w:r w:rsidRPr="00123921">
                <w:rPr>
                  <w:rFonts w:ascii="Times New Roman" w:hAnsi="Times New Roman"/>
                </w:rPr>
                <w:t>Enum</w:t>
              </w:r>
            </w:ins>
            <w:ins w:id="4415" w:author="lợi đoàn" w:date="2024-11-29T16:04:00Z">
              <w:r w:rsidR="008A0519" w:rsidRPr="00123921">
                <w:rPr>
                  <w:rFonts w:ascii="Times New Roman" w:hAnsi="Times New Roman"/>
                  <w:rPrChange w:id="4416" w:author="lợi đoàn" w:date="2024-11-29T16:19:00Z">
                    <w:rPr/>
                  </w:rPrChange>
                </w:rPr>
                <w:t xml:space="preserve"> </w:t>
              </w:r>
            </w:ins>
          </w:p>
        </w:tc>
        <w:tc>
          <w:tcPr>
            <w:tcW w:w="1133" w:type="dxa"/>
            <w:tcBorders>
              <w:top w:val="single" w:sz="4" w:space="0" w:color="000000"/>
              <w:left w:val="single" w:sz="4" w:space="0" w:color="000000"/>
              <w:bottom w:val="single" w:sz="4" w:space="0" w:color="000000"/>
              <w:right w:val="single" w:sz="4" w:space="0" w:color="000000"/>
            </w:tcBorders>
          </w:tcPr>
          <w:p w14:paraId="1EB83E8E" w14:textId="77777777" w:rsidR="008A0519" w:rsidRPr="00123921" w:rsidRDefault="008A0519" w:rsidP="00037109">
            <w:pPr>
              <w:rPr>
                <w:ins w:id="4417" w:author="lợi đoàn" w:date="2024-11-29T16:04:00Z"/>
                <w:rFonts w:ascii="Times New Roman" w:hAnsi="Times New Roman"/>
                <w:rPrChange w:id="4418" w:author="lợi đoàn" w:date="2024-11-29T16:19:00Z">
                  <w:rPr>
                    <w:ins w:id="4419" w:author="lợi đoàn" w:date="2024-11-29T16:04:00Z"/>
                  </w:rPr>
                </w:rPrChange>
              </w:rPr>
            </w:pPr>
            <w:ins w:id="4420" w:author="lợi đoàn" w:date="2024-11-29T16:04:00Z">
              <w:r w:rsidRPr="00123921">
                <w:rPr>
                  <w:rFonts w:ascii="Times New Roman" w:hAnsi="Times New Roman"/>
                  <w:rPrChange w:id="4421" w:author="lợi đoàn" w:date="2024-11-29T16:19:00Z">
                    <w:rPr/>
                  </w:rPrChange>
                </w:rPr>
                <w:t xml:space="preserve">Không </w:t>
              </w:r>
            </w:ins>
          </w:p>
        </w:tc>
        <w:tc>
          <w:tcPr>
            <w:tcW w:w="1556" w:type="dxa"/>
            <w:tcBorders>
              <w:top w:val="single" w:sz="4" w:space="0" w:color="000000"/>
              <w:left w:val="single" w:sz="4" w:space="0" w:color="000000"/>
              <w:bottom w:val="single" w:sz="4" w:space="0" w:color="000000"/>
              <w:right w:val="single" w:sz="4" w:space="0" w:color="000000"/>
            </w:tcBorders>
          </w:tcPr>
          <w:p w14:paraId="1D448C9A" w14:textId="1C787B1E" w:rsidR="008A0519" w:rsidRPr="00123921" w:rsidRDefault="008A0519" w:rsidP="00037109">
            <w:pPr>
              <w:ind w:left="14"/>
              <w:rPr>
                <w:ins w:id="4422" w:author="lợi đoàn" w:date="2024-11-29T16:04:00Z"/>
                <w:rFonts w:ascii="Times New Roman" w:hAnsi="Times New Roman"/>
                <w:rPrChange w:id="4423" w:author="lợi đoàn" w:date="2024-11-29T16:19:00Z">
                  <w:rPr>
                    <w:ins w:id="4424" w:author="lợi đoàn" w:date="2024-11-29T16:04:00Z"/>
                  </w:rPr>
                </w:rPrChange>
              </w:rPr>
            </w:pPr>
            <w:ins w:id="4425" w:author="lợi đoàn" w:date="2024-11-29T16:04:00Z">
              <w:r w:rsidRPr="00123921">
                <w:rPr>
                  <w:rFonts w:ascii="Times New Roman" w:hAnsi="Times New Roman"/>
                  <w:rPrChange w:id="4426" w:author="lợi đoàn" w:date="2024-11-29T16:19:00Z">
                    <w:rPr/>
                  </w:rPrChange>
                </w:rPr>
                <w:t xml:space="preserve"> </w:t>
              </w:r>
            </w:ins>
          </w:p>
        </w:tc>
        <w:tc>
          <w:tcPr>
            <w:tcW w:w="2972" w:type="dxa"/>
            <w:tcBorders>
              <w:top w:val="single" w:sz="4" w:space="0" w:color="000000"/>
              <w:left w:val="single" w:sz="4" w:space="0" w:color="000000"/>
              <w:bottom w:val="single" w:sz="4" w:space="0" w:color="000000"/>
              <w:right w:val="single" w:sz="4" w:space="0" w:color="000000"/>
            </w:tcBorders>
          </w:tcPr>
          <w:p w14:paraId="69D2C091" w14:textId="77777777" w:rsidR="008A0519" w:rsidRPr="00123921" w:rsidRDefault="008A0519" w:rsidP="00037109">
            <w:pPr>
              <w:rPr>
                <w:ins w:id="4427" w:author="lợi đoàn" w:date="2024-11-29T16:04:00Z"/>
                <w:rFonts w:ascii="Times New Roman" w:hAnsi="Times New Roman"/>
                <w:rPrChange w:id="4428" w:author="lợi đoàn" w:date="2024-11-29T16:19:00Z">
                  <w:rPr>
                    <w:ins w:id="4429" w:author="lợi đoàn" w:date="2024-11-29T16:04:00Z"/>
                  </w:rPr>
                </w:rPrChange>
              </w:rPr>
            </w:pPr>
            <w:ins w:id="4430" w:author="lợi đoàn" w:date="2024-11-29T16:04:00Z">
              <w:r w:rsidRPr="00123921">
                <w:rPr>
                  <w:rFonts w:ascii="Times New Roman" w:hAnsi="Times New Roman"/>
                  <w:rPrChange w:id="4431" w:author="lợi đoàn" w:date="2024-11-29T16:19:00Z">
                    <w:rPr/>
                  </w:rPrChange>
                </w:rPr>
                <w:t xml:space="preserve">Quyền của user </w:t>
              </w:r>
            </w:ins>
          </w:p>
        </w:tc>
      </w:tr>
      <w:tr w:rsidR="00D06914" w:rsidRPr="0002668E" w14:paraId="388C85FA" w14:textId="77777777" w:rsidTr="00037109">
        <w:trPr>
          <w:trHeight w:val="398"/>
          <w:ins w:id="4432" w:author="lợi đoàn" w:date="2024-11-29T16:16:00Z"/>
        </w:trPr>
        <w:tc>
          <w:tcPr>
            <w:tcW w:w="1820" w:type="dxa"/>
            <w:tcBorders>
              <w:top w:val="single" w:sz="4" w:space="0" w:color="000000"/>
              <w:left w:val="single" w:sz="4" w:space="0" w:color="000000"/>
              <w:bottom w:val="single" w:sz="4" w:space="0" w:color="000000"/>
              <w:right w:val="single" w:sz="4" w:space="0" w:color="000000"/>
            </w:tcBorders>
          </w:tcPr>
          <w:p w14:paraId="12381D85" w14:textId="7742B63C" w:rsidR="00D06914" w:rsidRPr="00123921" w:rsidRDefault="009B44BD" w:rsidP="00037109">
            <w:pPr>
              <w:rPr>
                <w:ins w:id="4433" w:author="lợi đoàn" w:date="2024-11-29T16:16:00Z"/>
                <w:rFonts w:ascii="Times New Roman" w:hAnsi="Times New Roman"/>
                <w:rPrChange w:id="4434" w:author="lợi đoàn" w:date="2024-11-29T16:19:00Z">
                  <w:rPr>
                    <w:ins w:id="4435" w:author="lợi đoàn" w:date="2024-11-29T16:16:00Z"/>
                  </w:rPr>
                </w:rPrChange>
              </w:rPr>
            </w:pPr>
            <w:ins w:id="4436" w:author="lợi đoàn" w:date="2024-11-29T16:16:00Z">
              <w:r w:rsidRPr="00123921">
                <w:rPr>
                  <w:rFonts w:ascii="Times New Roman" w:hAnsi="Times New Roman"/>
                  <w:rPrChange w:id="4437" w:author="lợi đoàn" w:date="2024-11-29T16:19:00Z">
                    <w:rPr/>
                  </w:rPrChange>
                </w:rPr>
                <w:t>gender</w:t>
              </w:r>
            </w:ins>
          </w:p>
        </w:tc>
        <w:tc>
          <w:tcPr>
            <w:tcW w:w="1585" w:type="dxa"/>
            <w:tcBorders>
              <w:top w:val="single" w:sz="4" w:space="0" w:color="000000"/>
              <w:left w:val="single" w:sz="4" w:space="0" w:color="000000"/>
              <w:bottom w:val="single" w:sz="4" w:space="0" w:color="000000"/>
              <w:right w:val="single" w:sz="4" w:space="0" w:color="000000"/>
            </w:tcBorders>
          </w:tcPr>
          <w:p w14:paraId="0DD12D58" w14:textId="5031CEE1" w:rsidR="00D06914" w:rsidRPr="00123921" w:rsidRDefault="00201CEF" w:rsidP="00037109">
            <w:pPr>
              <w:rPr>
                <w:ins w:id="4438" w:author="lợi đoàn" w:date="2024-11-29T16:16:00Z"/>
                <w:rFonts w:ascii="Times New Roman" w:hAnsi="Times New Roman"/>
              </w:rPr>
            </w:pPr>
            <w:ins w:id="4439" w:author="lợi đoàn" w:date="2024-11-29T16:17:00Z">
              <w:r w:rsidRPr="00123921">
                <w:rPr>
                  <w:rFonts w:ascii="Times New Roman" w:hAnsi="Times New Roman"/>
                  <w:rPrChange w:id="4440" w:author="lợi đoàn" w:date="2024-11-29T16:19:00Z">
                    <w:rPr/>
                  </w:rPrChange>
                </w:rPr>
                <w:t>Enum</w:t>
              </w:r>
            </w:ins>
          </w:p>
        </w:tc>
        <w:tc>
          <w:tcPr>
            <w:tcW w:w="1133" w:type="dxa"/>
            <w:tcBorders>
              <w:top w:val="single" w:sz="4" w:space="0" w:color="000000"/>
              <w:left w:val="single" w:sz="4" w:space="0" w:color="000000"/>
              <w:bottom w:val="single" w:sz="4" w:space="0" w:color="000000"/>
              <w:right w:val="single" w:sz="4" w:space="0" w:color="000000"/>
            </w:tcBorders>
          </w:tcPr>
          <w:p w14:paraId="2CC53B06" w14:textId="012BA9C0" w:rsidR="00D06914" w:rsidRPr="00123921" w:rsidRDefault="00002388" w:rsidP="00037109">
            <w:pPr>
              <w:rPr>
                <w:ins w:id="4441" w:author="lợi đoàn" w:date="2024-11-29T16:16:00Z"/>
                <w:rFonts w:ascii="Times New Roman" w:hAnsi="Times New Roman"/>
                <w:lang w:val="en-US"/>
                <w:rPrChange w:id="4442" w:author="lợi đoàn" w:date="2024-11-29T16:19:00Z">
                  <w:rPr>
                    <w:ins w:id="4443" w:author="lợi đoàn" w:date="2024-11-29T16:16:00Z"/>
                    <w:rFonts w:ascii="Times New Roman" w:hAnsi="Times New Roman"/>
                  </w:rPr>
                </w:rPrChange>
              </w:rPr>
            </w:pPr>
            <w:ins w:id="4444" w:author="lợi đoàn" w:date="2024-11-29T16:18:00Z">
              <w:r w:rsidRPr="00123921">
                <w:rPr>
                  <w:rFonts w:ascii="Times New Roman" w:hAnsi="Times New Roman"/>
                </w:rPr>
                <w:t>Không</w:t>
              </w:r>
            </w:ins>
          </w:p>
        </w:tc>
        <w:tc>
          <w:tcPr>
            <w:tcW w:w="1556" w:type="dxa"/>
            <w:tcBorders>
              <w:top w:val="single" w:sz="4" w:space="0" w:color="000000"/>
              <w:left w:val="single" w:sz="4" w:space="0" w:color="000000"/>
              <w:bottom w:val="single" w:sz="4" w:space="0" w:color="000000"/>
              <w:right w:val="single" w:sz="4" w:space="0" w:color="000000"/>
            </w:tcBorders>
          </w:tcPr>
          <w:p w14:paraId="2576158C" w14:textId="77777777" w:rsidR="00D06914" w:rsidRPr="00123921" w:rsidRDefault="00D06914" w:rsidP="00037109">
            <w:pPr>
              <w:ind w:left="14"/>
              <w:rPr>
                <w:ins w:id="4445" w:author="lợi đoàn" w:date="2024-11-29T16:16:00Z"/>
                <w:rFonts w:ascii="Times New Roman" w:hAnsi="Times New Roman"/>
              </w:rPr>
            </w:pPr>
          </w:p>
        </w:tc>
        <w:tc>
          <w:tcPr>
            <w:tcW w:w="2972" w:type="dxa"/>
            <w:tcBorders>
              <w:top w:val="single" w:sz="4" w:space="0" w:color="000000"/>
              <w:left w:val="single" w:sz="4" w:space="0" w:color="000000"/>
              <w:bottom w:val="single" w:sz="4" w:space="0" w:color="000000"/>
              <w:right w:val="single" w:sz="4" w:space="0" w:color="000000"/>
            </w:tcBorders>
          </w:tcPr>
          <w:p w14:paraId="3E255076" w14:textId="0D405D2C" w:rsidR="00D06914" w:rsidRPr="00123921" w:rsidRDefault="00123921" w:rsidP="00037109">
            <w:pPr>
              <w:rPr>
                <w:ins w:id="4446" w:author="lợi đoàn" w:date="2024-11-29T16:16:00Z"/>
                <w:rFonts w:ascii="Times New Roman" w:hAnsi="Times New Roman"/>
              </w:rPr>
            </w:pPr>
            <w:ins w:id="4447" w:author="lợi đoàn" w:date="2024-11-29T16:19:00Z">
              <w:r w:rsidRPr="00123921">
                <w:rPr>
                  <w:rFonts w:ascii="Times New Roman" w:hAnsi="Times New Roman"/>
                  <w:rPrChange w:id="4448" w:author="lợi đoàn" w:date="2024-11-29T16:19:00Z">
                    <w:rPr/>
                  </w:rPrChange>
                </w:rPr>
                <w:t>Gi</w:t>
              </w:r>
              <w:r w:rsidRPr="00123921">
                <w:rPr>
                  <w:rFonts w:ascii="Times New Roman" w:hAnsi="Times New Roman"/>
                  <w:rPrChange w:id="4449" w:author="lợi đoàn" w:date="2024-11-29T16:19:00Z">
                    <w:rPr>
                      <w:rFonts w:ascii="Cambria" w:hAnsi="Cambria" w:cs="Cambria"/>
                    </w:rPr>
                  </w:rPrChange>
                </w:rPr>
                <w:t>ớ</w:t>
              </w:r>
              <w:r w:rsidRPr="00123921">
                <w:rPr>
                  <w:rFonts w:ascii="Times New Roman" w:hAnsi="Times New Roman"/>
                  <w:rPrChange w:id="4450" w:author="lợi đoàn" w:date="2024-11-29T16:19:00Z">
                    <w:rPr/>
                  </w:rPrChange>
                </w:rPr>
                <w:t>i t</w:t>
              </w:r>
              <w:r w:rsidRPr="00123921">
                <w:rPr>
                  <w:rFonts w:ascii="Times New Roman" w:hAnsi="Times New Roman"/>
                  <w:rPrChange w:id="4451" w:author="lợi đoàn" w:date="2024-11-29T16:19:00Z">
                    <w:rPr>
                      <w:rFonts w:cs="VNI-Times"/>
                    </w:rPr>
                  </w:rPrChange>
                </w:rPr>
                <w:t>í</w:t>
              </w:r>
              <w:r w:rsidRPr="00123921">
                <w:rPr>
                  <w:rFonts w:ascii="Times New Roman" w:hAnsi="Times New Roman"/>
                  <w:rPrChange w:id="4452" w:author="lợi đoàn" w:date="2024-11-29T16:19:00Z">
                    <w:rPr/>
                  </w:rPrChange>
                </w:rPr>
                <w:t>nh c</w:t>
              </w:r>
              <w:r w:rsidRPr="00123921">
                <w:rPr>
                  <w:rFonts w:ascii="Times New Roman" w:hAnsi="Times New Roman"/>
                  <w:rPrChange w:id="4453" w:author="lợi đoàn" w:date="2024-11-29T16:19:00Z">
                    <w:rPr>
                      <w:rFonts w:ascii="Cambria" w:hAnsi="Cambria" w:cs="Cambria"/>
                    </w:rPr>
                  </w:rPrChange>
                </w:rPr>
                <w:t>ủ</w:t>
              </w:r>
              <w:r w:rsidRPr="00123921">
                <w:rPr>
                  <w:rFonts w:ascii="Times New Roman" w:hAnsi="Times New Roman"/>
                  <w:rPrChange w:id="4454" w:author="lợi đoàn" w:date="2024-11-29T16:19:00Z">
                    <w:rPr/>
                  </w:rPrChange>
                </w:rPr>
                <w:t>a ng</w:t>
              </w:r>
              <w:r w:rsidRPr="00123921">
                <w:rPr>
                  <w:rFonts w:ascii="Times New Roman" w:hAnsi="Times New Roman"/>
                  <w:rPrChange w:id="4455" w:author="lợi đoàn" w:date="2024-11-29T16:19:00Z">
                    <w:rPr>
                      <w:rFonts w:ascii="Cambria" w:hAnsi="Cambria" w:cs="Cambria"/>
                    </w:rPr>
                  </w:rPrChange>
                </w:rPr>
                <w:t>ườ</w:t>
              </w:r>
              <w:r w:rsidRPr="00123921">
                <w:rPr>
                  <w:rFonts w:ascii="Times New Roman" w:hAnsi="Times New Roman"/>
                  <w:rPrChange w:id="4456" w:author="lợi đoàn" w:date="2024-11-29T16:19:00Z">
                    <w:rPr/>
                  </w:rPrChange>
                </w:rPr>
                <w:t>i d</w:t>
              </w:r>
              <w:r w:rsidRPr="00123921">
                <w:rPr>
                  <w:rFonts w:ascii="Times New Roman" w:hAnsi="Times New Roman"/>
                  <w:rPrChange w:id="4457" w:author="lợi đoàn" w:date="2024-11-29T16:19:00Z">
                    <w:rPr>
                      <w:rFonts w:cs="VNI-Times"/>
                    </w:rPr>
                  </w:rPrChange>
                </w:rPr>
                <w:t>ù</w:t>
              </w:r>
              <w:r w:rsidRPr="00123921">
                <w:rPr>
                  <w:rFonts w:ascii="Times New Roman" w:hAnsi="Times New Roman"/>
                  <w:rPrChange w:id="4458" w:author="lợi đoàn" w:date="2024-11-29T16:19:00Z">
                    <w:rPr/>
                  </w:rPrChange>
                </w:rPr>
                <w:t>ng</w:t>
              </w:r>
            </w:ins>
          </w:p>
        </w:tc>
      </w:tr>
      <w:tr w:rsidR="00D06914" w:rsidRPr="0002668E" w14:paraId="70DD7ABC" w14:textId="77777777" w:rsidTr="00037109">
        <w:trPr>
          <w:trHeight w:val="398"/>
          <w:ins w:id="4459" w:author="lợi đoàn" w:date="2024-11-29T16:16:00Z"/>
        </w:trPr>
        <w:tc>
          <w:tcPr>
            <w:tcW w:w="1820" w:type="dxa"/>
            <w:tcBorders>
              <w:top w:val="single" w:sz="4" w:space="0" w:color="000000"/>
              <w:left w:val="single" w:sz="4" w:space="0" w:color="000000"/>
              <w:bottom w:val="single" w:sz="4" w:space="0" w:color="000000"/>
              <w:right w:val="single" w:sz="4" w:space="0" w:color="000000"/>
            </w:tcBorders>
          </w:tcPr>
          <w:p w14:paraId="0BD757BF" w14:textId="6DC16BE7" w:rsidR="00D06914" w:rsidRPr="00123921" w:rsidRDefault="009B44BD" w:rsidP="00037109">
            <w:pPr>
              <w:rPr>
                <w:ins w:id="4460" w:author="lợi đoàn" w:date="2024-11-29T16:16:00Z"/>
                <w:rFonts w:ascii="Times New Roman" w:hAnsi="Times New Roman"/>
                <w:rPrChange w:id="4461" w:author="lợi đoàn" w:date="2024-11-29T16:19:00Z">
                  <w:rPr>
                    <w:ins w:id="4462" w:author="lợi đoàn" w:date="2024-11-29T16:16:00Z"/>
                  </w:rPr>
                </w:rPrChange>
              </w:rPr>
            </w:pPr>
            <w:ins w:id="4463" w:author="lợi đoàn" w:date="2024-11-29T16:16:00Z">
              <w:r w:rsidRPr="00123921">
                <w:rPr>
                  <w:rFonts w:ascii="Times New Roman" w:hAnsi="Times New Roman"/>
                  <w:rPrChange w:id="4464" w:author="lợi đoàn" w:date="2024-11-29T16:19:00Z">
                    <w:rPr/>
                  </w:rPrChange>
                </w:rPr>
                <w:t>is_active</w:t>
              </w:r>
            </w:ins>
          </w:p>
        </w:tc>
        <w:tc>
          <w:tcPr>
            <w:tcW w:w="1585" w:type="dxa"/>
            <w:tcBorders>
              <w:top w:val="single" w:sz="4" w:space="0" w:color="000000"/>
              <w:left w:val="single" w:sz="4" w:space="0" w:color="000000"/>
              <w:bottom w:val="single" w:sz="4" w:space="0" w:color="000000"/>
              <w:right w:val="single" w:sz="4" w:space="0" w:color="000000"/>
            </w:tcBorders>
          </w:tcPr>
          <w:p w14:paraId="5F4DDEBA" w14:textId="6A1223CC" w:rsidR="00D06914" w:rsidRPr="00123921" w:rsidRDefault="00201CEF" w:rsidP="00037109">
            <w:pPr>
              <w:rPr>
                <w:ins w:id="4465" w:author="lợi đoàn" w:date="2024-11-29T16:16:00Z"/>
                <w:rFonts w:ascii="Times New Roman" w:hAnsi="Times New Roman"/>
              </w:rPr>
            </w:pPr>
            <w:ins w:id="4466" w:author="lợi đoàn" w:date="2024-11-29T16:17:00Z">
              <w:r w:rsidRPr="00123921">
                <w:rPr>
                  <w:rFonts w:ascii="Times New Roman" w:hAnsi="Times New Roman"/>
                  <w:rPrChange w:id="4467" w:author="lợi đoàn" w:date="2024-11-29T16:19:00Z">
                    <w:rPr/>
                  </w:rPrChange>
                </w:rPr>
                <w:t>Boolean</w:t>
              </w:r>
            </w:ins>
          </w:p>
        </w:tc>
        <w:tc>
          <w:tcPr>
            <w:tcW w:w="1133" w:type="dxa"/>
            <w:tcBorders>
              <w:top w:val="single" w:sz="4" w:space="0" w:color="000000"/>
              <w:left w:val="single" w:sz="4" w:space="0" w:color="000000"/>
              <w:bottom w:val="single" w:sz="4" w:space="0" w:color="000000"/>
              <w:right w:val="single" w:sz="4" w:space="0" w:color="000000"/>
            </w:tcBorders>
          </w:tcPr>
          <w:p w14:paraId="49666315" w14:textId="0F002741" w:rsidR="00D06914" w:rsidRPr="00123921" w:rsidRDefault="00002388" w:rsidP="00037109">
            <w:pPr>
              <w:rPr>
                <w:ins w:id="4468" w:author="lợi đoàn" w:date="2024-11-29T16:16:00Z"/>
                <w:rFonts w:ascii="Times New Roman" w:hAnsi="Times New Roman"/>
                <w:lang w:val="en-US"/>
                <w:rPrChange w:id="4469" w:author="lợi đoàn" w:date="2024-11-29T16:19:00Z">
                  <w:rPr>
                    <w:ins w:id="4470" w:author="lợi đoàn" w:date="2024-11-29T16:16:00Z"/>
                    <w:rFonts w:ascii="Times New Roman" w:hAnsi="Times New Roman"/>
                  </w:rPr>
                </w:rPrChange>
              </w:rPr>
            </w:pPr>
            <w:ins w:id="4471" w:author="lợi đoàn" w:date="2024-11-29T16:17:00Z">
              <w:r w:rsidRPr="00123921">
                <w:rPr>
                  <w:rFonts w:ascii="Times New Roman" w:hAnsi="Times New Roman"/>
                </w:rPr>
                <w:t>Không</w:t>
              </w:r>
            </w:ins>
          </w:p>
        </w:tc>
        <w:tc>
          <w:tcPr>
            <w:tcW w:w="1556" w:type="dxa"/>
            <w:tcBorders>
              <w:top w:val="single" w:sz="4" w:space="0" w:color="000000"/>
              <w:left w:val="single" w:sz="4" w:space="0" w:color="000000"/>
              <w:bottom w:val="single" w:sz="4" w:space="0" w:color="000000"/>
              <w:right w:val="single" w:sz="4" w:space="0" w:color="000000"/>
            </w:tcBorders>
          </w:tcPr>
          <w:p w14:paraId="77F3EA7A" w14:textId="77777777" w:rsidR="00D06914" w:rsidRPr="00123921" w:rsidRDefault="00D06914" w:rsidP="00037109">
            <w:pPr>
              <w:ind w:left="14"/>
              <w:rPr>
                <w:ins w:id="4472" w:author="lợi đoàn" w:date="2024-11-29T16:16:00Z"/>
                <w:rFonts w:ascii="Times New Roman" w:hAnsi="Times New Roman"/>
              </w:rPr>
            </w:pPr>
          </w:p>
        </w:tc>
        <w:tc>
          <w:tcPr>
            <w:tcW w:w="2972" w:type="dxa"/>
            <w:tcBorders>
              <w:top w:val="single" w:sz="4" w:space="0" w:color="000000"/>
              <w:left w:val="single" w:sz="4" w:space="0" w:color="000000"/>
              <w:bottom w:val="single" w:sz="4" w:space="0" w:color="000000"/>
              <w:right w:val="single" w:sz="4" w:space="0" w:color="000000"/>
            </w:tcBorders>
          </w:tcPr>
          <w:p w14:paraId="63773FF5" w14:textId="2665BE6F" w:rsidR="00D06914" w:rsidRPr="00123921" w:rsidRDefault="00123921" w:rsidP="00037109">
            <w:pPr>
              <w:rPr>
                <w:ins w:id="4473" w:author="lợi đoàn" w:date="2024-11-29T16:16:00Z"/>
                <w:rFonts w:ascii="Times New Roman" w:hAnsi="Times New Roman"/>
              </w:rPr>
            </w:pPr>
            <w:ins w:id="4474" w:author="lợi đoàn" w:date="2024-11-29T16:19:00Z">
              <w:r w:rsidRPr="00123921">
                <w:rPr>
                  <w:rFonts w:ascii="Times New Roman" w:hAnsi="Times New Roman"/>
                  <w:rPrChange w:id="4475" w:author="lợi đoàn" w:date="2024-11-29T16:19:00Z">
                    <w:rPr/>
                  </w:rPrChange>
                </w:rPr>
                <w:t>Tr</w:t>
              </w:r>
              <w:r w:rsidRPr="00123921">
                <w:rPr>
                  <w:rFonts w:ascii="Times New Roman" w:hAnsi="Times New Roman"/>
                  <w:rPrChange w:id="4476" w:author="lợi đoàn" w:date="2024-11-29T16:19:00Z">
                    <w:rPr>
                      <w:rFonts w:ascii="Cambria" w:hAnsi="Cambria" w:cs="Cambria"/>
                    </w:rPr>
                  </w:rPrChange>
                </w:rPr>
                <w:t>ạ</w:t>
              </w:r>
              <w:r w:rsidRPr="00123921">
                <w:rPr>
                  <w:rFonts w:ascii="Times New Roman" w:hAnsi="Times New Roman"/>
                  <w:rPrChange w:id="4477" w:author="lợi đoàn" w:date="2024-11-29T16:19:00Z">
                    <w:rPr/>
                  </w:rPrChange>
                </w:rPr>
                <w:t>ng th</w:t>
              </w:r>
              <w:r w:rsidRPr="00123921">
                <w:rPr>
                  <w:rFonts w:ascii="Times New Roman" w:hAnsi="Times New Roman"/>
                  <w:rPrChange w:id="4478" w:author="lợi đoàn" w:date="2024-11-29T16:19:00Z">
                    <w:rPr>
                      <w:rFonts w:cs="VNI-Times"/>
                    </w:rPr>
                  </w:rPrChange>
                </w:rPr>
                <w:t>á</w:t>
              </w:r>
              <w:r w:rsidRPr="00123921">
                <w:rPr>
                  <w:rFonts w:ascii="Times New Roman" w:hAnsi="Times New Roman"/>
                  <w:rPrChange w:id="4479" w:author="lợi đoàn" w:date="2024-11-29T16:19:00Z">
                    <w:rPr/>
                  </w:rPrChange>
                </w:rPr>
                <w:t>i ho</w:t>
              </w:r>
              <w:r w:rsidRPr="00123921">
                <w:rPr>
                  <w:rFonts w:ascii="Times New Roman" w:hAnsi="Times New Roman"/>
                  <w:rPrChange w:id="4480" w:author="lợi đoàn" w:date="2024-11-29T16:19:00Z">
                    <w:rPr>
                      <w:rFonts w:ascii="Cambria" w:hAnsi="Cambria" w:cs="Cambria"/>
                    </w:rPr>
                  </w:rPrChange>
                </w:rPr>
                <w:t>ạ</w:t>
              </w:r>
              <w:r w:rsidRPr="00123921">
                <w:rPr>
                  <w:rFonts w:ascii="Times New Roman" w:hAnsi="Times New Roman"/>
                  <w:rPrChange w:id="4481" w:author="lợi đoàn" w:date="2024-11-29T16:19:00Z">
                    <w:rPr/>
                  </w:rPrChange>
                </w:rPr>
                <w:t xml:space="preserve">t </w:t>
              </w:r>
              <w:r w:rsidRPr="00123921">
                <w:rPr>
                  <w:rFonts w:ascii="Times New Roman" w:hAnsi="Times New Roman"/>
                  <w:rPrChange w:id="4482" w:author="lợi đoàn" w:date="2024-11-29T16:19:00Z">
                    <w:rPr>
                      <w:rFonts w:cs="VNI-Times"/>
                    </w:rPr>
                  </w:rPrChange>
                </w:rPr>
                <w:t>đ</w:t>
              </w:r>
              <w:r w:rsidRPr="00123921">
                <w:rPr>
                  <w:rFonts w:ascii="Times New Roman" w:hAnsi="Times New Roman"/>
                  <w:rPrChange w:id="4483" w:author="lợi đoàn" w:date="2024-11-29T16:19:00Z">
                    <w:rPr>
                      <w:rFonts w:ascii="Cambria" w:hAnsi="Cambria" w:cs="Cambria"/>
                    </w:rPr>
                  </w:rPrChange>
                </w:rPr>
                <w:t>ộ</w:t>
              </w:r>
              <w:r w:rsidRPr="00123921">
                <w:rPr>
                  <w:rFonts w:ascii="Times New Roman" w:hAnsi="Times New Roman"/>
                  <w:rPrChange w:id="4484" w:author="lợi đoàn" w:date="2024-11-29T16:19:00Z">
                    <w:rPr/>
                  </w:rPrChange>
                </w:rPr>
                <w:t>ng</w:t>
              </w:r>
            </w:ins>
          </w:p>
        </w:tc>
      </w:tr>
      <w:tr w:rsidR="00D06914" w:rsidRPr="0002668E" w14:paraId="43BCD182" w14:textId="77777777" w:rsidTr="00037109">
        <w:trPr>
          <w:trHeight w:val="398"/>
          <w:ins w:id="4485" w:author="lợi đoàn" w:date="2024-11-29T16:16:00Z"/>
        </w:trPr>
        <w:tc>
          <w:tcPr>
            <w:tcW w:w="1820" w:type="dxa"/>
            <w:tcBorders>
              <w:top w:val="single" w:sz="4" w:space="0" w:color="000000"/>
              <w:left w:val="single" w:sz="4" w:space="0" w:color="000000"/>
              <w:bottom w:val="single" w:sz="4" w:space="0" w:color="000000"/>
              <w:right w:val="single" w:sz="4" w:space="0" w:color="000000"/>
            </w:tcBorders>
          </w:tcPr>
          <w:p w14:paraId="3ACDE57E" w14:textId="6A77F10C" w:rsidR="00D06914" w:rsidRPr="00123921" w:rsidRDefault="009B44BD" w:rsidP="00037109">
            <w:pPr>
              <w:rPr>
                <w:ins w:id="4486" w:author="lợi đoàn" w:date="2024-11-29T16:16:00Z"/>
                <w:rFonts w:ascii="Times New Roman" w:hAnsi="Times New Roman"/>
                <w:rPrChange w:id="4487" w:author="lợi đoàn" w:date="2024-11-29T16:19:00Z">
                  <w:rPr>
                    <w:ins w:id="4488" w:author="lợi đoàn" w:date="2024-11-29T16:16:00Z"/>
                  </w:rPr>
                </w:rPrChange>
              </w:rPr>
            </w:pPr>
            <w:ins w:id="4489" w:author="lợi đoàn" w:date="2024-11-29T16:16:00Z">
              <w:r w:rsidRPr="00123921">
                <w:rPr>
                  <w:rFonts w:ascii="Times New Roman" w:hAnsi="Times New Roman"/>
                  <w:rPrChange w:id="4490" w:author="lợi đoàn" w:date="2024-11-29T16:19:00Z">
                    <w:rPr/>
                  </w:rPrChange>
                </w:rPr>
                <w:t>cccd_id</w:t>
              </w:r>
            </w:ins>
          </w:p>
        </w:tc>
        <w:tc>
          <w:tcPr>
            <w:tcW w:w="1585" w:type="dxa"/>
            <w:tcBorders>
              <w:top w:val="single" w:sz="4" w:space="0" w:color="000000"/>
              <w:left w:val="single" w:sz="4" w:space="0" w:color="000000"/>
              <w:bottom w:val="single" w:sz="4" w:space="0" w:color="000000"/>
              <w:right w:val="single" w:sz="4" w:space="0" w:color="000000"/>
            </w:tcBorders>
          </w:tcPr>
          <w:p w14:paraId="07E9D83C" w14:textId="3885C286" w:rsidR="00D06914" w:rsidRPr="00123921" w:rsidRDefault="00201CEF" w:rsidP="00037109">
            <w:pPr>
              <w:rPr>
                <w:ins w:id="4491" w:author="lợi đoàn" w:date="2024-11-29T16:16:00Z"/>
                <w:rFonts w:ascii="Times New Roman" w:hAnsi="Times New Roman"/>
              </w:rPr>
            </w:pPr>
            <w:ins w:id="4492" w:author="lợi đoàn" w:date="2024-11-29T16:17:00Z">
              <w:r w:rsidRPr="00123921">
                <w:rPr>
                  <w:rFonts w:ascii="Times New Roman" w:hAnsi="Times New Roman"/>
                  <w:rPrChange w:id="4493" w:author="lợi đoàn" w:date="2024-11-29T16:19:00Z">
                    <w:rPr/>
                  </w:rPrChange>
                </w:rPr>
                <w:t>BigInteger</w:t>
              </w:r>
            </w:ins>
          </w:p>
        </w:tc>
        <w:tc>
          <w:tcPr>
            <w:tcW w:w="1133" w:type="dxa"/>
            <w:tcBorders>
              <w:top w:val="single" w:sz="4" w:space="0" w:color="000000"/>
              <w:left w:val="single" w:sz="4" w:space="0" w:color="000000"/>
              <w:bottom w:val="single" w:sz="4" w:space="0" w:color="000000"/>
              <w:right w:val="single" w:sz="4" w:space="0" w:color="000000"/>
            </w:tcBorders>
          </w:tcPr>
          <w:p w14:paraId="311937E3" w14:textId="6A66A39C" w:rsidR="00D06914" w:rsidRPr="00123921" w:rsidRDefault="00002388" w:rsidP="00037109">
            <w:pPr>
              <w:rPr>
                <w:ins w:id="4494" w:author="lợi đoàn" w:date="2024-11-29T16:16:00Z"/>
                <w:rFonts w:ascii="Times New Roman" w:hAnsi="Times New Roman"/>
                <w:lang w:val="en-US"/>
                <w:rPrChange w:id="4495" w:author="lợi đoàn" w:date="2024-11-29T16:19:00Z">
                  <w:rPr>
                    <w:ins w:id="4496" w:author="lợi đoàn" w:date="2024-11-29T16:16:00Z"/>
                    <w:rFonts w:ascii="Times New Roman" w:hAnsi="Times New Roman"/>
                  </w:rPr>
                </w:rPrChange>
              </w:rPr>
            </w:pPr>
            <w:ins w:id="4497" w:author="lợi đoàn" w:date="2024-11-29T16:17:00Z">
              <w:r w:rsidRPr="00123921">
                <w:rPr>
                  <w:rFonts w:ascii="Times New Roman" w:hAnsi="Times New Roman"/>
                </w:rPr>
                <w:t>Có</w:t>
              </w:r>
            </w:ins>
          </w:p>
        </w:tc>
        <w:tc>
          <w:tcPr>
            <w:tcW w:w="1556" w:type="dxa"/>
            <w:tcBorders>
              <w:top w:val="single" w:sz="4" w:space="0" w:color="000000"/>
              <w:left w:val="single" w:sz="4" w:space="0" w:color="000000"/>
              <w:bottom w:val="single" w:sz="4" w:space="0" w:color="000000"/>
              <w:right w:val="single" w:sz="4" w:space="0" w:color="000000"/>
            </w:tcBorders>
          </w:tcPr>
          <w:p w14:paraId="2F81BAE2" w14:textId="77777777" w:rsidR="00D06914" w:rsidRPr="00123921" w:rsidRDefault="00D06914" w:rsidP="00037109">
            <w:pPr>
              <w:ind w:left="14"/>
              <w:rPr>
                <w:ins w:id="4498" w:author="lợi đoàn" w:date="2024-11-29T16:16:00Z"/>
                <w:rFonts w:ascii="Times New Roman" w:hAnsi="Times New Roman"/>
              </w:rPr>
            </w:pPr>
          </w:p>
        </w:tc>
        <w:tc>
          <w:tcPr>
            <w:tcW w:w="2972" w:type="dxa"/>
            <w:tcBorders>
              <w:top w:val="single" w:sz="4" w:space="0" w:color="000000"/>
              <w:left w:val="single" w:sz="4" w:space="0" w:color="000000"/>
              <w:bottom w:val="single" w:sz="4" w:space="0" w:color="000000"/>
              <w:right w:val="single" w:sz="4" w:space="0" w:color="000000"/>
            </w:tcBorders>
          </w:tcPr>
          <w:p w14:paraId="1EEB4B84" w14:textId="6806BBC0" w:rsidR="00D06914" w:rsidRPr="00123921" w:rsidRDefault="00123921" w:rsidP="00037109">
            <w:pPr>
              <w:rPr>
                <w:ins w:id="4499" w:author="lợi đoàn" w:date="2024-11-29T16:16:00Z"/>
                <w:rFonts w:ascii="Times New Roman" w:hAnsi="Times New Roman"/>
              </w:rPr>
            </w:pPr>
            <w:ins w:id="4500" w:author="lợi đoàn" w:date="2024-11-29T16:19:00Z">
              <w:r w:rsidRPr="00123921">
                <w:rPr>
                  <w:rFonts w:ascii="Times New Roman" w:hAnsi="Times New Roman"/>
                  <w:rPrChange w:id="4501" w:author="lợi đoàn" w:date="2024-11-29T16:19:00Z">
                    <w:rPr/>
                  </w:rPrChange>
                </w:rPr>
                <w:t>CCCD (Ch</w:t>
              </w:r>
              <w:r w:rsidRPr="00123921">
                <w:rPr>
                  <w:rFonts w:ascii="Times New Roman" w:hAnsi="Times New Roman"/>
                  <w:rPrChange w:id="4502" w:author="lợi đoàn" w:date="2024-11-29T16:19:00Z">
                    <w:rPr>
                      <w:rFonts w:ascii="Cambria" w:hAnsi="Cambria" w:cs="Cambria"/>
                    </w:rPr>
                  </w:rPrChange>
                </w:rPr>
                <w:t>ứ</w:t>
              </w:r>
              <w:r w:rsidRPr="00123921">
                <w:rPr>
                  <w:rFonts w:ascii="Times New Roman" w:hAnsi="Times New Roman"/>
                  <w:rPrChange w:id="4503" w:author="lợi đoàn" w:date="2024-11-29T16:19:00Z">
                    <w:rPr/>
                  </w:rPrChange>
                </w:rPr>
                <w:t>ng minh nh</w:t>
              </w:r>
              <w:r w:rsidRPr="00123921">
                <w:rPr>
                  <w:rFonts w:ascii="Times New Roman" w:hAnsi="Times New Roman"/>
                  <w:rPrChange w:id="4504" w:author="lợi đoàn" w:date="2024-11-29T16:19:00Z">
                    <w:rPr>
                      <w:rFonts w:cs="VNI-Times"/>
                    </w:rPr>
                  </w:rPrChange>
                </w:rPr>
                <w:t>â</w:t>
              </w:r>
              <w:r w:rsidRPr="00123921">
                <w:rPr>
                  <w:rFonts w:ascii="Times New Roman" w:hAnsi="Times New Roman"/>
                  <w:rPrChange w:id="4505" w:author="lợi đoàn" w:date="2024-11-29T16:19:00Z">
                    <w:rPr/>
                  </w:rPrChange>
                </w:rPr>
                <w:t>n d</w:t>
              </w:r>
              <w:r w:rsidRPr="00123921">
                <w:rPr>
                  <w:rFonts w:ascii="Times New Roman" w:hAnsi="Times New Roman"/>
                  <w:rPrChange w:id="4506" w:author="lợi đoàn" w:date="2024-11-29T16:19:00Z">
                    <w:rPr>
                      <w:rFonts w:cs="VNI-Times"/>
                    </w:rPr>
                  </w:rPrChange>
                </w:rPr>
                <w:t>â</w:t>
              </w:r>
              <w:r w:rsidRPr="00123921">
                <w:rPr>
                  <w:rFonts w:ascii="Times New Roman" w:hAnsi="Times New Roman"/>
                  <w:rPrChange w:id="4507" w:author="lợi đoàn" w:date="2024-11-29T16:19:00Z">
                    <w:rPr/>
                  </w:rPrChange>
                </w:rPr>
                <w:t>n)</w:t>
              </w:r>
            </w:ins>
          </w:p>
        </w:tc>
      </w:tr>
      <w:tr w:rsidR="00D06914" w:rsidRPr="0002668E" w14:paraId="35A0BC56" w14:textId="77777777" w:rsidTr="00037109">
        <w:trPr>
          <w:trHeight w:val="398"/>
          <w:ins w:id="4508" w:author="lợi đoàn" w:date="2024-11-29T16:16:00Z"/>
        </w:trPr>
        <w:tc>
          <w:tcPr>
            <w:tcW w:w="1820" w:type="dxa"/>
            <w:tcBorders>
              <w:top w:val="single" w:sz="4" w:space="0" w:color="000000"/>
              <w:left w:val="single" w:sz="4" w:space="0" w:color="000000"/>
              <w:bottom w:val="single" w:sz="4" w:space="0" w:color="000000"/>
              <w:right w:val="single" w:sz="4" w:space="0" w:color="000000"/>
            </w:tcBorders>
          </w:tcPr>
          <w:p w14:paraId="38D7CC90" w14:textId="3F909921" w:rsidR="00D06914" w:rsidRPr="00123921" w:rsidRDefault="009B44BD" w:rsidP="00037109">
            <w:pPr>
              <w:rPr>
                <w:ins w:id="4509" w:author="lợi đoàn" w:date="2024-11-29T16:16:00Z"/>
                <w:rFonts w:ascii="Times New Roman" w:hAnsi="Times New Roman"/>
                <w:rPrChange w:id="4510" w:author="lợi đoàn" w:date="2024-11-29T16:19:00Z">
                  <w:rPr>
                    <w:ins w:id="4511" w:author="lợi đoàn" w:date="2024-11-29T16:16:00Z"/>
                  </w:rPr>
                </w:rPrChange>
              </w:rPr>
            </w:pPr>
            <w:ins w:id="4512" w:author="lợi đoàn" w:date="2024-11-29T16:16:00Z">
              <w:r w:rsidRPr="00123921">
                <w:rPr>
                  <w:rFonts w:ascii="Times New Roman" w:hAnsi="Times New Roman"/>
                  <w:rPrChange w:id="4513" w:author="lợi đoàn" w:date="2024-11-29T16:19:00Z">
                    <w:rPr/>
                  </w:rPrChange>
                </w:rPr>
                <w:t>created_at</w:t>
              </w:r>
            </w:ins>
          </w:p>
        </w:tc>
        <w:tc>
          <w:tcPr>
            <w:tcW w:w="1585" w:type="dxa"/>
            <w:tcBorders>
              <w:top w:val="single" w:sz="4" w:space="0" w:color="000000"/>
              <w:left w:val="single" w:sz="4" w:space="0" w:color="000000"/>
              <w:bottom w:val="single" w:sz="4" w:space="0" w:color="000000"/>
              <w:right w:val="single" w:sz="4" w:space="0" w:color="000000"/>
            </w:tcBorders>
          </w:tcPr>
          <w:p w14:paraId="49CF76D2" w14:textId="27FE4B73" w:rsidR="00D06914" w:rsidRPr="00123921" w:rsidRDefault="00201CEF" w:rsidP="00037109">
            <w:pPr>
              <w:rPr>
                <w:ins w:id="4514" w:author="lợi đoàn" w:date="2024-11-29T16:16:00Z"/>
                <w:rFonts w:ascii="Times New Roman" w:hAnsi="Times New Roman"/>
              </w:rPr>
            </w:pPr>
            <w:ins w:id="4515" w:author="lợi đoàn" w:date="2024-11-29T16:17:00Z">
              <w:r w:rsidRPr="00123921">
                <w:rPr>
                  <w:rFonts w:ascii="Times New Roman" w:hAnsi="Times New Roman"/>
                  <w:rPrChange w:id="4516" w:author="lợi đoàn" w:date="2024-11-29T16:19:00Z">
                    <w:rPr/>
                  </w:rPrChange>
                </w:rPr>
                <w:t>DateTime</w:t>
              </w:r>
            </w:ins>
          </w:p>
        </w:tc>
        <w:tc>
          <w:tcPr>
            <w:tcW w:w="1133" w:type="dxa"/>
            <w:tcBorders>
              <w:top w:val="single" w:sz="4" w:space="0" w:color="000000"/>
              <w:left w:val="single" w:sz="4" w:space="0" w:color="000000"/>
              <w:bottom w:val="single" w:sz="4" w:space="0" w:color="000000"/>
              <w:right w:val="single" w:sz="4" w:space="0" w:color="000000"/>
            </w:tcBorders>
          </w:tcPr>
          <w:p w14:paraId="370E2D35" w14:textId="11BB08F1" w:rsidR="00D06914" w:rsidRPr="00123921" w:rsidRDefault="00002388" w:rsidP="00037109">
            <w:pPr>
              <w:rPr>
                <w:ins w:id="4517" w:author="lợi đoàn" w:date="2024-11-29T16:16:00Z"/>
                <w:rFonts w:ascii="Times New Roman" w:hAnsi="Times New Roman"/>
              </w:rPr>
            </w:pPr>
            <w:ins w:id="4518" w:author="lợi đoàn" w:date="2024-11-29T16:17:00Z">
              <w:r w:rsidRPr="00123921">
                <w:rPr>
                  <w:rFonts w:ascii="Times New Roman" w:hAnsi="Times New Roman"/>
                  <w:rPrChange w:id="4519" w:author="lợi đoàn" w:date="2024-11-29T16:19:00Z">
                    <w:rPr/>
                  </w:rPrChange>
                </w:rPr>
                <w:t>Không</w:t>
              </w:r>
            </w:ins>
          </w:p>
        </w:tc>
        <w:tc>
          <w:tcPr>
            <w:tcW w:w="1556" w:type="dxa"/>
            <w:tcBorders>
              <w:top w:val="single" w:sz="4" w:space="0" w:color="000000"/>
              <w:left w:val="single" w:sz="4" w:space="0" w:color="000000"/>
              <w:bottom w:val="single" w:sz="4" w:space="0" w:color="000000"/>
              <w:right w:val="single" w:sz="4" w:space="0" w:color="000000"/>
            </w:tcBorders>
          </w:tcPr>
          <w:p w14:paraId="35E918B4" w14:textId="77777777" w:rsidR="00D06914" w:rsidRPr="00123921" w:rsidRDefault="00D06914" w:rsidP="00037109">
            <w:pPr>
              <w:ind w:left="14"/>
              <w:rPr>
                <w:ins w:id="4520" w:author="lợi đoàn" w:date="2024-11-29T16:16:00Z"/>
                <w:rFonts w:ascii="Times New Roman" w:hAnsi="Times New Roman"/>
              </w:rPr>
            </w:pPr>
          </w:p>
        </w:tc>
        <w:tc>
          <w:tcPr>
            <w:tcW w:w="2972" w:type="dxa"/>
            <w:tcBorders>
              <w:top w:val="single" w:sz="4" w:space="0" w:color="000000"/>
              <w:left w:val="single" w:sz="4" w:space="0" w:color="000000"/>
              <w:bottom w:val="single" w:sz="4" w:space="0" w:color="000000"/>
              <w:right w:val="single" w:sz="4" w:space="0" w:color="000000"/>
            </w:tcBorders>
          </w:tcPr>
          <w:p w14:paraId="4A65920C" w14:textId="7DFC7D0A" w:rsidR="00D06914" w:rsidRPr="00123921" w:rsidRDefault="00123921" w:rsidP="00037109">
            <w:pPr>
              <w:rPr>
                <w:ins w:id="4521" w:author="lợi đoàn" w:date="2024-11-29T16:16:00Z"/>
                <w:rFonts w:ascii="Times New Roman" w:hAnsi="Times New Roman"/>
              </w:rPr>
            </w:pPr>
            <w:ins w:id="4522" w:author="lợi đoàn" w:date="2024-11-29T16:19:00Z">
              <w:r w:rsidRPr="00123921">
                <w:rPr>
                  <w:rFonts w:ascii="Times New Roman" w:hAnsi="Times New Roman"/>
                  <w:rPrChange w:id="4523" w:author="lợi đoàn" w:date="2024-11-29T16:19:00Z">
                    <w:rPr/>
                  </w:rPrChange>
                </w:rPr>
                <w:t>Ngày t</w:t>
              </w:r>
              <w:r w:rsidRPr="00123921">
                <w:rPr>
                  <w:rFonts w:ascii="Times New Roman" w:hAnsi="Times New Roman"/>
                  <w:rPrChange w:id="4524" w:author="lợi đoàn" w:date="2024-11-29T16:19:00Z">
                    <w:rPr>
                      <w:rFonts w:ascii="Cambria" w:hAnsi="Cambria" w:cs="Cambria"/>
                    </w:rPr>
                  </w:rPrChange>
                </w:rPr>
                <w:t>ạ</w:t>
              </w:r>
              <w:r w:rsidRPr="00123921">
                <w:rPr>
                  <w:rFonts w:ascii="Times New Roman" w:hAnsi="Times New Roman"/>
                  <w:rPrChange w:id="4525" w:author="lợi đoàn" w:date="2024-11-29T16:19:00Z">
                    <w:rPr/>
                  </w:rPrChange>
                </w:rPr>
                <w:t>o t</w:t>
              </w:r>
              <w:r w:rsidRPr="00123921">
                <w:rPr>
                  <w:rFonts w:ascii="Times New Roman" w:hAnsi="Times New Roman"/>
                  <w:rPrChange w:id="4526" w:author="lợi đoàn" w:date="2024-11-29T16:19:00Z">
                    <w:rPr>
                      <w:rFonts w:cs="VNI-Times"/>
                    </w:rPr>
                  </w:rPrChange>
                </w:rPr>
                <w:t>à</w:t>
              </w:r>
              <w:r w:rsidRPr="00123921">
                <w:rPr>
                  <w:rFonts w:ascii="Times New Roman" w:hAnsi="Times New Roman"/>
                  <w:rPrChange w:id="4527" w:author="lợi đoàn" w:date="2024-11-29T16:19:00Z">
                    <w:rPr/>
                  </w:rPrChange>
                </w:rPr>
                <w:t>i kho</w:t>
              </w:r>
              <w:r w:rsidRPr="00123921">
                <w:rPr>
                  <w:rFonts w:ascii="Times New Roman" w:hAnsi="Times New Roman"/>
                  <w:rPrChange w:id="4528" w:author="lợi đoàn" w:date="2024-11-29T16:19:00Z">
                    <w:rPr>
                      <w:rFonts w:ascii="Cambria" w:hAnsi="Cambria" w:cs="Cambria"/>
                    </w:rPr>
                  </w:rPrChange>
                </w:rPr>
                <w:t>ả</w:t>
              </w:r>
              <w:r w:rsidRPr="00123921">
                <w:rPr>
                  <w:rFonts w:ascii="Times New Roman" w:hAnsi="Times New Roman"/>
                  <w:rPrChange w:id="4529" w:author="lợi đoàn" w:date="2024-11-29T16:19:00Z">
                    <w:rPr/>
                  </w:rPrChange>
                </w:rPr>
                <w:t>n</w:t>
              </w:r>
            </w:ins>
          </w:p>
        </w:tc>
      </w:tr>
      <w:tr w:rsidR="009B44BD" w:rsidRPr="0002668E" w14:paraId="79499FDD" w14:textId="77777777" w:rsidTr="00037109">
        <w:trPr>
          <w:trHeight w:val="398"/>
          <w:ins w:id="4530" w:author="lợi đoàn" w:date="2024-11-29T16:16:00Z"/>
        </w:trPr>
        <w:tc>
          <w:tcPr>
            <w:tcW w:w="1820" w:type="dxa"/>
            <w:tcBorders>
              <w:top w:val="single" w:sz="4" w:space="0" w:color="000000"/>
              <w:left w:val="single" w:sz="4" w:space="0" w:color="000000"/>
              <w:bottom w:val="single" w:sz="4" w:space="0" w:color="000000"/>
              <w:right w:val="single" w:sz="4" w:space="0" w:color="000000"/>
            </w:tcBorders>
          </w:tcPr>
          <w:p w14:paraId="7D10BF1A" w14:textId="31606D9E" w:rsidR="009B44BD" w:rsidRPr="00123921" w:rsidRDefault="009B44BD" w:rsidP="00037109">
            <w:pPr>
              <w:rPr>
                <w:ins w:id="4531" w:author="lợi đoàn" w:date="2024-11-29T16:16:00Z"/>
                <w:rFonts w:ascii="Times New Roman" w:hAnsi="Times New Roman"/>
                <w:rPrChange w:id="4532" w:author="lợi đoàn" w:date="2024-11-29T16:19:00Z">
                  <w:rPr>
                    <w:ins w:id="4533" w:author="lợi đoàn" w:date="2024-11-29T16:16:00Z"/>
                  </w:rPr>
                </w:rPrChange>
              </w:rPr>
            </w:pPr>
            <w:ins w:id="4534" w:author="lợi đoàn" w:date="2024-11-29T16:16:00Z">
              <w:r w:rsidRPr="00123921">
                <w:rPr>
                  <w:rFonts w:ascii="Times New Roman" w:hAnsi="Times New Roman"/>
                  <w:rPrChange w:id="4535" w:author="lợi đoàn" w:date="2024-11-29T16:19:00Z">
                    <w:rPr/>
                  </w:rPrChange>
                </w:rPr>
                <w:t>updated_at</w:t>
              </w:r>
            </w:ins>
          </w:p>
        </w:tc>
        <w:tc>
          <w:tcPr>
            <w:tcW w:w="1585" w:type="dxa"/>
            <w:tcBorders>
              <w:top w:val="single" w:sz="4" w:space="0" w:color="000000"/>
              <w:left w:val="single" w:sz="4" w:space="0" w:color="000000"/>
              <w:bottom w:val="single" w:sz="4" w:space="0" w:color="000000"/>
              <w:right w:val="single" w:sz="4" w:space="0" w:color="000000"/>
            </w:tcBorders>
          </w:tcPr>
          <w:p w14:paraId="06804B6C" w14:textId="5017355B" w:rsidR="009B44BD" w:rsidRPr="00123921" w:rsidRDefault="00002388" w:rsidP="00037109">
            <w:pPr>
              <w:rPr>
                <w:ins w:id="4536" w:author="lợi đoàn" w:date="2024-11-29T16:16:00Z"/>
                <w:rFonts w:ascii="Times New Roman" w:hAnsi="Times New Roman"/>
              </w:rPr>
            </w:pPr>
            <w:ins w:id="4537" w:author="lợi đoàn" w:date="2024-11-29T16:17:00Z">
              <w:r w:rsidRPr="00123921">
                <w:rPr>
                  <w:rFonts w:ascii="Times New Roman" w:hAnsi="Times New Roman"/>
                  <w:rPrChange w:id="4538" w:author="lợi đoàn" w:date="2024-11-29T16:19:00Z">
                    <w:rPr/>
                  </w:rPrChange>
                </w:rPr>
                <w:t>DateTime</w:t>
              </w:r>
            </w:ins>
          </w:p>
        </w:tc>
        <w:tc>
          <w:tcPr>
            <w:tcW w:w="1133" w:type="dxa"/>
            <w:tcBorders>
              <w:top w:val="single" w:sz="4" w:space="0" w:color="000000"/>
              <w:left w:val="single" w:sz="4" w:space="0" w:color="000000"/>
              <w:bottom w:val="single" w:sz="4" w:space="0" w:color="000000"/>
              <w:right w:val="single" w:sz="4" w:space="0" w:color="000000"/>
            </w:tcBorders>
          </w:tcPr>
          <w:p w14:paraId="02DA3532" w14:textId="7320C1D8" w:rsidR="009B44BD" w:rsidRPr="00123921" w:rsidRDefault="00002388" w:rsidP="00037109">
            <w:pPr>
              <w:rPr>
                <w:ins w:id="4539" w:author="lợi đoàn" w:date="2024-11-29T16:16:00Z"/>
                <w:rFonts w:ascii="Times New Roman" w:hAnsi="Times New Roman"/>
              </w:rPr>
            </w:pPr>
            <w:ins w:id="4540" w:author="lợi đoàn" w:date="2024-11-29T16:17:00Z">
              <w:r w:rsidRPr="00123921">
                <w:rPr>
                  <w:rFonts w:ascii="Times New Roman" w:hAnsi="Times New Roman"/>
                  <w:rPrChange w:id="4541" w:author="lợi đoàn" w:date="2024-11-29T16:19:00Z">
                    <w:rPr/>
                  </w:rPrChange>
                </w:rPr>
                <w:t>Không</w:t>
              </w:r>
            </w:ins>
          </w:p>
        </w:tc>
        <w:tc>
          <w:tcPr>
            <w:tcW w:w="1556" w:type="dxa"/>
            <w:tcBorders>
              <w:top w:val="single" w:sz="4" w:space="0" w:color="000000"/>
              <w:left w:val="single" w:sz="4" w:space="0" w:color="000000"/>
              <w:bottom w:val="single" w:sz="4" w:space="0" w:color="000000"/>
              <w:right w:val="single" w:sz="4" w:space="0" w:color="000000"/>
            </w:tcBorders>
          </w:tcPr>
          <w:p w14:paraId="0837732B" w14:textId="77777777" w:rsidR="009B44BD" w:rsidRPr="00123921" w:rsidRDefault="009B44BD" w:rsidP="00037109">
            <w:pPr>
              <w:ind w:left="14"/>
              <w:rPr>
                <w:ins w:id="4542" w:author="lợi đoàn" w:date="2024-11-29T16:16:00Z"/>
                <w:rFonts w:ascii="Times New Roman" w:hAnsi="Times New Roman"/>
              </w:rPr>
            </w:pPr>
          </w:p>
        </w:tc>
        <w:tc>
          <w:tcPr>
            <w:tcW w:w="2972" w:type="dxa"/>
            <w:tcBorders>
              <w:top w:val="single" w:sz="4" w:space="0" w:color="000000"/>
              <w:left w:val="single" w:sz="4" w:space="0" w:color="000000"/>
              <w:bottom w:val="single" w:sz="4" w:space="0" w:color="000000"/>
              <w:right w:val="single" w:sz="4" w:space="0" w:color="000000"/>
            </w:tcBorders>
          </w:tcPr>
          <w:p w14:paraId="5249EE59" w14:textId="1530543C" w:rsidR="009B44BD" w:rsidRPr="00123921" w:rsidRDefault="00123921" w:rsidP="00037109">
            <w:pPr>
              <w:rPr>
                <w:ins w:id="4543" w:author="lợi đoàn" w:date="2024-11-29T16:16:00Z"/>
                <w:rFonts w:ascii="Times New Roman" w:hAnsi="Times New Roman"/>
              </w:rPr>
            </w:pPr>
            <w:ins w:id="4544" w:author="lợi đoàn" w:date="2024-11-29T16:19:00Z">
              <w:r w:rsidRPr="00123921">
                <w:rPr>
                  <w:rFonts w:ascii="Times New Roman" w:hAnsi="Times New Roman"/>
                  <w:rPrChange w:id="4545" w:author="lợi đoàn" w:date="2024-11-29T16:19:00Z">
                    <w:rPr/>
                  </w:rPrChange>
                </w:rPr>
                <w:t>Ngày c</w:t>
              </w:r>
              <w:r w:rsidRPr="00123921">
                <w:rPr>
                  <w:rFonts w:ascii="Times New Roman" w:hAnsi="Times New Roman"/>
                  <w:rPrChange w:id="4546" w:author="lợi đoàn" w:date="2024-11-29T16:19:00Z">
                    <w:rPr>
                      <w:rFonts w:ascii="Cambria" w:hAnsi="Cambria" w:cs="Cambria"/>
                    </w:rPr>
                  </w:rPrChange>
                </w:rPr>
                <w:t>ậ</w:t>
              </w:r>
              <w:r w:rsidRPr="00123921">
                <w:rPr>
                  <w:rFonts w:ascii="Times New Roman" w:hAnsi="Times New Roman"/>
                  <w:rPrChange w:id="4547" w:author="lợi đoàn" w:date="2024-11-29T16:19:00Z">
                    <w:rPr/>
                  </w:rPrChange>
                </w:rPr>
                <w:t>p nh</w:t>
              </w:r>
              <w:r w:rsidRPr="00123921">
                <w:rPr>
                  <w:rFonts w:ascii="Times New Roman" w:hAnsi="Times New Roman"/>
                  <w:rPrChange w:id="4548" w:author="lợi đoàn" w:date="2024-11-29T16:19:00Z">
                    <w:rPr>
                      <w:rFonts w:ascii="Cambria" w:hAnsi="Cambria" w:cs="Cambria"/>
                    </w:rPr>
                  </w:rPrChange>
                </w:rPr>
                <w:t>ậ</w:t>
              </w:r>
              <w:r w:rsidRPr="00123921">
                <w:rPr>
                  <w:rFonts w:ascii="Times New Roman" w:hAnsi="Times New Roman"/>
                  <w:rPrChange w:id="4549" w:author="lợi đoàn" w:date="2024-11-29T16:19:00Z">
                    <w:rPr/>
                  </w:rPrChange>
                </w:rPr>
                <w:t>t t</w:t>
              </w:r>
              <w:r w:rsidRPr="00123921">
                <w:rPr>
                  <w:rFonts w:ascii="Times New Roman" w:hAnsi="Times New Roman"/>
                  <w:rPrChange w:id="4550" w:author="lợi đoàn" w:date="2024-11-29T16:19:00Z">
                    <w:rPr>
                      <w:rFonts w:cs="VNI-Times"/>
                    </w:rPr>
                  </w:rPrChange>
                </w:rPr>
                <w:t>à</w:t>
              </w:r>
              <w:r w:rsidRPr="00123921">
                <w:rPr>
                  <w:rFonts w:ascii="Times New Roman" w:hAnsi="Times New Roman"/>
                  <w:rPrChange w:id="4551" w:author="lợi đoàn" w:date="2024-11-29T16:19:00Z">
                    <w:rPr/>
                  </w:rPrChange>
                </w:rPr>
                <w:t>i kho</w:t>
              </w:r>
              <w:r w:rsidRPr="00123921">
                <w:rPr>
                  <w:rFonts w:ascii="Times New Roman" w:hAnsi="Times New Roman"/>
                  <w:rPrChange w:id="4552" w:author="lợi đoàn" w:date="2024-11-29T16:19:00Z">
                    <w:rPr>
                      <w:rFonts w:ascii="Cambria" w:hAnsi="Cambria" w:cs="Cambria"/>
                    </w:rPr>
                  </w:rPrChange>
                </w:rPr>
                <w:t>ả</w:t>
              </w:r>
              <w:r w:rsidRPr="00123921">
                <w:rPr>
                  <w:rFonts w:ascii="Times New Roman" w:hAnsi="Times New Roman"/>
                  <w:rPrChange w:id="4553" w:author="lợi đoàn" w:date="2024-11-29T16:19:00Z">
                    <w:rPr/>
                  </w:rPrChange>
                </w:rPr>
                <w:t>n</w:t>
              </w:r>
            </w:ins>
          </w:p>
        </w:tc>
      </w:tr>
    </w:tbl>
    <w:p w14:paraId="0BB7F300" w14:textId="77777777" w:rsidR="00AD6982" w:rsidRDefault="008A0519" w:rsidP="00AD6982">
      <w:pPr>
        <w:rPr>
          <w:ins w:id="4554" w:author="lợi đoàn" w:date="2024-11-30T02:00:00Z"/>
          <w:rFonts w:ascii="Times New Roman" w:hAnsi="Times New Roman"/>
        </w:rPr>
      </w:pPr>
      <w:ins w:id="4555" w:author="lợi đoàn" w:date="2024-11-29T16:04:00Z">
        <w:r w:rsidRPr="0002668E">
          <w:rPr>
            <w:rFonts w:ascii="Times New Roman" w:hAnsi="Times New Roman"/>
            <w:rPrChange w:id="4556" w:author="lợi đoàn" w:date="2024-11-29T16:05:00Z">
              <w:rPr/>
            </w:rPrChange>
          </w:rPr>
          <w:t xml:space="preserve">Bảng </w:t>
        </w:r>
      </w:ins>
      <w:ins w:id="4557" w:author="lợi đoàn" w:date="2024-11-29T16:20:00Z">
        <w:r w:rsidR="00AF17FF">
          <w:rPr>
            <w:rFonts w:ascii="Times New Roman" w:hAnsi="Times New Roman"/>
          </w:rPr>
          <w:t>Payment</w:t>
        </w:r>
      </w:ins>
      <w:ins w:id="4558" w:author="lợi đoàn" w:date="2024-11-29T16:04:00Z">
        <w:r w:rsidRPr="0002668E">
          <w:rPr>
            <w:rFonts w:ascii="Times New Roman" w:hAnsi="Times New Roman"/>
            <w:rPrChange w:id="4559" w:author="lợi đoàn" w:date="2024-11-29T16:05:00Z">
              <w:rPr/>
            </w:rPrChange>
          </w:rPr>
          <w:t xml:space="preserve"> </w:t>
        </w:r>
      </w:ins>
    </w:p>
    <w:p w14:paraId="0108EA44" w14:textId="5A2D0224" w:rsidR="007E6780" w:rsidRPr="00AD6982" w:rsidRDefault="007E6780">
      <w:pPr>
        <w:pStyle w:val="Heading1"/>
        <w:ind w:left="1440" w:firstLine="720"/>
        <w:rPr>
          <w:ins w:id="4560" w:author="lợi đoàn" w:date="2024-11-29T16:04:00Z"/>
          <w:rFonts w:ascii="Times New Roman" w:hAnsi="Times New Roman"/>
          <w:rPrChange w:id="4561" w:author="lợi đoàn" w:date="2024-11-30T02:00:00Z">
            <w:rPr>
              <w:ins w:id="4562" w:author="lợi đoàn" w:date="2024-11-29T16:04:00Z"/>
            </w:rPr>
          </w:rPrChange>
        </w:rPr>
        <w:pPrChange w:id="4563" w:author="lợi đoàn" w:date="2024-11-30T02:01:00Z">
          <w:pPr/>
        </w:pPrChange>
      </w:pPr>
      <w:bookmarkStart w:id="4564" w:name="_Toc183825546"/>
      <w:ins w:id="4565" w:author="lợi đoàn" w:date="2024-11-30T01:59:00Z">
        <w:r w:rsidRPr="007E6780">
          <w:rPr>
            <w:rFonts w:ascii="Times New Roman" w:hAnsi="Times New Roman"/>
            <w:color w:val="000000" w:themeColor="text1"/>
            <w:sz w:val="24"/>
            <w:szCs w:val="24"/>
            <w:rPrChange w:id="4566" w:author="lợi đoàn" w:date="2024-11-30T02:00:00Z">
              <w:rPr>
                <w:rFonts w:ascii="Times New Roman" w:hAnsi="Times New Roman"/>
              </w:rPr>
            </w:rPrChange>
          </w:rPr>
          <w:lastRenderedPageBreak/>
          <w:t>Bảng 3.17 Mô tả bảng Payment</w:t>
        </w:r>
      </w:ins>
      <w:bookmarkEnd w:id="4564"/>
    </w:p>
    <w:tbl>
      <w:tblPr>
        <w:tblStyle w:val="TableGrid0"/>
        <w:tblW w:w="9066" w:type="dxa"/>
        <w:tblInd w:w="187" w:type="dxa"/>
        <w:tblCellMar>
          <w:top w:w="9" w:type="dxa"/>
          <w:left w:w="106" w:type="dxa"/>
          <w:right w:w="46" w:type="dxa"/>
        </w:tblCellMar>
        <w:tblLook w:val="04A0" w:firstRow="1" w:lastRow="0" w:firstColumn="1" w:lastColumn="0" w:noHBand="0" w:noVBand="1"/>
      </w:tblPr>
      <w:tblGrid>
        <w:gridCol w:w="2028"/>
        <w:gridCol w:w="1540"/>
        <w:gridCol w:w="1116"/>
        <w:gridCol w:w="1527"/>
        <w:gridCol w:w="2855"/>
      </w:tblGrid>
      <w:tr w:rsidR="008A0519" w:rsidRPr="0002668E" w14:paraId="0AA1F559" w14:textId="77777777" w:rsidTr="00C5067E">
        <w:trPr>
          <w:trHeight w:val="398"/>
          <w:ins w:id="4567" w:author="lợi đoàn" w:date="2024-11-29T16:04:00Z"/>
        </w:trPr>
        <w:tc>
          <w:tcPr>
            <w:tcW w:w="2028" w:type="dxa"/>
            <w:tcBorders>
              <w:top w:val="single" w:sz="4" w:space="0" w:color="000000"/>
              <w:left w:val="single" w:sz="4" w:space="0" w:color="000000"/>
              <w:bottom w:val="single" w:sz="4" w:space="0" w:color="000000"/>
              <w:right w:val="single" w:sz="4" w:space="0" w:color="000000"/>
            </w:tcBorders>
          </w:tcPr>
          <w:p w14:paraId="1AF37069" w14:textId="77777777" w:rsidR="008A0519" w:rsidRPr="00537B35" w:rsidRDefault="008A0519" w:rsidP="00037109">
            <w:pPr>
              <w:ind w:right="55"/>
              <w:jc w:val="center"/>
              <w:rPr>
                <w:ins w:id="4568" w:author="lợi đoàn" w:date="2024-11-29T16:04:00Z"/>
                <w:rFonts w:ascii="Times New Roman" w:hAnsi="Times New Roman"/>
                <w:rPrChange w:id="4569" w:author="lợi đoàn" w:date="2024-11-29T16:23:00Z">
                  <w:rPr>
                    <w:ins w:id="4570" w:author="lợi đoàn" w:date="2024-11-29T16:04:00Z"/>
                  </w:rPr>
                </w:rPrChange>
              </w:rPr>
            </w:pPr>
            <w:ins w:id="4571" w:author="lợi đoàn" w:date="2024-11-29T16:04:00Z">
              <w:r w:rsidRPr="00537B35">
                <w:rPr>
                  <w:rFonts w:ascii="Times New Roman" w:hAnsi="Times New Roman"/>
                  <w:rPrChange w:id="4572" w:author="lợi đoàn" w:date="2024-11-29T16:23:00Z">
                    <w:rPr/>
                  </w:rPrChange>
                </w:rPr>
                <w:t>Tên tr</w:t>
              </w:r>
              <w:r w:rsidRPr="00537B35">
                <w:rPr>
                  <w:rFonts w:ascii="Times New Roman" w:hAnsi="Times New Roman" w:hint="eastAsia"/>
                  <w:rPrChange w:id="4573" w:author="lợi đoàn" w:date="2024-11-29T16:23:00Z">
                    <w:rPr>
                      <w:rFonts w:hint="eastAsia"/>
                    </w:rPr>
                  </w:rPrChange>
                </w:rPr>
                <w:t>ư</w:t>
              </w:r>
              <w:r w:rsidRPr="00537B35">
                <w:rPr>
                  <w:rFonts w:ascii="Times New Roman" w:hAnsi="Times New Roman"/>
                  <w:rPrChange w:id="4574" w:author="lợi đoàn" w:date="2024-11-29T16:23:00Z">
                    <w:rPr/>
                  </w:rPrChange>
                </w:rPr>
                <w:t xml:space="preserve">ờng </w:t>
              </w:r>
            </w:ins>
          </w:p>
        </w:tc>
        <w:tc>
          <w:tcPr>
            <w:tcW w:w="1540" w:type="dxa"/>
            <w:tcBorders>
              <w:top w:val="single" w:sz="4" w:space="0" w:color="000000"/>
              <w:left w:val="single" w:sz="4" w:space="0" w:color="000000"/>
              <w:bottom w:val="single" w:sz="4" w:space="0" w:color="000000"/>
              <w:right w:val="single" w:sz="4" w:space="0" w:color="000000"/>
            </w:tcBorders>
          </w:tcPr>
          <w:p w14:paraId="082C3A99" w14:textId="77777777" w:rsidR="008A0519" w:rsidRPr="00537B35" w:rsidRDefault="008A0519" w:rsidP="00037109">
            <w:pPr>
              <w:ind w:left="34"/>
              <w:rPr>
                <w:ins w:id="4575" w:author="lợi đoàn" w:date="2024-11-29T16:04:00Z"/>
                <w:rFonts w:ascii="Times New Roman" w:hAnsi="Times New Roman"/>
                <w:rPrChange w:id="4576" w:author="lợi đoàn" w:date="2024-11-29T16:23:00Z">
                  <w:rPr>
                    <w:ins w:id="4577" w:author="lợi đoàn" w:date="2024-11-29T16:04:00Z"/>
                  </w:rPr>
                </w:rPrChange>
              </w:rPr>
            </w:pPr>
            <w:ins w:id="4578" w:author="lợi đoàn" w:date="2024-11-29T16:04:00Z">
              <w:r w:rsidRPr="00537B35">
                <w:rPr>
                  <w:rFonts w:ascii="Times New Roman" w:hAnsi="Times New Roman"/>
                  <w:rPrChange w:id="4579" w:author="lợi đoàn" w:date="2024-11-29T16:23:00Z">
                    <w:rPr/>
                  </w:rPrChange>
                </w:rPr>
                <w:t xml:space="preserve">Kiểu dữ liệu </w:t>
              </w:r>
            </w:ins>
          </w:p>
        </w:tc>
        <w:tc>
          <w:tcPr>
            <w:tcW w:w="1116" w:type="dxa"/>
            <w:tcBorders>
              <w:top w:val="single" w:sz="4" w:space="0" w:color="000000"/>
              <w:left w:val="single" w:sz="4" w:space="0" w:color="000000"/>
              <w:bottom w:val="single" w:sz="4" w:space="0" w:color="000000"/>
              <w:right w:val="single" w:sz="4" w:space="0" w:color="000000"/>
            </w:tcBorders>
          </w:tcPr>
          <w:p w14:paraId="23D0B9E1" w14:textId="77777777" w:rsidR="008A0519" w:rsidRPr="00537B35" w:rsidRDefault="008A0519" w:rsidP="00037109">
            <w:pPr>
              <w:ind w:right="59"/>
              <w:jc w:val="center"/>
              <w:rPr>
                <w:ins w:id="4580" w:author="lợi đoàn" w:date="2024-11-29T16:04:00Z"/>
                <w:rFonts w:ascii="Times New Roman" w:hAnsi="Times New Roman"/>
                <w:rPrChange w:id="4581" w:author="lợi đoàn" w:date="2024-11-29T16:23:00Z">
                  <w:rPr>
                    <w:ins w:id="4582" w:author="lợi đoàn" w:date="2024-11-29T16:04:00Z"/>
                  </w:rPr>
                </w:rPrChange>
              </w:rPr>
            </w:pPr>
            <w:ins w:id="4583" w:author="lợi đoàn" w:date="2024-11-29T16:04:00Z">
              <w:r w:rsidRPr="00537B35">
                <w:rPr>
                  <w:rFonts w:ascii="Times New Roman" w:hAnsi="Times New Roman"/>
                  <w:rPrChange w:id="4584" w:author="lợi đoàn" w:date="2024-11-29T16:23:00Z">
                    <w:rPr/>
                  </w:rPrChange>
                </w:rPr>
                <w:t xml:space="preserve">Null </w:t>
              </w:r>
            </w:ins>
          </w:p>
        </w:tc>
        <w:tc>
          <w:tcPr>
            <w:tcW w:w="1527" w:type="dxa"/>
            <w:tcBorders>
              <w:top w:val="single" w:sz="4" w:space="0" w:color="000000"/>
              <w:left w:val="single" w:sz="4" w:space="0" w:color="000000"/>
              <w:bottom w:val="single" w:sz="4" w:space="0" w:color="000000"/>
              <w:right w:val="single" w:sz="4" w:space="0" w:color="000000"/>
            </w:tcBorders>
          </w:tcPr>
          <w:p w14:paraId="1977AC5B" w14:textId="77777777" w:rsidR="008A0519" w:rsidRPr="00537B35" w:rsidRDefault="008A0519" w:rsidP="00037109">
            <w:pPr>
              <w:ind w:right="55"/>
              <w:jc w:val="center"/>
              <w:rPr>
                <w:ins w:id="4585" w:author="lợi đoàn" w:date="2024-11-29T16:04:00Z"/>
                <w:rFonts w:ascii="Times New Roman" w:hAnsi="Times New Roman"/>
                <w:rPrChange w:id="4586" w:author="lợi đoàn" w:date="2024-11-29T16:23:00Z">
                  <w:rPr>
                    <w:ins w:id="4587" w:author="lợi đoàn" w:date="2024-11-29T16:04:00Z"/>
                  </w:rPr>
                </w:rPrChange>
              </w:rPr>
            </w:pPr>
            <w:ins w:id="4588" w:author="lợi đoàn" w:date="2024-11-29T16:04:00Z">
              <w:r w:rsidRPr="00537B35">
                <w:rPr>
                  <w:rFonts w:ascii="Times New Roman" w:hAnsi="Times New Roman"/>
                  <w:rPrChange w:id="4589" w:author="lợi đoàn" w:date="2024-11-29T16:23:00Z">
                    <w:rPr/>
                  </w:rPrChange>
                </w:rPr>
                <w:t xml:space="preserve">Key </w:t>
              </w:r>
            </w:ins>
          </w:p>
        </w:tc>
        <w:tc>
          <w:tcPr>
            <w:tcW w:w="2855" w:type="dxa"/>
            <w:tcBorders>
              <w:top w:val="single" w:sz="4" w:space="0" w:color="000000"/>
              <w:left w:val="single" w:sz="4" w:space="0" w:color="000000"/>
              <w:bottom w:val="single" w:sz="4" w:space="0" w:color="000000"/>
              <w:right w:val="single" w:sz="4" w:space="0" w:color="000000"/>
            </w:tcBorders>
          </w:tcPr>
          <w:p w14:paraId="1F1BDAB4" w14:textId="77777777" w:rsidR="008A0519" w:rsidRPr="00537B35" w:rsidRDefault="008A0519" w:rsidP="00037109">
            <w:pPr>
              <w:ind w:right="61"/>
              <w:jc w:val="center"/>
              <w:rPr>
                <w:ins w:id="4590" w:author="lợi đoàn" w:date="2024-11-29T16:04:00Z"/>
                <w:rFonts w:ascii="Times New Roman" w:hAnsi="Times New Roman"/>
                <w:rPrChange w:id="4591" w:author="lợi đoàn" w:date="2024-11-29T16:23:00Z">
                  <w:rPr>
                    <w:ins w:id="4592" w:author="lợi đoàn" w:date="2024-11-29T16:04:00Z"/>
                  </w:rPr>
                </w:rPrChange>
              </w:rPr>
            </w:pPr>
            <w:ins w:id="4593" w:author="lợi đoàn" w:date="2024-11-29T16:04:00Z">
              <w:r w:rsidRPr="00537B35">
                <w:rPr>
                  <w:rFonts w:ascii="Times New Roman" w:hAnsi="Times New Roman"/>
                  <w:rPrChange w:id="4594" w:author="lợi đoàn" w:date="2024-11-29T16:23:00Z">
                    <w:rPr/>
                  </w:rPrChange>
                </w:rPr>
                <w:t xml:space="preserve">Ghi chú </w:t>
              </w:r>
            </w:ins>
          </w:p>
        </w:tc>
      </w:tr>
      <w:tr w:rsidR="008A0519" w:rsidRPr="0002668E" w14:paraId="590A3540" w14:textId="77777777" w:rsidTr="00C5067E">
        <w:trPr>
          <w:trHeight w:val="403"/>
          <w:ins w:id="4595" w:author="lợi đoàn" w:date="2024-11-29T16:04:00Z"/>
        </w:trPr>
        <w:tc>
          <w:tcPr>
            <w:tcW w:w="2028" w:type="dxa"/>
            <w:tcBorders>
              <w:top w:val="single" w:sz="4" w:space="0" w:color="000000"/>
              <w:left w:val="single" w:sz="4" w:space="0" w:color="000000"/>
              <w:bottom w:val="single" w:sz="4" w:space="0" w:color="000000"/>
              <w:right w:val="single" w:sz="4" w:space="0" w:color="000000"/>
            </w:tcBorders>
          </w:tcPr>
          <w:p w14:paraId="024E1587" w14:textId="77777777" w:rsidR="008A0519" w:rsidRPr="00537B35" w:rsidRDefault="008A0519" w:rsidP="00037109">
            <w:pPr>
              <w:ind w:left="5"/>
              <w:rPr>
                <w:ins w:id="4596" w:author="lợi đoàn" w:date="2024-11-29T16:04:00Z"/>
                <w:rFonts w:ascii="Times New Roman" w:hAnsi="Times New Roman"/>
                <w:rPrChange w:id="4597" w:author="lợi đoàn" w:date="2024-11-29T16:23:00Z">
                  <w:rPr>
                    <w:ins w:id="4598" w:author="lợi đoàn" w:date="2024-11-29T16:04:00Z"/>
                  </w:rPr>
                </w:rPrChange>
              </w:rPr>
            </w:pPr>
            <w:ins w:id="4599" w:author="lợi đoàn" w:date="2024-11-29T16:04:00Z">
              <w:r w:rsidRPr="00537B35">
                <w:rPr>
                  <w:rFonts w:ascii="Times New Roman" w:hAnsi="Times New Roman"/>
                  <w:rPrChange w:id="4600" w:author="lợi đoàn" w:date="2024-11-29T16:23:00Z">
                    <w:rPr/>
                  </w:rPrChange>
                </w:rPr>
                <w:t xml:space="preserve">Id </w:t>
              </w:r>
            </w:ins>
          </w:p>
        </w:tc>
        <w:tc>
          <w:tcPr>
            <w:tcW w:w="1540" w:type="dxa"/>
            <w:tcBorders>
              <w:top w:val="single" w:sz="4" w:space="0" w:color="000000"/>
              <w:left w:val="single" w:sz="4" w:space="0" w:color="000000"/>
              <w:bottom w:val="single" w:sz="4" w:space="0" w:color="000000"/>
              <w:right w:val="single" w:sz="4" w:space="0" w:color="000000"/>
            </w:tcBorders>
          </w:tcPr>
          <w:p w14:paraId="089C8662" w14:textId="77777777" w:rsidR="008A0519" w:rsidRPr="00537B35" w:rsidRDefault="008A0519" w:rsidP="00037109">
            <w:pPr>
              <w:rPr>
                <w:ins w:id="4601" w:author="lợi đoàn" w:date="2024-11-29T16:04:00Z"/>
                <w:rFonts w:ascii="Times New Roman" w:hAnsi="Times New Roman"/>
                <w:rPrChange w:id="4602" w:author="lợi đoàn" w:date="2024-11-29T16:23:00Z">
                  <w:rPr>
                    <w:ins w:id="4603" w:author="lợi đoàn" w:date="2024-11-29T16:04:00Z"/>
                  </w:rPr>
                </w:rPrChange>
              </w:rPr>
            </w:pPr>
            <w:ins w:id="4604" w:author="lợi đoàn" w:date="2024-11-29T16:04:00Z">
              <w:r w:rsidRPr="00537B35">
                <w:rPr>
                  <w:rFonts w:ascii="Times New Roman" w:hAnsi="Times New Roman"/>
                  <w:rPrChange w:id="4605" w:author="lợi đoàn" w:date="2024-11-29T16:23:00Z">
                    <w:rPr/>
                  </w:rPrChange>
                </w:rPr>
                <w:t xml:space="preserve">Int </w:t>
              </w:r>
            </w:ins>
          </w:p>
        </w:tc>
        <w:tc>
          <w:tcPr>
            <w:tcW w:w="1116" w:type="dxa"/>
            <w:tcBorders>
              <w:top w:val="single" w:sz="4" w:space="0" w:color="000000"/>
              <w:left w:val="single" w:sz="4" w:space="0" w:color="000000"/>
              <w:bottom w:val="single" w:sz="4" w:space="0" w:color="000000"/>
              <w:right w:val="single" w:sz="4" w:space="0" w:color="000000"/>
            </w:tcBorders>
          </w:tcPr>
          <w:p w14:paraId="77DC02C4" w14:textId="77777777" w:rsidR="008A0519" w:rsidRPr="00537B35" w:rsidRDefault="008A0519" w:rsidP="00037109">
            <w:pPr>
              <w:ind w:left="5"/>
              <w:rPr>
                <w:ins w:id="4606" w:author="lợi đoàn" w:date="2024-11-29T16:04:00Z"/>
                <w:rFonts w:ascii="Times New Roman" w:hAnsi="Times New Roman"/>
                <w:rPrChange w:id="4607" w:author="lợi đoàn" w:date="2024-11-29T16:23:00Z">
                  <w:rPr>
                    <w:ins w:id="4608" w:author="lợi đoàn" w:date="2024-11-29T16:04:00Z"/>
                  </w:rPr>
                </w:rPrChange>
              </w:rPr>
            </w:pPr>
            <w:ins w:id="4609" w:author="lợi đoàn" w:date="2024-11-29T16:04:00Z">
              <w:r w:rsidRPr="00537B35">
                <w:rPr>
                  <w:rFonts w:ascii="Times New Roman" w:hAnsi="Times New Roman"/>
                  <w:rPrChange w:id="4610" w:author="lợi đoàn" w:date="2024-11-29T16:23:00Z">
                    <w:rPr/>
                  </w:rPrChange>
                </w:rPr>
                <w:t xml:space="preserve">Không </w:t>
              </w:r>
            </w:ins>
          </w:p>
        </w:tc>
        <w:tc>
          <w:tcPr>
            <w:tcW w:w="1527" w:type="dxa"/>
            <w:tcBorders>
              <w:top w:val="single" w:sz="4" w:space="0" w:color="000000"/>
              <w:left w:val="single" w:sz="4" w:space="0" w:color="000000"/>
              <w:bottom w:val="single" w:sz="4" w:space="0" w:color="000000"/>
              <w:right w:val="single" w:sz="4" w:space="0" w:color="000000"/>
            </w:tcBorders>
          </w:tcPr>
          <w:p w14:paraId="4E630DA2" w14:textId="77777777" w:rsidR="008A0519" w:rsidRPr="00537B35" w:rsidRDefault="008A0519" w:rsidP="00037109">
            <w:pPr>
              <w:rPr>
                <w:ins w:id="4611" w:author="lợi đoàn" w:date="2024-11-29T16:04:00Z"/>
                <w:rFonts w:ascii="Times New Roman" w:hAnsi="Times New Roman"/>
                <w:rPrChange w:id="4612" w:author="lợi đoàn" w:date="2024-11-29T16:23:00Z">
                  <w:rPr>
                    <w:ins w:id="4613" w:author="lợi đoàn" w:date="2024-11-29T16:04:00Z"/>
                  </w:rPr>
                </w:rPrChange>
              </w:rPr>
            </w:pPr>
            <w:ins w:id="4614" w:author="lợi đoàn" w:date="2024-11-29T16:04:00Z">
              <w:r w:rsidRPr="00537B35">
                <w:rPr>
                  <w:rFonts w:ascii="Times New Roman" w:hAnsi="Times New Roman"/>
                  <w:rPrChange w:id="4615" w:author="lợi đoàn" w:date="2024-11-29T16:23:00Z">
                    <w:rPr/>
                  </w:rPrChange>
                </w:rPr>
                <w:t xml:space="preserve">Primary Key </w:t>
              </w:r>
            </w:ins>
          </w:p>
        </w:tc>
        <w:tc>
          <w:tcPr>
            <w:tcW w:w="285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6CAE" w:rsidRPr="00537B35" w14:paraId="0E7D6B31" w14:textId="77777777" w:rsidTr="00596CAE">
              <w:trPr>
                <w:tblCellSpacing w:w="15" w:type="dxa"/>
                <w:ins w:id="4616" w:author="lợi đoàn" w:date="2024-11-29T16:22:00Z"/>
              </w:trPr>
              <w:tc>
                <w:tcPr>
                  <w:tcW w:w="0" w:type="auto"/>
                  <w:vAlign w:val="center"/>
                  <w:hideMark/>
                </w:tcPr>
                <w:p w14:paraId="35AED064" w14:textId="77777777" w:rsidR="00596CAE" w:rsidRPr="00537B35" w:rsidRDefault="00596CAE" w:rsidP="00596CAE">
                  <w:pPr>
                    <w:spacing w:line="240" w:lineRule="auto"/>
                    <w:rPr>
                      <w:ins w:id="4617" w:author="lợi đoàn" w:date="2024-11-29T16:22:00Z"/>
                      <w:rFonts w:ascii="Times New Roman" w:hAnsi="Times New Roman"/>
                      <w:sz w:val="20"/>
                      <w:szCs w:val="20"/>
                    </w:rPr>
                  </w:pPr>
                </w:p>
              </w:tc>
            </w:tr>
          </w:tbl>
          <w:p w14:paraId="7C85E8A0" w14:textId="77777777" w:rsidR="00596CAE" w:rsidRPr="00537B35" w:rsidRDefault="00596CAE" w:rsidP="00596CAE">
            <w:pPr>
              <w:spacing w:line="240" w:lineRule="auto"/>
              <w:rPr>
                <w:ins w:id="4618" w:author="lợi đoàn" w:date="2024-11-29T16:22:00Z"/>
                <w:rFonts w:ascii="Times New Roman" w:hAnsi="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7"/>
            </w:tblGrid>
            <w:tr w:rsidR="00596CAE" w:rsidRPr="00537B35" w14:paraId="2CDBD007" w14:textId="77777777" w:rsidTr="00596CAE">
              <w:trPr>
                <w:tblCellSpacing w:w="15" w:type="dxa"/>
                <w:ins w:id="4619" w:author="lợi đoàn" w:date="2024-11-29T16:22:00Z"/>
              </w:trPr>
              <w:tc>
                <w:tcPr>
                  <w:tcW w:w="0" w:type="auto"/>
                  <w:vAlign w:val="center"/>
                  <w:hideMark/>
                </w:tcPr>
                <w:p w14:paraId="383A3A50" w14:textId="77777777" w:rsidR="00596CAE" w:rsidRPr="00537B35" w:rsidRDefault="00596CAE" w:rsidP="00596CAE">
                  <w:pPr>
                    <w:spacing w:line="240" w:lineRule="auto"/>
                    <w:rPr>
                      <w:ins w:id="4620" w:author="lợi đoàn" w:date="2024-11-29T16:22:00Z"/>
                      <w:rFonts w:ascii="Times New Roman" w:hAnsi="Times New Roman"/>
                    </w:rPr>
                  </w:pPr>
                  <w:ins w:id="4621" w:author="lợi đoàn" w:date="2024-11-29T16:22:00Z">
                    <w:r w:rsidRPr="00537B35">
                      <w:rPr>
                        <w:rFonts w:ascii="Times New Roman" w:hAnsi="Times New Roman"/>
                      </w:rPr>
                      <w:t>Mã thanh toán</w:t>
                    </w:r>
                  </w:ins>
                </w:p>
              </w:tc>
            </w:tr>
          </w:tbl>
          <w:p w14:paraId="490ED4E5" w14:textId="649B523D" w:rsidR="008A0519" w:rsidRPr="00537B35" w:rsidRDefault="008A0519" w:rsidP="00037109">
            <w:pPr>
              <w:ind w:left="5"/>
              <w:rPr>
                <w:ins w:id="4622" w:author="lợi đoàn" w:date="2024-11-29T16:04:00Z"/>
                <w:rFonts w:ascii="Times New Roman" w:hAnsi="Times New Roman"/>
                <w:rPrChange w:id="4623" w:author="lợi đoàn" w:date="2024-11-29T16:23:00Z">
                  <w:rPr>
                    <w:ins w:id="4624" w:author="lợi đoàn" w:date="2024-11-29T16:04:00Z"/>
                  </w:rPr>
                </w:rPrChange>
              </w:rPr>
            </w:pPr>
          </w:p>
        </w:tc>
      </w:tr>
      <w:tr w:rsidR="008A0519" w:rsidRPr="0002668E" w14:paraId="5AEA6CD8" w14:textId="77777777" w:rsidTr="00C5067E">
        <w:trPr>
          <w:trHeight w:val="398"/>
          <w:ins w:id="4625" w:author="lợi đoàn" w:date="2024-11-29T16:04:00Z"/>
        </w:trPr>
        <w:tc>
          <w:tcPr>
            <w:tcW w:w="2028" w:type="dxa"/>
            <w:tcBorders>
              <w:top w:val="single" w:sz="4" w:space="0" w:color="000000"/>
              <w:left w:val="single" w:sz="4" w:space="0" w:color="000000"/>
              <w:bottom w:val="single" w:sz="4" w:space="0" w:color="000000"/>
              <w:right w:val="single" w:sz="4" w:space="0" w:color="000000"/>
            </w:tcBorders>
          </w:tcPr>
          <w:p w14:paraId="77A9ACD7" w14:textId="49A7A061" w:rsidR="008A0519" w:rsidRPr="00537B35" w:rsidRDefault="00C5067E" w:rsidP="00037109">
            <w:pPr>
              <w:ind w:left="5"/>
              <w:rPr>
                <w:ins w:id="4626" w:author="lợi đoàn" w:date="2024-11-29T16:04:00Z"/>
                <w:rFonts w:ascii="Times New Roman" w:hAnsi="Times New Roman"/>
                <w:rPrChange w:id="4627" w:author="lợi đoàn" w:date="2024-11-29T16:23:00Z">
                  <w:rPr>
                    <w:ins w:id="4628" w:author="lợi đoàn" w:date="2024-11-29T16:04:00Z"/>
                  </w:rPr>
                </w:rPrChange>
              </w:rPr>
            </w:pPr>
            <w:ins w:id="4629" w:author="lợi đoàn" w:date="2024-11-29T16:21:00Z">
              <w:r w:rsidRPr="00537B35">
                <w:rPr>
                  <w:rFonts w:ascii="Times New Roman" w:hAnsi="Times New Roman"/>
                  <w:rPrChange w:id="4630" w:author="lợi đoàn" w:date="2024-11-29T16:23:00Z">
                    <w:rPr/>
                  </w:rPrChange>
                </w:rPr>
                <w:t>medical_record_id</w:t>
              </w:r>
            </w:ins>
          </w:p>
        </w:tc>
        <w:tc>
          <w:tcPr>
            <w:tcW w:w="1540" w:type="dxa"/>
            <w:tcBorders>
              <w:top w:val="single" w:sz="4" w:space="0" w:color="000000"/>
              <w:left w:val="single" w:sz="4" w:space="0" w:color="000000"/>
              <w:bottom w:val="single" w:sz="4" w:space="0" w:color="000000"/>
              <w:right w:val="single" w:sz="4" w:space="0" w:color="000000"/>
            </w:tcBorders>
          </w:tcPr>
          <w:p w14:paraId="4358B715" w14:textId="03C3BC34" w:rsidR="008A0519" w:rsidRPr="00537B35" w:rsidRDefault="00C5067E" w:rsidP="00037109">
            <w:pPr>
              <w:rPr>
                <w:ins w:id="4631" w:author="lợi đoàn" w:date="2024-11-29T16:04:00Z"/>
                <w:rFonts w:ascii="Times New Roman" w:hAnsi="Times New Roman"/>
                <w:rPrChange w:id="4632" w:author="lợi đoàn" w:date="2024-11-29T16:23:00Z">
                  <w:rPr>
                    <w:ins w:id="4633" w:author="lợi đoàn" w:date="2024-11-29T16:04:00Z"/>
                  </w:rPr>
                </w:rPrChange>
              </w:rPr>
            </w:pPr>
            <w:ins w:id="4634" w:author="lợi đoàn" w:date="2024-11-29T16:21:00Z">
              <w:r w:rsidRPr="00537B35">
                <w:rPr>
                  <w:rFonts w:ascii="Times New Roman" w:hAnsi="Times New Roman"/>
                </w:rPr>
                <w:t>Int</w:t>
              </w:r>
            </w:ins>
          </w:p>
        </w:tc>
        <w:tc>
          <w:tcPr>
            <w:tcW w:w="1116" w:type="dxa"/>
            <w:tcBorders>
              <w:top w:val="single" w:sz="4" w:space="0" w:color="000000"/>
              <w:left w:val="single" w:sz="4" w:space="0" w:color="000000"/>
              <w:bottom w:val="single" w:sz="4" w:space="0" w:color="000000"/>
              <w:right w:val="single" w:sz="4" w:space="0" w:color="000000"/>
            </w:tcBorders>
          </w:tcPr>
          <w:p w14:paraId="3D746796" w14:textId="77777777" w:rsidR="008A0519" w:rsidRPr="00537B35" w:rsidRDefault="008A0519" w:rsidP="00037109">
            <w:pPr>
              <w:ind w:left="5"/>
              <w:rPr>
                <w:ins w:id="4635" w:author="lợi đoàn" w:date="2024-11-29T16:04:00Z"/>
                <w:rFonts w:ascii="Times New Roman" w:hAnsi="Times New Roman"/>
                <w:rPrChange w:id="4636" w:author="lợi đoàn" w:date="2024-11-29T16:23:00Z">
                  <w:rPr>
                    <w:ins w:id="4637" w:author="lợi đoàn" w:date="2024-11-29T16:04:00Z"/>
                  </w:rPr>
                </w:rPrChange>
              </w:rPr>
            </w:pPr>
            <w:ins w:id="4638" w:author="lợi đoàn" w:date="2024-11-29T16:04:00Z">
              <w:r w:rsidRPr="00537B35">
                <w:rPr>
                  <w:rFonts w:ascii="Times New Roman" w:hAnsi="Times New Roman"/>
                  <w:rPrChange w:id="4639" w:author="lợi đoàn" w:date="2024-11-29T16:23:00Z">
                    <w:rPr/>
                  </w:rPrChange>
                </w:rPr>
                <w:t xml:space="preserve">Có </w:t>
              </w:r>
            </w:ins>
          </w:p>
        </w:tc>
        <w:tc>
          <w:tcPr>
            <w:tcW w:w="1527" w:type="dxa"/>
            <w:tcBorders>
              <w:top w:val="single" w:sz="4" w:space="0" w:color="000000"/>
              <w:left w:val="single" w:sz="4" w:space="0" w:color="000000"/>
              <w:bottom w:val="single" w:sz="4" w:space="0" w:color="000000"/>
              <w:right w:val="single" w:sz="4" w:space="0" w:color="000000"/>
            </w:tcBorders>
          </w:tcPr>
          <w:p w14:paraId="35B6BFDB" w14:textId="20ADC66F" w:rsidR="008A0519" w:rsidRPr="00537B35" w:rsidRDefault="00596CAE" w:rsidP="00037109">
            <w:pPr>
              <w:jc w:val="center"/>
              <w:rPr>
                <w:ins w:id="4640" w:author="lợi đoàn" w:date="2024-11-29T16:04:00Z"/>
                <w:rFonts w:ascii="Times New Roman" w:hAnsi="Times New Roman"/>
                <w:rPrChange w:id="4641" w:author="lợi đoàn" w:date="2024-11-29T16:23:00Z">
                  <w:rPr>
                    <w:ins w:id="4642" w:author="lợi đoàn" w:date="2024-11-29T16:04:00Z"/>
                  </w:rPr>
                </w:rPrChange>
              </w:rPr>
            </w:pPr>
            <w:ins w:id="4643" w:author="lợi đoàn" w:date="2024-11-29T16:22:00Z">
              <w:r w:rsidRPr="00537B35">
                <w:rPr>
                  <w:rFonts w:ascii="Times New Roman" w:hAnsi="Times New Roman"/>
                  <w:rPrChange w:id="4644" w:author="lợi đoàn" w:date="2024-11-29T16:23:00Z">
                    <w:rPr/>
                  </w:rPrChange>
                </w:rPr>
                <w:t>Foreign Key</w:t>
              </w:r>
            </w:ins>
            <w:ins w:id="4645" w:author="lợi đoàn" w:date="2024-11-29T16:04:00Z">
              <w:r w:rsidR="008A0519" w:rsidRPr="00537B35">
                <w:rPr>
                  <w:rFonts w:ascii="Times New Roman" w:hAnsi="Times New Roman"/>
                  <w:rPrChange w:id="4646" w:author="lợi đoàn" w:date="2024-11-29T16:23:00Z">
                    <w:rPr/>
                  </w:rPrChange>
                </w:rPr>
                <w:t xml:space="preserve"> </w:t>
              </w:r>
            </w:ins>
          </w:p>
        </w:tc>
        <w:tc>
          <w:tcPr>
            <w:tcW w:w="2855" w:type="dxa"/>
            <w:tcBorders>
              <w:top w:val="single" w:sz="4" w:space="0" w:color="000000"/>
              <w:left w:val="single" w:sz="4" w:space="0" w:color="000000"/>
              <w:bottom w:val="single" w:sz="4" w:space="0" w:color="000000"/>
              <w:right w:val="single" w:sz="4" w:space="0" w:color="000000"/>
            </w:tcBorders>
          </w:tcPr>
          <w:p w14:paraId="3EEB10A5" w14:textId="794FFA07" w:rsidR="008A0519" w:rsidRPr="00537B35" w:rsidRDefault="00537B35" w:rsidP="00037109">
            <w:pPr>
              <w:ind w:left="5"/>
              <w:rPr>
                <w:ins w:id="4647" w:author="lợi đoàn" w:date="2024-11-29T16:04:00Z"/>
                <w:rFonts w:ascii="Times New Roman" w:hAnsi="Times New Roman"/>
                <w:rPrChange w:id="4648" w:author="lợi đoàn" w:date="2024-11-29T16:23:00Z">
                  <w:rPr>
                    <w:ins w:id="4649" w:author="lợi đoàn" w:date="2024-11-29T16:04:00Z"/>
                  </w:rPr>
                </w:rPrChange>
              </w:rPr>
            </w:pPr>
            <w:ins w:id="4650" w:author="lợi đoàn" w:date="2024-11-29T16:22:00Z">
              <w:r w:rsidRPr="00537B35">
                <w:rPr>
                  <w:rFonts w:ascii="Times New Roman" w:hAnsi="Times New Roman"/>
                  <w:rPrChange w:id="4651" w:author="lợi đoàn" w:date="2024-11-29T16:23:00Z">
                    <w:rPr/>
                  </w:rPrChange>
                </w:rPr>
                <w:t>Liên k</w:t>
              </w:r>
              <w:r w:rsidRPr="00537B35">
                <w:rPr>
                  <w:rFonts w:ascii="Times New Roman" w:hAnsi="Times New Roman"/>
                  <w:rPrChange w:id="4652" w:author="lợi đoàn" w:date="2024-11-29T16:23:00Z">
                    <w:rPr>
                      <w:rFonts w:ascii="Cambria" w:hAnsi="Cambria" w:cs="Cambria"/>
                    </w:rPr>
                  </w:rPrChange>
                </w:rPr>
                <w:t>ế</w:t>
              </w:r>
              <w:r w:rsidRPr="00537B35">
                <w:rPr>
                  <w:rFonts w:ascii="Times New Roman" w:hAnsi="Times New Roman"/>
                  <w:rPrChange w:id="4653" w:author="lợi đoàn" w:date="2024-11-29T16:23:00Z">
                    <w:rPr/>
                  </w:rPrChange>
                </w:rPr>
                <w:t>t t</w:t>
              </w:r>
              <w:r w:rsidRPr="00537B35">
                <w:rPr>
                  <w:rFonts w:ascii="Times New Roman" w:hAnsi="Times New Roman"/>
                  <w:rPrChange w:id="4654" w:author="lợi đoàn" w:date="2024-11-29T16:23:00Z">
                    <w:rPr>
                      <w:rFonts w:ascii="Cambria" w:hAnsi="Cambria" w:cs="Cambria"/>
                    </w:rPr>
                  </w:rPrChange>
                </w:rPr>
                <w:t>ớ</w:t>
              </w:r>
              <w:r w:rsidRPr="00537B35">
                <w:rPr>
                  <w:rFonts w:ascii="Times New Roman" w:hAnsi="Times New Roman"/>
                  <w:rPrChange w:id="4655" w:author="lợi đoàn" w:date="2024-11-29T16:23:00Z">
                    <w:rPr/>
                  </w:rPrChange>
                </w:rPr>
                <w:t>i h</w:t>
              </w:r>
              <w:r w:rsidRPr="00537B35">
                <w:rPr>
                  <w:rFonts w:ascii="Times New Roman" w:hAnsi="Times New Roman"/>
                  <w:rPrChange w:id="4656" w:author="lợi đoàn" w:date="2024-11-29T16:23:00Z">
                    <w:rPr>
                      <w:rFonts w:ascii="Cambria" w:hAnsi="Cambria" w:cs="Cambria"/>
                    </w:rPr>
                  </w:rPrChange>
                </w:rPr>
                <w:t>ồ</w:t>
              </w:r>
              <w:r w:rsidRPr="00537B35">
                <w:rPr>
                  <w:rFonts w:ascii="Times New Roman" w:hAnsi="Times New Roman"/>
                  <w:rPrChange w:id="4657" w:author="lợi đoàn" w:date="2024-11-29T16:23:00Z">
                    <w:rPr/>
                  </w:rPrChange>
                </w:rPr>
                <w:t xml:space="preserve"> s</w:t>
              </w:r>
              <w:r w:rsidRPr="00537B35">
                <w:rPr>
                  <w:rFonts w:ascii="Times New Roman" w:hAnsi="Times New Roman"/>
                  <w:rPrChange w:id="4658" w:author="lợi đoàn" w:date="2024-11-29T16:23:00Z">
                    <w:rPr>
                      <w:rFonts w:ascii="Cambria" w:hAnsi="Cambria" w:cs="Cambria"/>
                    </w:rPr>
                  </w:rPrChange>
                </w:rPr>
                <w:t>ơ</w:t>
              </w:r>
              <w:r w:rsidRPr="00537B35">
                <w:rPr>
                  <w:rFonts w:ascii="Times New Roman" w:hAnsi="Times New Roman"/>
                  <w:rPrChange w:id="4659" w:author="lợi đoàn" w:date="2024-11-29T16:23:00Z">
                    <w:rPr/>
                  </w:rPrChange>
                </w:rPr>
                <w:t xml:space="preserve"> b</w:t>
              </w:r>
              <w:r w:rsidRPr="00537B35">
                <w:rPr>
                  <w:rFonts w:ascii="Times New Roman" w:hAnsi="Times New Roman"/>
                  <w:rPrChange w:id="4660" w:author="lợi đoàn" w:date="2024-11-29T16:23:00Z">
                    <w:rPr>
                      <w:rFonts w:ascii="Cambria" w:hAnsi="Cambria" w:cs="Cambria"/>
                    </w:rPr>
                  </w:rPrChange>
                </w:rPr>
                <w:t>ệ</w:t>
              </w:r>
              <w:r w:rsidRPr="00537B35">
                <w:rPr>
                  <w:rFonts w:ascii="Times New Roman" w:hAnsi="Times New Roman"/>
                  <w:rPrChange w:id="4661" w:author="lợi đoàn" w:date="2024-11-29T16:23:00Z">
                    <w:rPr/>
                  </w:rPrChange>
                </w:rPr>
                <w:t xml:space="preserve">nh </w:t>
              </w:r>
              <w:r w:rsidRPr="00537B35">
                <w:rPr>
                  <w:rFonts w:ascii="Times New Roman" w:hAnsi="Times New Roman"/>
                  <w:rPrChange w:id="4662" w:author="lợi đoàn" w:date="2024-11-29T16:23:00Z">
                    <w:rPr>
                      <w:rFonts w:cs="VNI-Times"/>
                    </w:rPr>
                  </w:rPrChange>
                </w:rPr>
                <w:t>á</w:t>
              </w:r>
              <w:r w:rsidRPr="00537B35">
                <w:rPr>
                  <w:rFonts w:ascii="Times New Roman" w:hAnsi="Times New Roman"/>
                  <w:rPrChange w:id="4663" w:author="lợi đoàn" w:date="2024-11-29T16:23:00Z">
                    <w:rPr/>
                  </w:rPrChange>
                </w:rPr>
                <w:t>n</w:t>
              </w:r>
            </w:ins>
          </w:p>
        </w:tc>
      </w:tr>
      <w:tr w:rsidR="008A0519" w:rsidRPr="0002668E" w14:paraId="6818B9DF" w14:textId="77777777" w:rsidTr="00C5067E">
        <w:trPr>
          <w:trHeight w:val="399"/>
          <w:ins w:id="4664" w:author="lợi đoàn" w:date="2024-11-29T16:04:00Z"/>
        </w:trPr>
        <w:tc>
          <w:tcPr>
            <w:tcW w:w="2028" w:type="dxa"/>
            <w:tcBorders>
              <w:top w:val="single" w:sz="4" w:space="0" w:color="000000"/>
              <w:left w:val="single" w:sz="4" w:space="0" w:color="000000"/>
              <w:bottom w:val="single" w:sz="4" w:space="0" w:color="000000"/>
              <w:right w:val="single" w:sz="4" w:space="0" w:color="000000"/>
            </w:tcBorders>
          </w:tcPr>
          <w:p w14:paraId="6E5E91AD" w14:textId="46BEC79A" w:rsidR="008A0519" w:rsidRPr="00537B35" w:rsidRDefault="00C5067E" w:rsidP="00037109">
            <w:pPr>
              <w:ind w:left="5"/>
              <w:rPr>
                <w:ins w:id="4665" w:author="lợi đoàn" w:date="2024-11-29T16:04:00Z"/>
                <w:rFonts w:ascii="Times New Roman" w:hAnsi="Times New Roman"/>
                <w:rPrChange w:id="4666" w:author="lợi đoàn" w:date="2024-11-29T16:23:00Z">
                  <w:rPr>
                    <w:ins w:id="4667" w:author="lợi đoàn" w:date="2024-11-29T16:04:00Z"/>
                  </w:rPr>
                </w:rPrChange>
              </w:rPr>
            </w:pPr>
            <w:ins w:id="4668" w:author="lợi đoàn" w:date="2024-11-29T16:21:00Z">
              <w:r w:rsidRPr="00537B35">
                <w:rPr>
                  <w:rFonts w:ascii="Times New Roman" w:hAnsi="Times New Roman"/>
                  <w:rPrChange w:id="4669" w:author="lợi đoàn" w:date="2024-11-29T16:23:00Z">
                    <w:rPr/>
                  </w:rPrChange>
                </w:rPr>
                <w:t>amount</w:t>
              </w:r>
            </w:ins>
          </w:p>
        </w:tc>
        <w:tc>
          <w:tcPr>
            <w:tcW w:w="1540" w:type="dxa"/>
            <w:tcBorders>
              <w:top w:val="single" w:sz="4" w:space="0" w:color="000000"/>
              <w:left w:val="single" w:sz="4" w:space="0" w:color="000000"/>
              <w:bottom w:val="single" w:sz="4" w:space="0" w:color="000000"/>
              <w:right w:val="single" w:sz="4" w:space="0" w:color="000000"/>
            </w:tcBorders>
          </w:tcPr>
          <w:p w14:paraId="3D0799AD" w14:textId="6B8FE648" w:rsidR="008A0519" w:rsidRPr="00537B35" w:rsidRDefault="00EE73D6" w:rsidP="00037109">
            <w:pPr>
              <w:rPr>
                <w:ins w:id="4670" w:author="lợi đoàn" w:date="2024-11-29T16:04:00Z"/>
                <w:rFonts w:ascii="Times New Roman" w:hAnsi="Times New Roman"/>
                <w:rPrChange w:id="4671" w:author="lợi đoàn" w:date="2024-11-29T16:23:00Z">
                  <w:rPr>
                    <w:ins w:id="4672" w:author="lợi đoàn" w:date="2024-11-29T16:04:00Z"/>
                  </w:rPr>
                </w:rPrChange>
              </w:rPr>
            </w:pPr>
            <w:ins w:id="4673" w:author="lợi đoàn" w:date="2024-11-29T16:21:00Z">
              <w:r w:rsidRPr="00537B35">
                <w:rPr>
                  <w:rFonts w:ascii="Times New Roman" w:hAnsi="Times New Roman"/>
                </w:rPr>
                <w:t>Float</w:t>
              </w:r>
            </w:ins>
            <w:ins w:id="4674" w:author="lợi đoàn" w:date="2024-11-29T16:04:00Z">
              <w:r w:rsidR="008A0519" w:rsidRPr="00537B35">
                <w:rPr>
                  <w:rFonts w:ascii="Times New Roman" w:hAnsi="Times New Roman"/>
                  <w:rPrChange w:id="4675" w:author="lợi đoàn" w:date="2024-11-29T16:23:00Z">
                    <w:rPr/>
                  </w:rPrChange>
                </w:rPr>
                <w:t xml:space="preserve"> </w:t>
              </w:r>
            </w:ins>
          </w:p>
        </w:tc>
        <w:tc>
          <w:tcPr>
            <w:tcW w:w="1116" w:type="dxa"/>
            <w:tcBorders>
              <w:top w:val="single" w:sz="4" w:space="0" w:color="000000"/>
              <w:left w:val="single" w:sz="4" w:space="0" w:color="000000"/>
              <w:bottom w:val="single" w:sz="4" w:space="0" w:color="000000"/>
              <w:right w:val="single" w:sz="4" w:space="0" w:color="000000"/>
            </w:tcBorders>
          </w:tcPr>
          <w:p w14:paraId="679F5730" w14:textId="77777777" w:rsidR="008A0519" w:rsidRPr="00537B35" w:rsidRDefault="008A0519" w:rsidP="00037109">
            <w:pPr>
              <w:ind w:left="5"/>
              <w:rPr>
                <w:ins w:id="4676" w:author="lợi đoàn" w:date="2024-11-29T16:04:00Z"/>
                <w:rFonts w:ascii="Times New Roman" w:hAnsi="Times New Roman"/>
                <w:rPrChange w:id="4677" w:author="lợi đoàn" w:date="2024-11-29T16:23:00Z">
                  <w:rPr>
                    <w:ins w:id="4678" w:author="lợi đoàn" w:date="2024-11-29T16:04:00Z"/>
                  </w:rPr>
                </w:rPrChange>
              </w:rPr>
            </w:pPr>
            <w:ins w:id="4679" w:author="lợi đoàn" w:date="2024-11-29T16:04:00Z">
              <w:r w:rsidRPr="00537B35">
                <w:rPr>
                  <w:rFonts w:ascii="Times New Roman" w:hAnsi="Times New Roman"/>
                  <w:rPrChange w:id="4680" w:author="lợi đoàn" w:date="2024-11-29T16:23:00Z">
                    <w:rPr/>
                  </w:rPrChange>
                </w:rPr>
                <w:t xml:space="preserve">Không </w:t>
              </w:r>
            </w:ins>
          </w:p>
        </w:tc>
        <w:tc>
          <w:tcPr>
            <w:tcW w:w="1527" w:type="dxa"/>
            <w:tcBorders>
              <w:top w:val="single" w:sz="4" w:space="0" w:color="000000"/>
              <w:left w:val="single" w:sz="4" w:space="0" w:color="000000"/>
              <w:bottom w:val="single" w:sz="4" w:space="0" w:color="000000"/>
              <w:right w:val="single" w:sz="4" w:space="0" w:color="000000"/>
            </w:tcBorders>
          </w:tcPr>
          <w:p w14:paraId="66E0C85E" w14:textId="77777777" w:rsidR="008A0519" w:rsidRPr="00537B35" w:rsidRDefault="008A0519" w:rsidP="00037109">
            <w:pPr>
              <w:jc w:val="center"/>
              <w:rPr>
                <w:ins w:id="4681" w:author="lợi đoàn" w:date="2024-11-29T16:04:00Z"/>
                <w:rFonts w:ascii="Times New Roman" w:hAnsi="Times New Roman"/>
                <w:rPrChange w:id="4682" w:author="lợi đoàn" w:date="2024-11-29T16:23:00Z">
                  <w:rPr>
                    <w:ins w:id="4683" w:author="lợi đoàn" w:date="2024-11-29T16:04:00Z"/>
                  </w:rPr>
                </w:rPrChange>
              </w:rPr>
            </w:pPr>
            <w:ins w:id="4684" w:author="lợi đoàn" w:date="2024-11-29T16:04:00Z">
              <w:r w:rsidRPr="00537B35">
                <w:rPr>
                  <w:rFonts w:ascii="Times New Roman" w:hAnsi="Times New Roman"/>
                  <w:rPrChange w:id="4685" w:author="lợi đoàn" w:date="2024-11-29T16:23:00Z">
                    <w:rPr/>
                  </w:rPrChange>
                </w:rPr>
                <w:t xml:space="preserve"> </w:t>
              </w:r>
            </w:ins>
          </w:p>
        </w:tc>
        <w:tc>
          <w:tcPr>
            <w:tcW w:w="2855" w:type="dxa"/>
            <w:tcBorders>
              <w:top w:val="single" w:sz="4" w:space="0" w:color="000000"/>
              <w:left w:val="single" w:sz="4" w:space="0" w:color="000000"/>
              <w:bottom w:val="single" w:sz="4" w:space="0" w:color="000000"/>
              <w:right w:val="single" w:sz="4" w:space="0" w:color="000000"/>
            </w:tcBorders>
          </w:tcPr>
          <w:p w14:paraId="5873A89F" w14:textId="26F9AB80" w:rsidR="008A0519" w:rsidRPr="00537B35" w:rsidRDefault="00537B35" w:rsidP="00037109">
            <w:pPr>
              <w:ind w:left="5"/>
              <w:rPr>
                <w:ins w:id="4686" w:author="lợi đoàn" w:date="2024-11-29T16:04:00Z"/>
                <w:rFonts w:ascii="Times New Roman" w:hAnsi="Times New Roman"/>
                <w:rPrChange w:id="4687" w:author="lợi đoàn" w:date="2024-11-29T16:23:00Z">
                  <w:rPr>
                    <w:ins w:id="4688" w:author="lợi đoàn" w:date="2024-11-29T16:04:00Z"/>
                  </w:rPr>
                </w:rPrChange>
              </w:rPr>
            </w:pPr>
            <w:ins w:id="4689" w:author="lợi đoàn" w:date="2024-11-29T16:22:00Z">
              <w:r w:rsidRPr="00537B35">
                <w:rPr>
                  <w:rFonts w:ascii="Times New Roman" w:hAnsi="Times New Roman"/>
                  <w:rPrChange w:id="4690" w:author="lợi đoàn" w:date="2024-11-29T16:23:00Z">
                    <w:rPr/>
                  </w:rPrChange>
                </w:rPr>
                <w:t>S</w:t>
              </w:r>
              <w:r w:rsidRPr="00537B35">
                <w:rPr>
                  <w:rFonts w:ascii="Times New Roman" w:hAnsi="Times New Roman"/>
                  <w:rPrChange w:id="4691" w:author="lợi đoàn" w:date="2024-11-29T16:23:00Z">
                    <w:rPr>
                      <w:rFonts w:ascii="Cambria" w:hAnsi="Cambria" w:cs="Cambria"/>
                    </w:rPr>
                  </w:rPrChange>
                </w:rPr>
                <w:t>ố</w:t>
              </w:r>
              <w:r w:rsidRPr="00537B35">
                <w:rPr>
                  <w:rFonts w:ascii="Times New Roman" w:hAnsi="Times New Roman"/>
                  <w:rPrChange w:id="4692" w:author="lợi đoàn" w:date="2024-11-29T16:23:00Z">
                    <w:rPr/>
                  </w:rPrChange>
                </w:rPr>
                <w:t xml:space="preserve"> ti</w:t>
              </w:r>
              <w:r w:rsidRPr="00537B35">
                <w:rPr>
                  <w:rFonts w:ascii="Times New Roman" w:hAnsi="Times New Roman"/>
                  <w:rPrChange w:id="4693" w:author="lợi đoàn" w:date="2024-11-29T16:23:00Z">
                    <w:rPr>
                      <w:rFonts w:ascii="Cambria" w:hAnsi="Cambria" w:cs="Cambria"/>
                    </w:rPr>
                  </w:rPrChange>
                </w:rPr>
                <w:t>ề</w:t>
              </w:r>
              <w:r w:rsidRPr="00537B35">
                <w:rPr>
                  <w:rFonts w:ascii="Times New Roman" w:hAnsi="Times New Roman"/>
                  <w:rPrChange w:id="4694" w:author="lợi đoàn" w:date="2024-11-29T16:23:00Z">
                    <w:rPr/>
                  </w:rPrChange>
                </w:rPr>
                <w:t>n thanh to</w:t>
              </w:r>
              <w:r w:rsidRPr="00537B35">
                <w:rPr>
                  <w:rFonts w:ascii="Times New Roman" w:hAnsi="Times New Roman"/>
                  <w:rPrChange w:id="4695" w:author="lợi đoàn" w:date="2024-11-29T16:23:00Z">
                    <w:rPr>
                      <w:rFonts w:cs="VNI-Times"/>
                    </w:rPr>
                  </w:rPrChange>
                </w:rPr>
                <w:t>á</w:t>
              </w:r>
              <w:r w:rsidRPr="00537B35">
                <w:rPr>
                  <w:rFonts w:ascii="Times New Roman" w:hAnsi="Times New Roman"/>
                  <w:rPrChange w:id="4696" w:author="lợi đoàn" w:date="2024-11-29T16:23:00Z">
                    <w:rPr/>
                  </w:rPrChange>
                </w:rPr>
                <w:t>n</w:t>
              </w:r>
            </w:ins>
          </w:p>
        </w:tc>
      </w:tr>
      <w:tr w:rsidR="008A0519" w:rsidRPr="0002668E" w14:paraId="626AAD29" w14:textId="77777777" w:rsidTr="00C5067E">
        <w:trPr>
          <w:trHeight w:val="398"/>
          <w:ins w:id="4697" w:author="lợi đoàn" w:date="2024-11-29T16:04:00Z"/>
        </w:trPr>
        <w:tc>
          <w:tcPr>
            <w:tcW w:w="2028" w:type="dxa"/>
            <w:tcBorders>
              <w:top w:val="single" w:sz="4" w:space="0" w:color="000000"/>
              <w:left w:val="single" w:sz="4" w:space="0" w:color="000000"/>
              <w:bottom w:val="single" w:sz="4" w:space="0" w:color="000000"/>
              <w:right w:val="single" w:sz="4" w:space="0" w:color="000000"/>
            </w:tcBorders>
          </w:tcPr>
          <w:p w14:paraId="179F7F40" w14:textId="542CCD75" w:rsidR="008A0519" w:rsidRPr="00537B35" w:rsidRDefault="00C5067E" w:rsidP="00037109">
            <w:pPr>
              <w:ind w:left="5"/>
              <w:rPr>
                <w:ins w:id="4698" w:author="lợi đoàn" w:date="2024-11-29T16:04:00Z"/>
                <w:rFonts w:ascii="Times New Roman" w:hAnsi="Times New Roman"/>
                <w:rPrChange w:id="4699" w:author="lợi đoàn" w:date="2024-11-29T16:23:00Z">
                  <w:rPr>
                    <w:ins w:id="4700" w:author="lợi đoàn" w:date="2024-11-29T16:04:00Z"/>
                  </w:rPr>
                </w:rPrChange>
              </w:rPr>
            </w:pPr>
            <w:ins w:id="4701" w:author="lợi đoàn" w:date="2024-11-29T16:21:00Z">
              <w:r w:rsidRPr="00537B35">
                <w:rPr>
                  <w:rFonts w:ascii="Times New Roman" w:hAnsi="Times New Roman"/>
                  <w:rPrChange w:id="4702" w:author="lợi đoàn" w:date="2024-11-29T16:23:00Z">
                    <w:rPr/>
                  </w:rPrChange>
                </w:rPr>
                <w:t>status</w:t>
              </w:r>
            </w:ins>
          </w:p>
        </w:tc>
        <w:tc>
          <w:tcPr>
            <w:tcW w:w="1540" w:type="dxa"/>
            <w:tcBorders>
              <w:top w:val="single" w:sz="4" w:space="0" w:color="000000"/>
              <w:left w:val="single" w:sz="4" w:space="0" w:color="000000"/>
              <w:bottom w:val="single" w:sz="4" w:space="0" w:color="000000"/>
              <w:right w:val="single" w:sz="4" w:space="0" w:color="000000"/>
            </w:tcBorders>
          </w:tcPr>
          <w:p w14:paraId="5CE1688E" w14:textId="3C2872F3" w:rsidR="008A0519" w:rsidRPr="00537B35" w:rsidRDefault="00EE73D6" w:rsidP="00037109">
            <w:pPr>
              <w:rPr>
                <w:ins w:id="4703" w:author="lợi đoàn" w:date="2024-11-29T16:04:00Z"/>
                <w:rFonts w:ascii="Times New Roman" w:hAnsi="Times New Roman"/>
                <w:rPrChange w:id="4704" w:author="lợi đoàn" w:date="2024-11-29T16:23:00Z">
                  <w:rPr>
                    <w:ins w:id="4705" w:author="lợi đoàn" w:date="2024-11-29T16:04:00Z"/>
                  </w:rPr>
                </w:rPrChange>
              </w:rPr>
            </w:pPr>
            <w:ins w:id="4706" w:author="lợi đoàn" w:date="2024-11-29T16:21:00Z">
              <w:r w:rsidRPr="00537B35">
                <w:rPr>
                  <w:rFonts w:ascii="Times New Roman" w:hAnsi="Times New Roman"/>
                </w:rPr>
                <w:t>Enum</w:t>
              </w:r>
            </w:ins>
            <w:ins w:id="4707" w:author="lợi đoàn" w:date="2024-11-29T16:04:00Z">
              <w:r w:rsidR="008A0519" w:rsidRPr="00537B35">
                <w:rPr>
                  <w:rFonts w:ascii="Times New Roman" w:hAnsi="Times New Roman"/>
                  <w:rPrChange w:id="4708" w:author="lợi đoàn" w:date="2024-11-29T16:23:00Z">
                    <w:rPr/>
                  </w:rPrChange>
                </w:rPr>
                <w:t xml:space="preserve"> </w:t>
              </w:r>
            </w:ins>
          </w:p>
        </w:tc>
        <w:tc>
          <w:tcPr>
            <w:tcW w:w="1116" w:type="dxa"/>
            <w:tcBorders>
              <w:top w:val="single" w:sz="4" w:space="0" w:color="000000"/>
              <w:left w:val="single" w:sz="4" w:space="0" w:color="000000"/>
              <w:bottom w:val="single" w:sz="4" w:space="0" w:color="000000"/>
              <w:right w:val="single" w:sz="4" w:space="0" w:color="000000"/>
            </w:tcBorders>
          </w:tcPr>
          <w:p w14:paraId="4E74F32A" w14:textId="58F71506" w:rsidR="008A0519" w:rsidRPr="00537B35" w:rsidRDefault="00EE73D6" w:rsidP="00037109">
            <w:pPr>
              <w:ind w:left="5"/>
              <w:rPr>
                <w:ins w:id="4709" w:author="lợi đoàn" w:date="2024-11-29T16:04:00Z"/>
                <w:rFonts w:ascii="Times New Roman" w:hAnsi="Times New Roman"/>
                <w:lang w:val="en-US"/>
                <w:rPrChange w:id="4710" w:author="lợi đoàn" w:date="2024-11-29T16:23:00Z">
                  <w:rPr>
                    <w:ins w:id="4711" w:author="lợi đoàn" w:date="2024-11-29T16:04:00Z"/>
                  </w:rPr>
                </w:rPrChange>
              </w:rPr>
            </w:pPr>
            <w:ins w:id="4712" w:author="lợi đoàn" w:date="2024-11-29T16:22:00Z">
              <w:r w:rsidRPr="00537B35">
                <w:rPr>
                  <w:rFonts w:ascii="Times New Roman" w:hAnsi="Times New Roman"/>
                </w:rPr>
                <w:t>Không</w:t>
              </w:r>
            </w:ins>
          </w:p>
        </w:tc>
        <w:tc>
          <w:tcPr>
            <w:tcW w:w="1527" w:type="dxa"/>
            <w:tcBorders>
              <w:top w:val="single" w:sz="4" w:space="0" w:color="000000"/>
              <w:left w:val="single" w:sz="4" w:space="0" w:color="000000"/>
              <w:bottom w:val="single" w:sz="4" w:space="0" w:color="000000"/>
              <w:right w:val="single" w:sz="4" w:space="0" w:color="000000"/>
            </w:tcBorders>
          </w:tcPr>
          <w:p w14:paraId="77A17B74" w14:textId="77777777" w:rsidR="008A0519" w:rsidRPr="00537B35" w:rsidRDefault="008A0519" w:rsidP="00037109">
            <w:pPr>
              <w:jc w:val="center"/>
              <w:rPr>
                <w:ins w:id="4713" w:author="lợi đoàn" w:date="2024-11-29T16:04:00Z"/>
                <w:rFonts w:ascii="Times New Roman" w:hAnsi="Times New Roman"/>
                <w:rPrChange w:id="4714" w:author="lợi đoàn" w:date="2024-11-29T16:23:00Z">
                  <w:rPr>
                    <w:ins w:id="4715" w:author="lợi đoàn" w:date="2024-11-29T16:04:00Z"/>
                  </w:rPr>
                </w:rPrChange>
              </w:rPr>
            </w:pPr>
            <w:ins w:id="4716" w:author="lợi đoàn" w:date="2024-11-29T16:04:00Z">
              <w:r w:rsidRPr="00537B35">
                <w:rPr>
                  <w:rFonts w:ascii="Times New Roman" w:hAnsi="Times New Roman"/>
                  <w:rPrChange w:id="4717" w:author="lợi đoàn" w:date="2024-11-29T16:23:00Z">
                    <w:rPr/>
                  </w:rPrChange>
                </w:rPr>
                <w:t xml:space="preserve"> </w:t>
              </w:r>
            </w:ins>
          </w:p>
        </w:tc>
        <w:tc>
          <w:tcPr>
            <w:tcW w:w="2855" w:type="dxa"/>
            <w:tcBorders>
              <w:top w:val="single" w:sz="4" w:space="0" w:color="000000"/>
              <w:left w:val="single" w:sz="4" w:space="0" w:color="000000"/>
              <w:bottom w:val="single" w:sz="4" w:space="0" w:color="000000"/>
              <w:right w:val="single" w:sz="4" w:space="0" w:color="000000"/>
            </w:tcBorders>
          </w:tcPr>
          <w:p w14:paraId="090A123F" w14:textId="1D2571C9" w:rsidR="008A0519" w:rsidRPr="00537B35" w:rsidRDefault="00537B35" w:rsidP="00037109">
            <w:pPr>
              <w:ind w:left="5"/>
              <w:rPr>
                <w:ins w:id="4718" w:author="lợi đoàn" w:date="2024-11-29T16:04:00Z"/>
                <w:rFonts w:ascii="Times New Roman" w:hAnsi="Times New Roman"/>
                <w:rPrChange w:id="4719" w:author="lợi đoàn" w:date="2024-11-29T16:23:00Z">
                  <w:rPr>
                    <w:ins w:id="4720" w:author="lợi đoàn" w:date="2024-11-29T16:04:00Z"/>
                  </w:rPr>
                </w:rPrChange>
              </w:rPr>
            </w:pPr>
            <w:ins w:id="4721" w:author="lợi đoàn" w:date="2024-11-29T16:23:00Z">
              <w:r w:rsidRPr="00537B35">
                <w:rPr>
                  <w:rFonts w:ascii="Times New Roman" w:hAnsi="Times New Roman"/>
                  <w:rPrChange w:id="4722" w:author="lợi đoàn" w:date="2024-11-29T16:23:00Z">
                    <w:rPr/>
                  </w:rPrChange>
                </w:rPr>
                <w:t>Tr</w:t>
              </w:r>
              <w:r w:rsidRPr="00537B35">
                <w:rPr>
                  <w:rFonts w:ascii="Times New Roman" w:hAnsi="Times New Roman"/>
                  <w:rPrChange w:id="4723" w:author="lợi đoàn" w:date="2024-11-29T16:23:00Z">
                    <w:rPr>
                      <w:rFonts w:ascii="Cambria" w:hAnsi="Cambria" w:cs="Cambria"/>
                    </w:rPr>
                  </w:rPrChange>
                </w:rPr>
                <w:t>ạ</w:t>
              </w:r>
              <w:r w:rsidRPr="00537B35">
                <w:rPr>
                  <w:rFonts w:ascii="Times New Roman" w:hAnsi="Times New Roman"/>
                  <w:rPrChange w:id="4724" w:author="lợi đoàn" w:date="2024-11-29T16:23:00Z">
                    <w:rPr/>
                  </w:rPrChange>
                </w:rPr>
                <w:t>ng th</w:t>
              </w:r>
              <w:r w:rsidRPr="00537B35">
                <w:rPr>
                  <w:rFonts w:ascii="Times New Roman" w:hAnsi="Times New Roman"/>
                  <w:rPrChange w:id="4725" w:author="lợi đoàn" w:date="2024-11-29T16:23:00Z">
                    <w:rPr>
                      <w:rFonts w:cs="VNI-Times"/>
                    </w:rPr>
                  </w:rPrChange>
                </w:rPr>
                <w:t>á</w:t>
              </w:r>
              <w:r w:rsidRPr="00537B35">
                <w:rPr>
                  <w:rFonts w:ascii="Times New Roman" w:hAnsi="Times New Roman"/>
                  <w:rPrChange w:id="4726" w:author="lợi đoàn" w:date="2024-11-29T16:23:00Z">
                    <w:rPr/>
                  </w:rPrChange>
                </w:rPr>
                <w:t>i (PENDING, ...)</w:t>
              </w:r>
            </w:ins>
          </w:p>
        </w:tc>
      </w:tr>
      <w:tr w:rsidR="008A0519" w:rsidRPr="0002668E" w14:paraId="76F17CB9" w14:textId="77777777" w:rsidTr="00C5067E">
        <w:trPr>
          <w:trHeight w:val="398"/>
          <w:ins w:id="4727" w:author="lợi đoàn" w:date="2024-11-29T16:04:00Z"/>
        </w:trPr>
        <w:tc>
          <w:tcPr>
            <w:tcW w:w="2028" w:type="dxa"/>
            <w:tcBorders>
              <w:top w:val="single" w:sz="4" w:space="0" w:color="000000"/>
              <w:left w:val="single" w:sz="4" w:space="0" w:color="000000"/>
              <w:bottom w:val="single" w:sz="4" w:space="0" w:color="000000"/>
              <w:right w:val="single" w:sz="4" w:space="0" w:color="000000"/>
            </w:tcBorders>
          </w:tcPr>
          <w:p w14:paraId="3181F987" w14:textId="18536D78" w:rsidR="008A0519" w:rsidRPr="00537B35" w:rsidRDefault="00C5067E" w:rsidP="00037109">
            <w:pPr>
              <w:ind w:left="5"/>
              <w:rPr>
                <w:ins w:id="4728" w:author="lợi đoàn" w:date="2024-11-29T16:04:00Z"/>
                <w:rFonts w:ascii="Times New Roman" w:hAnsi="Times New Roman"/>
                <w:rPrChange w:id="4729" w:author="lợi đoàn" w:date="2024-11-29T16:23:00Z">
                  <w:rPr>
                    <w:ins w:id="4730" w:author="lợi đoàn" w:date="2024-11-29T16:04:00Z"/>
                  </w:rPr>
                </w:rPrChange>
              </w:rPr>
            </w:pPr>
            <w:ins w:id="4731" w:author="lợi đoàn" w:date="2024-11-29T16:21:00Z">
              <w:r w:rsidRPr="00537B35">
                <w:rPr>
                  <w:rFonts w:ascii="Times New Roman" w:hAnsi="Times New Roman"/>
                  <w:rPrChange w:id="4732" w:author="lợi đoàn" w:date="2024-11-29T16:23:00Z">
                    <w:rPr/>
                  </w:rPrChange>
                </w:rPr>
                <w:t>payment_date</w:t>
              </w:r>
            </w:ins>
          </w:p>
        </w:tc>
        <w:tc>
          <w:tcPr>
            <w:tcW w:w="1540" w:type="dxa"/>
            <w:tcBorders>
              <w:top w:val="single" w:sz="4" w:space="0" w:color="000000"/>
              <w:left w:val="single" w:sz="4" w:space="0" w:color="000000"/>
              <w:bottom w:val="single" w:sz="4" w:space="0" w:color="000000"/>
              <w:right w:val="single" w:sz="4" w:space="0" w:color="000000"/>
            </w:tcBorders>
          </w:tcPr>
          <w:p w14:paraId="624E7EA4" w14:textId="5B6AF01F" w:rsidR="008A0519" w:rsidRPr="00537B35" w:rsidRDefault="00EE73D6" w:rsidP="00037109">
            <w:pPr>
              <w:rPr>
                <w:ins w:id="4733" w:author="lợi đoàn" w:date="2024-11-29T16:04:00Z"/>
                <w:rFonts w:ascii="Times New Roman" w:hAnsi="Times New Roman"/>
                <w:rPrChange w:id="4734" w:author="lợi đoàn" w:date="2024-11-29T16:23:00Z">
                  <w:rPr>
                    <w:ins w:id="4735" w:author="lợi đoàn" w:date="2024-11-29T16:04:00Z"/>
                  </w:rPr>
                </w:rPrChange>
              </w:rPr>
            </w:pPr>
            <w:ins w:id="4736" w:author="lợi đoàn" w:date="2024-11-29T16:21:00Z">
              <w:r w:rsidRPr="00537B35">
                <w:rPr>
                  <w:rFonts w:ascii="Times New Roman" w:hAnsi="Times New Roman"/>
                  <w:rPrChange w:id="4737" w:author="lợi đoàn" w:date="2024-11-29T16:23:00Z">
                    <w:rPr/>
                  </w:rPrChange>
                </w:rPr>
                <w:t>DateTime</w:t>
              </w:r>
            </w:ins>
          </w:p>
        </w:tc>
        <w:tc>
          <w:tcPr>
            <w:tcW w:w="1116" w:type="dxa"/>
            <w:tcBorders>
              <w:top w:val="single" w:sz="4" w:space="0" w:color="000000"/>
              <w:left w:val="single" w:sz="4" w:space="0" w:color="000000"/>
              <w:bottom w:val="single" w:sz="4" w:space="0" w:color="000000"/>
              <w:right w:val="single" w:sz="4" w:space="0" w:color="000000"/>
            </w:tcBorders>
          </w:tcPr>
          <w:p w14:paraId="785D482B" w14:textId="698B48CC" w:rsidR="008A0519" w:rsidRPr="00537B35" w:rsidRDefault="00EE73D6" w:rsidP="00037109">
            <w:pPr>
              <w:ind w:left="5"/>
              <w:rPr>
                <w:ins w:id="4738" w:author="lợi đoàn" w:date="2024-11-29T16:04:00Z"/>
                <w:rFonts w:ascii="Times New Roman" w:hAnsi="Times New Roman"/>
                <w:rPrChange w:id="4739" w:author="lợi đoàn" w:date="2024-11-29T16:23:00Z">
                  <w:rPr>
                    <w:ins w:id="4740" w:author="lợi đoàn" w:date="2024-11-29T16:04:00Z"/>
                  </w:rPr>
                </w:rPrChange>
              </w:rPr>
            </w:pPr>
            <w:ins w:id="4741" w:author="lợi đoàn" w:date="2024-11-29T16:22:00Z">
              <w:r w:rsidRPr="00537B35">
                <w:rPr>
                  <w:rFonts w:ascii="Times New Roman" w:hAnsi="Times New Roman"/>
                </w:rPr>
                <w:t>Có</w:t>
              </w:r>
            </w:ins>
          </w:p>
        </w:tc>
        <w:tc>
          <w:tcPr>
            <w:tcW w:w="1527" w:type="dxa"/>
            <w:tcBorders>
              <w:top w:val="single" w:sz="4" w:space="0" w:color="000000"/>
              <w:left w:val="single" w:sz="4" w:space="0" w:color="000000"/>
              <w:bottom w:val="single" w:sz="4" w:space="0" w:color="000000"/>
              <w:right w:val="single" w:sz="4" w:space="0" w:color="000000"/>
            </w:tcBorders>
          </w:tcPr>
          <w:p w14:paraId="2DA69DB9" w14:textId="77777777" w:rsidR="008A0519" w:rsidRPr="00537B35" w:rsidRDefault="008A0519" w:rsidP="00037109">
            <w:pPr>
              <w:jc w:val="center"/>
              <w:rPr>
                <w:ins w:id="4742" w:author="lợi đoàn" w:date="2024-11-29T16:04:00Z"/>
                <w:rFonts w:ascii="Times New Roman" w:hAnsi="Times New Roman"/>
                <w:rPrChange w:id="4743" w:author="lợi đoàn" w:date="2024-11-29T16:23:00Z">
                  <w:rPr>
                    <w:ins w:id="4744" w:author="lợi đoàn" w:date="2024-11-29T16:04:00Z"/>
                  </w:rPr>
                </w:rPrChange>
              </w:rPr>
            </w:pPr>
            <w:ins w:id="4745" w:author="lợi đoàn" w:date="2024-11-29T16:04:00Z">
              <w:r w:rsidRPr="00537B35">
                <w:rPr>
                  <w:rFonts w:ascii="Times New Roman" w:hAnsi="Times New Roman"/>
                  <w:rPrChange w:id="4746" w:author="lợi đoàn" w:date="2024-11-29T16:23:00Z">
                    <w:rPr/>
                  </w:rPrChange>
                </w:rPr>
                <w:t xml:space="preserve"> </w:t>
              </w:r>
            </w:ins>
          </w:p>
        </w:tc>
        <w:tc>
          <w:tcPr>
            <w:tcW w:w="2855" w:type="dxa"/>
            <w:tcBorders>
              <w:top w:val="single" w:sz="4" w:space="0" w:color="000000"/>
              <w:left w:val="single" w:sz="4" w:space="0" w:color="000000"/>
              <w:bottom w:val="single" w:sz="4" w:space="0" w:color="000000"/>
              <w:right w:val="single" w:sz="4" w:space="0" w:color="000000"/>
            </w:tcBorders>
          </w:tcPr>
          <w:p w14:paraId="6BFD7EAC" w14:textId="6548F55F" w:rsidR="008A0519" w:rsidRPr="00537B35" w:rsidRDefault="00537B35" w:rsidP="00037109">
            <w:pPr>
              <w:ind w:left="5"/>
              <w:rPr>
                <w:ins w:id="4747" w:author="lợi đoàn" w:date="2024-11-29T16:04:00Z"/>
                <w:rFonts w:ascii="Times New Roman" w:hAnsi="Times New Roman"/>
                <w:rPrChange w:id="4748" w:author="lợi đoàn" w:date="2024-11-29T16:23:00Z">
                  <w:rPr>
                    <w:ins w:id="4749" w:author="lợi đoàn" w:date="2024-11-29T16:04:00Z"/>
                  </w:rPr>
                </w:rPrChange>
              </w:rPr>
            </w:pPr>
            <w:ins w:id="4750" w:author="lợi đoàn" w:date="2024-11-29T16:23:00Z">
              <w:r w:rsidRPr="00537B35">
                <w:rPr>
                  <w:rFonts w:ascii="Times New Roman" w:hAnsi="Times New Roman"/>
                  <w:rPrChange w:id="4751" w:author="lợi đoàn" w:date="2024-11-29T16:23:00Z">
                    <w:rPr/>
                  </w:rPrChange>
                </w:rPr>
                <w:t>Ngày thanh toán</w:t>
              </w:r>
            </w:ins>
          </w:p>
        </w:tc>
      </w:tr>
    </w:tbl>
    <w:p w14:paraId="4A3B09A2" w14:textId="77777777" w:rsidR="00BD4F5A" w:rsidRDefault="00BD4F5A">
      <w:pPr>
        <w:spacing w:after="257"/>
        <w:ind w:right="3797"/>
        <w:rPr>
          <w:ins w:id="4752" w:author="lợi đoàn" w:date="2024-11-29T16:34:00Z"/>
          <w:rFonts w:ascii="Times New Roman" w:hAnsi="Times New Roman"/>
        </w:rPr>
        <w:pPrChange w:id="4753" w:author="lợi đoàn" w:date="2024-11-30T01:59:00Z">
          <w:pPr>
            <w:spacing w:after="257"/>
            <w:ind w:right="3797"/>
            <w:jc w:val="right"/>
          </w:pPr>
        </w:pPrChange>
      </w:pPr>
    </w:p>
    <w:p w14:paraId="0F60291B" w14:textId="77777777" w:rsidR="00BD4F5A" w:rsidRPr="0002668E" w:rsidRDefault="00BD4F5A" w:rsidP="008A0519">
      <w:pPr>
        <w:spacing w:after="257"/>
        <w:ind w:right="3797"/>
        <w:jc w:val="right"/>
        <w:rPr>
          <w:ins w:id="4754" w:author="lợi đoàn" w:date="2024-11-29T16:04:00Z"/>
          <w:rFonts w:ascii="Times New Roman" w:hAnsi="Times New Roman"/>
          <w:rPrChange w:id="4755" w:author="lợi đoàn" w:date="2024-11-29T16:05:00Z">
            <w:rPr>
              <w:ins w:id="4756" w:author="lợi đoàn" w:date="2024-11-29T16:04:00Z"/>
            </w:rPr>
          </w:rPrChange>
        </w:rPr>
      </w:pPr>
    </w:p>
    <w:p w14:paraId="3CD0D543" w14:textId="73828FAC" w:rsidR="006F1D2A" w:rsidRDefault="006F1D2A" w:rsidP="006F1D2A">
      <w:pPr>
        <w:rPr>
          <w:ins w:id="4757" w:author="lợi đoàn" w:date="2024-11-30T02:01:00Z"/>
          <w:rFonts w:ascii="Times New Roman" w:hAnsi="Times New Roman"/>
        </w:rPr>
      </w:pPr>
      <w:ins w:id="4758" w:author="lợi đoàn" w:date="2024-11-29T16:23:00Z">
        <w:r w:rsidRPr="00FD1354">
          <w:rPr>
            <w:rFonts w:ascii="Times New Roman" w:hAnsi="Times New Roman"/>
          </w:rPr>
          <w:t xml:space="preserve">Bảng </w:t>
        </w:r>
      </w:ins>
      <w:ins w:id="4759" w:author="lợi đoàn" w:date="2024-11-29T16:24:00Z">
        <w:r w:rsidR="002E71A1" w:rsidRPr="00FD1354">
          <w:rPr>
            <w:rFonts w:ascii="Times New Roman" w:hAnsi="Times New Roman"/>
            <w:rPrChange w:id="4760" w:author="lợi đoàn" w:date="2024-11-29T16:27:00Z">
              <w:rPr/>
            </w:rPrChange>
          </w:rPr>
          <w:t>Appointment</w:t>
        </w:r>
      </w:ins>
    </w:p>
    <w:p w14:paraId="50AE8FE7" w14:textId="1A5EF44A" w:rsidR="00AD6982" w:rsidRPr="00AD6982" w:rsidRDefault="00AD6982">
      <w:pPr>
        <w:pStyle w:val="Heading1"/>
        <w:ind w:left="1440" w:firstLine="720"/>
        <w:rPr>
          <w:ins w:id="4761" w:author="lợi đoàn" w:date="2024-11-30T02:01:00Z"/>
          <w:rFonts w:ascii="Times New Roman" w:hAnsi="Times New Roman"/>
          <w:color w:val="000000" w:themeColor="text1"/>
          <w:rPrChange w:id="4762" w:author="lợi đoàn" w:date="2024-11-30T02:01:00Z">
            <w:rPr>
              <w:ins w:id="4763" w:author="lợi đoàn" w:date="2024-11-30T02:01:00Z"/>
              <w:rFonts w:ascii="Times New Roman" w:hAnsi="Times New Roman"/>
            </w:rPr>
          </w:rPrChange>
        </w:rPr>
        <w:pPrChange w:id="4764" w:author="lợi đoàn" w:date="2024-11-30T02:01:00Z">
          <w:pPr>
            <w:spacing w:after="257"/>
            <w:ind w:right="3797"/>
            <w:jc w:val="right"/>
          </w:pPr>
        </w:pPrChange>
      </w:pPr>
      <w:bookmarkStart w:id="4765" w:name="_Toc183825547"/>
      <w:ins w:id="4766" w:author="lợi đoàn" w:date="2024-11-30T02:01:00Z">
        <w:r w:rsidRPr="00AD6982">
          <w:rPr>
            <w:rFonts w:ascii="Times New Roman" w:hAnsi="Times New Roman"/>
            <w:color w:val="000000" w:themeColor="text1"/>
            <w:sz w:val="24"/>
            <w:szCs w:val="24"/>
            <w:rPrChange w:id="4767" w:author="lợi đoàn" w:date="2024-11-30T02:01:00Z">
              <w:rPr>
                <w:rFonts w:ascii="Times New Roman" w:hAnsi="Times New Roman"/>
              </w:rPr>
            </w:rPrChange>
          </w:rPr>
          <w:t>Bảng 3.1</w:t>
        </w:r>
        <w:r>
          <w:rPr>
            <w:rFonts w:ascii="Times New Roman" w:hAnsi="Times New Roman"/>
            <w:color w:val="000000" w:themeColor="text1"/>
            <w:sz w:val="24"/>
            <w:szCs w:val="24"/>
          </w:rPr>
          <w:t>8</w:t>
        </w:r>
        <w:r w:rsidRPr="00AD6982">
          <w:rPr>
            <w:rFonts w:ascii="Times New Roman" w:hAnsi="Times New Roman"/>
            <w:color w:val="000000" w:themeColor="text1"/>
            <w:sz w:val="24"/>
            <w:szCs w:val="24"/>
            <w:rPrChange w:id="4768" w:author="lợi đoàn" w:date="2024-11-30T02:01:00Z">
              <w:rPr>
                <w:rFonts w:ascii="Times New Roman" w:hAnsi="Times New Roman"/>
              </w:rPr>
            </w:rPrChange>
          </w:rPr>
          <w:t xml:space="preserve"> Mô tả bảng Appointment</w:t>
        </w:r>
        <w:bookmarkEnd w:id="4765"/>
      </w:ins>
    </w:p>
    <w:p w14:paraId="55CA65C1" w14:textId="77777777" w:rsidR="00AD6982" w:rsidRPr="00FD1354" w:rsidRDefault="00AD6982" w:rsidP="006F1D2A">
      <w:pPr>
        <w:rPr>
          <w:ins w:id="4769" w:author="lợi đoàn" w:date="2024-11-29T16:23:00Z"/>
          <w:rFonts w:ascii="Times New Roman" w:hAnsi="Times New Roman"/>
        </w:rPr>
      </w:pPr>
    </w:p>
    <w:tbl>
      <w:tblPr>
        <w:tblStyle w:val="TableGrid0"/>
        <w:tblW w:w="9066" w:type="dxa"/>
        <w:tblInd w:w="187" w:type="dxa"/>
        <w:tblCellMar>
          <w:top w:w="9" w:type="dxa"/>
          <w:left w:w="106" w:type="dxa"/>
          <w:right w:w="46" w:type="dxa"/>
        </w:tblCellMar>
        <w:tblLook w:val="04A0" w:firstRow="1" w:lastRow="0" w:firstColumn="1" w:lastColumn="0" w:noHBand="0" w:noVBand="1"/>
      </w:tblPr>
      <w:tblGrid>
        <w:gridCol w:w="2028"/>
        <w:gridCol w:w="1540"/>
        <w:gridCol w:w="1116"/>
        <w:gridCol w:w="1527"/>
        <w:gridCol w:w="2855"/>
      </w:tblGrid>
      <w:tr w:rsidR="006F1D2A" w:rsidRPr="00FD1354" w14:paraId="485F7F85" w14:textId="77777777" w:rsidTr="00037109">
        <w:trPr>
          <w:trHeight w:val="398"/>
          <w:ins w:id="4770" w:author="lợi đoàn" w:date="2024-11-29T16:23:00Z"/>
        </w:trPr>
        <w:tc>
          <w:tcPr>
            <w:tcW w:w="2028" w:type="dxa"/>
            <w:tcBorders>
              <w:top w:val="single" w:sz="4" w:space="0" w:color="000000"/>
              <w:left w:val="single" w:sz="4" w:space="0" w:color="000000"/>
              <w:bottom w:val="single" w:sz="4" w:space="0" w:color="000000"/>
              <w:right w:val="single" w:sz="4" w:space="0" w:color="000000"/>
            </w:tcBorders>
          </w:tcPr>
          <w:p w14:paraId="32924ED9" w14:textId="77777777" w:rsidR="006F1D2A" w:rsidRPr="00FD1354" w:rsidRDefault="006F1D2A" w:rsidP="00037109">
            <w:pPr>
              <w:ind w:right="55"/>
              <w:jc w:val="center"/>
              <w:rPr>
                <w:ins w:id="4771" w:author="lợi đoàn" w:date="2024-11-29T16:23:00Z"/>
                <w:rFonts w:ascii="Times New Roman" w:hAnsi="Times New Roman"/>
              </w:rPr>
            </w:pPr>
            <w:ins w:id="4772" w:author="lợi đoàn" w:date="2024-11-29T16:23:00Z">
              <w:r w:rsidRPr="00FD1354">
                <w:rPr>
                  <w:rFonts w:ascii="Times New Roman" w:hAnsi="Times New Roman"/>
                </w:rPr>
                <w:t xml:space="preserve">Tên trường </w:t>
              </w:r>
            </w:ins>
          </w:p>
        </w:tc>
        <w:tc>
          <w:tcPr>
            <w:tcW w:w="1540" w:type="dxa"/>
            <w:tcBorders>
              <w:top w:val="single" w:sz="4" w:space="0" w:color="000000"/>
              <w:left w:val="single" w:sz="4" w:space="0" w:color="000000"/>
              <w:bottom w:val="single" w:sz="4" w:space="0" w:color="000000"/>
              <w:right w:val="single" w:sz="4" w:space="0" w:color="000000"/>
            </w:tcBorders>
          </w:tcPr>
          <w:p w14:paraId="31E796B3" w14:textId="77777777" w:rsidR="006F1D2A" w:rsidRPr="00FD1354" w:rsidRDefault="006F1D2A" w:rsidP="00037109">
            <w:pPr>
              <w:ind w:left="34"/>
              <w:rPr>
                <w:ins w:id="4773" w:author="lợi đoàn" w:date="2024-11-29T16:23:00Z"/>
                <w:rFonts w:ascii="Times New Roman" w:hAnsi="Times New Roman"/>
              </w:rPr>
            </w:pPr>
            <w:ins w:id="4774" w:author="lợi đoàn" w:date="2024-11-29T16:23:00Z">
              <w:r w:rsidRPr="00FD1354">
                <w:rPr>
                  <w:rFonts w:ascii="Times New Roman" w:hAnsi="Times New Roman"/>
                </w:rPr>
                <w:t xml:space="preserve">Kiểu dữ liệu </w:t>
              </w:r>
            </w:ins>
          </w:p>
        </w:tc>
        <w:tc>
          <w:tcPr>
            <w:tcW w:w="1116" w:type="dxa"/>
            <w:tcBorders>
              <w:top w:val="single" w:sz="4" w:space="0" w:color="000000"/>
              <w:left w:val="single" w:sz="4" w:space="0" w:color="000000"/>
              <w:bottom w:val="single" w:sz="4" w:space="0" w:color="000000"/>
              <w:right w:val="single" w:sz="4" w:space="0" w:color="000000"/>
            </w:tcBorders>
          </w:tcPr>
          <w:p w14:paraId="1C8D2FE4" w14:textId="77777777" w:rsidR="006F1D2A" w:rsidRPr="00FD1354" w:rsidRDefault="006F1D2A" w:rsidP="00037109">
            <w:pPr>
              <w:ind w:right="59"/>
              <w:jc w:val="center"/>
              <w:rPr>
                <w:ins w:id="4775" w:author="lợi đoàn" w:date="2024-11-29T16:23:00Z"/>
                <w:rFonts w:ascii="Times New Roman" w:hAnsi="Times New Roman"/>
              </w:rPr>
            </w:pPr>
            <w:ins w:id="4776" w:author="lợi đoàn" w:date="2024-11-29T16:23:00Z">
              <w:r w:rsidRPr="00FD1354">
                <w:rPr>
                  <w:rFonts w:ascii="Times New Roman" w:hAnsi="Times New Roman"/>
                </w:rPr>
                <w:t xml:space="preserve">Null </w:t>
              </w:r>
            </w:ins>
          </w:p>
        </w:tc>
        <w:tc>
          <w:tcPr>
            <w:tcW w:w="1527" w:type="dxa"/>
            <w:tcBorders>
              <w:top w:val="single" w:sz="4" w:space="0" w:color="000000"/>
              <w:left w:val="single" w:sz="4" w:space="0" w:color="000000"/>
              <w:bottom w:val="single" w:sz="4" w:space="0" w:color="000000"/>
              <w:right w:val="single" w:sz="4" w:space="0" w:color="000000"/>
            </w:tcBorders>
          </w:tcPr>
          <w:p w14:paraId="6F72EFA7" w14:textId="77777777" w:rsidR="006F1D2A" w:rsidRPr="00FD1354" w:rsidRDefault="006F1D2A" w:rsidP="00037109">
            <w:pPr>
              <w:ind w:right="55"/>
              <w:jc w:val="center"/>
              <w:rPr>
                <w:ins w:id="4777" w:author="lợi đoàn" w:date="2024-11-29T16:23:00Z"/>
                <w:rFonts w:ascii="Times New Roman" w:hAnsi="Times New Roman"/>
              </w:rPr>
            </w:pPr>
            <w:ins w:id="4778" w:author="lợi đoàn" w:date="2024-11-29T16:23:00Z">
              <w:r w:rsidRPr="00FD1354">
                <w:rPr>
                  <w:rFonts w:ascii="Times New Roman" w:hAnsi="Times New Roman"/>
                </w:rPr>
                <w:t xml:space="preserve">Key </w:t>
              </w:r>
            </w:ins>
          </w:p>
        </w:tc>
        <w:tc>
          <w:tcPr>
            <w:tcW w:w="2855" w:type="dxa"/>
            <w:tcBorders>
              <w:top w:val="single" w:sz="4" w:space="0" w:color="000000"/>
              <w:left w:val="single" w:sz="4" w:space="0" w:color="000000"/>
              <w:bottom w:val="single" w:sz="4" w:space="0" w:color="000000"/>
              <w:right w:val="single" w:sz="4" w:space="0" w:color="000000"/>
            </w:tcBorders>
          </w:tcPr>
          <w:p w14:paraId="2760D1DB" w14:textId="77777777" w:rsidR="006F1D2A" w:rsidRPr="00FD1354" w:rsidRDefault="006F1D2A" w:rsidP="00037109">
            <w:pPr>
              <w:ind w:right="61"/>
              <w:jc w:val="center"/>
              <w:rPr>
                <w:ins w:id="4779" w:author="lợi đoàn" w:date="2024-11-29T16:23:00Z"/>
                <w:rFonts w:ascii="Times New Roman" w:hAnsi="Times New Roman"/>
              </w:rPr>
            </w:pPr>
            <w:ins w:id="4780" w:author="lợi đoàn" w:date="2024-11-29T16:23:00Z">
              <w:r w:rsidRPr="00FD1354">
                <w:rPr>
                  <w:rFonts w:ascii="Times New Roman" w:hAnsi="Times New Roman"/>
                </w:rPr>
                <w:t xml:space="preserve">Ghi chú </w:t>
              </w:r>
            </w:ins>
          </w:p>
        </w:tc>
      </w:tr>
      <w:tr w:rsidR="006F1D2A" w:rsidRPr="00FD1354" w14:paraId="2DEF00A7" w14:textId="77777777" w:rsidTr="00037109">
        <w:trPr>
          <w:trHeight w:val="403"/>
          <w:ins w:id="4781" w:author="lợi đoàn" w:date="2024-11-29T16:23:00Z"/>
        </w:trPr>
        <w:tc>
          <w:tcPr>
            <w:tcW w:w="2028" w:type="dxa"/>
            <w:tcBorders>
              <w:top w:val="single" w:sz="4" w:space="0" w:color="000000"/>
              <w:left w:val="single" w:sz="4" w:space="0" w:color="000000"/>
              <w:bottom w:val="single" w:sz="4" w:space="0" w:color="000000"/>
              <w:right w:val="single" w:sz="4" w:space="0" w:color="000000"/>
            </w:tcBorders>
          </w:tcPr>
          <w:p w14:paraId="12ABFDAA" w14:textId="77777777" w:rsidR="006F1D2A" w:rsidRPr="00FD1354" w:rsidRDefault="006F1D2A" w:rsidP="00037109">
            <w:pPr>
              <w:ind w:left="5"/>
              <w:rPr>
                <w:ins w:id="4782" w:author="lợi đoàn" w:date="2024-11-29T16:23:00Z"/>
                <w:rFonts w:ascii="Times New Roman" w:hAnsi="Times New Roman"/>
              </w:rPr>
            </w:pPr>
            <w:ins w:id="4783" w:author="lợi đoàn" w:date="2024-11-29T16:23:00Z">
              <w:r w:rsidRPr="00FD1354">
                <w:rPr>
                  <w:rFonts w:ascii="Times New Roman" w:hAnsi="Times New Roman"/>
                </w:rPr>
                <w:t xml:space="preserve">Id </w:t>
              </w:r>
            </w:ins>
          </w:p>
        </w:tc>
        <w:tc>
          <w:tcPr>
            <w:tcW w:w="1540" w:type="dxa"/>
            <w:tcBorders>
              <w:top w:val="single" w:sz="4" w:space="0" w:color="000000"/>
              <w:left w:val="single" w:sz="4" w:space="0" w:color="000000"/>
              <w:bottom w:val="single" w:sz="4" w:space="0" w:color="000000"/>
              <w:right w:val="single" w:sz="4" w:space="0" w:color="000000"/>
            </w:tcBorders>
          </w:tcPr>
          <w:p w14:paraId="6B2F2F42" w14:textId="77777777" w:rsidR="006F1D2A" w:rsidRPr="00FD1354" w:rsidRDefault="006F1D2A" w:rsidP="00037109">
            <w:pPr>
              <w:rPr>
                <w:ins w:id="4784" w:author="lợi đoàn" w:date="2024-11-29T16:23:00Z"/>
                <w:rFonts w:ascii="Times New Roman" w:hAnsi="Times New Roman"/>
              </w:rPr>
            </w:pPr>
            <w:ins w:id="4785" w:author="lợi đoàn" w:date="2024-11-29T16:23:00Z">
              <w:r w:rsidRPr="00FD1354">
                <w:rPr>
                  <w:rFonts w:ascii="Times New Roman" w:hAnsi="Times New Roman"/>
                </w:rPr>
                <w:t xml:space="preserve">Int </w:t>
              </w:r>
            </w:ins>
          </w:p>
        </w:tc>
        <w:tc>
          <w:tcPr>
            <w:tcW w:w="1116" w:type="dxa"/>
            <w:tcBorders>
              <w:top w:val="single" w:sz="4" w:space="0" w:color="000000"/>
              <w:left w:val="single" w:sz="4" w:space="0" w:color="000000"/>
              <w:bottom w:val="single" w:sz="4" w:space="0" w:color="000000"/>
              <w:right w:val="single" w:sz="4" w:space="0" w:color="000000"/>
            </w:tcBorders>
          </w:tcPr>
          <w:p w14:paraId="0C34E247" w14:textId="77777777" w:rsidR="006F1D2A" w:rsidRPr="00FD1354" w:rsidRDefault="006F1D2A" w:rsidP="00037109">
            <w:pPr>
              <w:ind w:left="5"/>
              <w:rPr>
                <w:ins w:id="4786" w:author="lợi đoàn" w:date="2024-11-29T16:23:00Z"/>
                <w:rFonts w:ascii="Times New Roman" w:hAnsi="Times New Roman"/>
              </w:rPr>
            </w:pPr>
            <w:ins w:id="4787" w:author="lợi đoàn" w:date="2024-11-29T16:23:00Z">
              <w:r w:rsidRPr="00FD1354">
                <w:rPr>
                  <w:rFonts w:ascii="Times New Roman" w:hAnsi="Times New Roman"/>
                </w:rPr>
                <w:t xml:space="preserve">Không </w:t>
              </w:r>
            </w:ins>
          </w:p>
        </w:tc>
        <w:tc>
          <w:tcPr>
            <w:tcW w:w="1527" w:type="dxa"/>
            <w:tcBorders>
              <w:top w:val="single" w:sz="4" w:space="0" w:color="000000"/>
              <w:left w:val="single" w:sz="4" w:space="0" w:color="000000"/>
              <w:bottom w:val="single" w:sz="4" w:space="0" w:color="000000"/>
              <w:right w:val="single" w:sz="4" w:space="0" w:color="000000"/>
            </w:tcBorders>
          </w:tcPr>
          <w:p w14:paraId="63D97576" w14:textId="77777777" w:rsidR="006F1D2A" w:rsidRPr="00FD1354" w:rsidRDefault="006F1D2A" w:rsidP="00037109">
            <w:pPr>
              <w:rPr>
                <w:ins w:id="4788" w:author="lợi đoàn" w:date="2024-11-29T16:23:00Z"/>
                <w:rFonts w:ascii="Times New Roman" w:hAnsi="Times New Roman"/>
              </w:rPr>
            </w:pPr>
            <w:ins w:id="4789" w:author="lợi đoàn" w:date="2024-11-29T16:23:00Z">
              <w:r w:rsidRPr="00FD1354">
                <w:rPr>
                  <w:rFonts w:ascii="Times New Roman" w:hAnsi="Times New Roman"/>
                </w:rPr>
                <w:t xml:space="preserve">Primary Key </w:t>
              </w:r>
            </w:ins>
          </w:p>
        </w:tc>
        <w:tc>
          <w:tcPr>
            <w:tcW w:w="285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F1D2A" w:rsidRPr="00FD1354" w14:paraId="3F1096ED" w14:textId="77777777" w:rsidTr="00037109">
              <w:trPr>
                <w:tblCellSpacing w:w="15" w:type="dxa"/>
                <w:ins w:id="4790" w:author="lợi đoàn" w:date="2024-11-29T16:23:00Z"/>
              </w:trPr>
              <w:tc>
                <w:tcPr>
                  <w:tcW w:w="0" w:type="auto"/>
                  <w:vAlign w:val="center"/>
                  <w:hideMark/>
                </w:tcPr>
                <w:p w14:paraId="287C2E7F" w14:textId="77777777" w:rsidR="006F1D2A" w:rsidRPr="00FD1354" w:rsidRDefault="006F1D2A" w:rsidP="00037109">
                  <w:pPr>
                    <w:spacing w:line="240" w:lineRule="auto"/>
                    <w:rPr>
                      <w:ins w:id="4791" w:author="lợi đoàn" w:date="2024-11-29T16:23:00Z"/>
                      <w:rFonts w:ascii="Times New Roman" w:hAnsi="Times New Roman"/>
                      <w:sz w:val="20"/>
                      <w:szCs w:val="20"/>
                    </w:rPr>
                  </w:pPr>
                </w:p>
              </w:tc>
            </w:tr>
          </w:tbl>
          <w:p w14:paraId="7A7AE54D" w14:textId="77777777" w:rsidR="006F1D2A" w:rsidRPr="00FD1354" w:rsidRDefault="006F1D2A" w:rsidP="00037109">
            <w:pPr>
              <w:spacing w:line="240" w:lineRule="auto"/>
              <w:rPr>
                <w:ins w:id="4792" w:author="lợi đoàn" w:date="2024-11-29T16:23:00Z"/>
                <w:rFonts w:ascii="Times New Roman" w:hAnsi="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7"/>
            </w:tblGrid>
            <w:tr w:rsidR="006F1D2A" w:rsidRPr="00FD1354" w14:paraId="551D20B8" w14:textId="77777777" w:rsidTr="00037109">
              <w:trPr>
                <w:tblCellSpacing w:w="15" w:type="dxa"/>
                <w:ins w:id="4793" w:author="lợi đoàn" w:date="2024-11-29T16:23:00Z"/>
              </w:trPr>
              <w:tc>
                <w:tcPr>
                  <w:tcW w:w="0" w:type="auto"/>
                  <w:vAlign w:val="center"/>
                  <w:hideMark/>
                </w:tcPr>
                <w:p w14:paraId="57BBA7B1" w14:textId="4539710D" w:rsidR="006F1D2A" w:rsidRPr="00FD1354" w:rsidRDefault="00F06766" w:rsidP="00037109">
                  <w:pPr>
                    <w:spacing w:line="240" w:lineRule="auto"/>
                    <w:rPr>
                      <w:ins w:id="4794" w:author="lợi đoàn" w:date="2024-11-29T16:23:00Z"/>
                      <w:rFonts w:ascii="Times New Roman" w:hAnsi="Times New Roman"/>
                    </w:rPr>
                  </w:pPr>
                  <w:ins w:id="4795" w:author="lợi đoàn" w:date="2024-11-29T16:26:00Z">
                    <w:r w:rsidRPr="00FD1354">
                      <w:rPr>
                        <w:rFonts w:ascii="Times New Roman" w:hAnsi="Times New Roman"/>
                        <w:rPrChange w:id="4796" w:author="lợi đoàn" w:date="2024-11-29T16:27:00Z">
                          <w:rPr/>
                        </w:rPrChange>
                      </w:rPr>
                      <w:t>Mã l</w:t>
                    </w:r>
                    <w:r w:rsidRPr="00FD1354">
                      <w:rPr>
                        <w:rFonts w:ascii="Times New Roman" w:hAnsi="Times New Roman"/>
                        <w:rPrChange w:id="4797" w:author="lợi đoàn" w:date="2024-11-29T16:27:00Z">
                          <w:rPr>
                            <w:rFonts w:ascii="Cambria" w:hAnsi="Cambria" w:cs="Cambria"/>
                          </w:rPr>
                        </w:rPrChange>
                      </w:rPr>
                      <w:t>ị</w:t>
                    </w:r>
                    <w:r w:rsidRPr="00FD1354">
                      <w:rPr>
                        <w:rFonts w:ascii="Times New Roman" w:hAnsi="Times New Roman"/>
                        <w:rPrChange w:id="4798" w:author="lợi đoàn" w:date="2024-11-29T16:27:00Z">
                          <w:rPr/>
                        </w:rPrChange>
                      </w:rPr>
                      <w:t>ch h</w:t>
                    </w:r>
                    <w:r w:rsidRPr="00FD1354">
                      <w:rPr>
                        <w:rFonts w:ascii="Times New Roman" w:hAnsi="Times New Roman"/>
                        <w:rPrChange w:id="4799" w:author="lợi đoàn" w:date="2024-11-29T16:27:00Z">
                          <w:rPr>
                            <w:rFonts w:ascii="Cambria" w:hAnsi="Cambria" w:cs="Cambria"/>
                          </w:rPr>
                        </w:rPrChange>
                      </w:rPr>
                      <w:t>ẹ</w:t>
                    </w:r>
                    <w:r w:rsidRPr="00FD1354">
                      <w:rPr>
                        <w:rFonts w:ascii="Times New Roman" w:hAnsi="Times New Roman"/>
                        <w:rPrChange w:id="4800" w:author="lợi đoàn" w:date="2024-11-29T16:27:00Z">
                          <w:rPr/>
                        </w:rPrChange>
                      </w:rPr>
                      <w:t>n</w:t>
                    </w:r>
                  </w:ins>
                </w:p>
              </w:tc>
            </w:tr>
          </w:tbl>
          <w:p w14:paraId="597D1081" w14:textId="77777777" w:rsidR="006F1D2A" w:rsidRPr="00FD1354" w:rsidRDefault="006F1D2A" w:rsidP="00037109">
            <w:pPr>
              <w:ind w:left="5"/>
              <w:rPr>
                <w:ins w:id="4801" w:author="lợi đoàn" w:date="2024-11-29T16:23:00Z"/>
                <w:rFonts w:ascii="Times New Roman" w:hAnsi="Times New Roman"/>
              </w:rPr>
            </w:pPr>
          </w:p>
        </w:tc>
      </w:tr>
      <w:tr w:rsidR="006F1D2A" w:rsidRPr="00FD1354" w14:paraId="1ABBABD8" w14:textId="77777777" w:rsidTr="00037109">
        <w:trPr>
          <w:trHeight w:val="398"/>
          <w:ins w:id="4802" w:author="lợi đoàn" w:date="2024-11-29T16:23:00Z"/>
        </w:trPr>
        <w:tc>
          <w:tcPr>
            <w:tcW w:w="2028" w:type="dxa"/>
            <w:tcBorders>
              <w:top w:val="single" w:sz="4" w:space="0" w:color="000000"/>
              <w:left w:val="single" w:sz="4" w:space="0" w:color="000000"/>
              <w:bottom w:val="single" w:sz="4" w:space="0" w:color="000000"/>
              <w:right w:val="single" w:sz="4" w:space="0" w:color="000000"/>
            </w:tcBorders>
          </w:tcPr>
          <w:p w14:paraId="44F8CDB3" w14:textId="531BFDE9" w:rsidR="006F1D2A" w:rsidRPr="00FD1354" w:rsidRDefault="002E71A1" w:rsidP="00037109">
            <w:pPr>
              <w:ind w:left="5"/>
              <w:rPr>
                <w:ins w:id="4803" w:author="lợi đoàn" w:date="2024-11-29T16:23:00Z"/>
                <w:rFonts w:ascii="Times New Roman" w:hAnsi="Times New Roman"/>
              </w:rPr>
            </w:pPr>
            <w:ins w:id="4804" w:author="lợi đoàn" w:date="2024-11-29T16:24:00Z">
              <w:r w:rsidRPr="00FD1354">
                <w:rPr>
                  <w:rFonts w:ascii="Times New Roman" w:hAnsi="Times New Roman"/>
                  <w:rPrChange w:id="4805" w:author="lợi đoàn" w:date="2024-11-29T16:27:00Z">
                    <w:rPr/>
                  </w:rPrChange>
                </w:rPr>
                <w:t>patient_id</w:t>
              </w:r>
            </w:ins>
          </w:p>
        </w:tc>
        <w:tc>
          <w:tcPr>
            <w:tcW w:w="1540" w:type="dxa"/>
            <w:tcBorders>
              <w:top w:val="single" w:sz="4" w:space="0" w:color="000000"/>
              <w:left w:val="single" w:sz="4" w:space="0" w:color="000000"/>
              <w:bottom w:val="single" w:sz="4" w:space="0" w:color="000000"/>
              <w:right w:val="single" w:sz="4" w:space="0" w:color="000000"/>
            </w:tcBorders>
          </w:tcPr>
          <w:p w14:paraId="17F82D5D" w14:textId="77777777" w:rsidR="006F1D2A" w:rsidRPr="00FD1354" w:rsidRDefault="006F1D2A" w:rsidP="00037109">
            <w:pPr>
              <w:rPr>
                <w:ins w:id="4806" w:author="lợi đoàn" w:date="2024-11-29T16:23:00Z"/>
                <w:rFonts w:ascii="Times New Roman" w:hAnsi="Times New Roman"/>
              </w:rPr>
            </w:pPr>
            <w:ins w:id="4807" w:author="lợi đoàn" w:date="2024-11-29T16:23:00Z">
              <w:r w:rsidRPr="00FD1354">
                <w:rPr>
                  <w:rFonts w:ascii="Times New Roman" w:hAnsi="Times New Roman"/>
                </w:rPr>
                <w:t>Int</w:t>
              </w:r>
            </w:ins>
          </w:p>
        </w:tc>
        <w:tc>
          <w:tcPr>
            <w:tcW w:w="1116" w:type="dxa"/>
            <w:tcBorders>
              <w:top w:val="single" w:sz="4" w:space="0" w:color="000000"/>
              <w:left w:val="single" w:sz="4" w:space="0" w:color="000000"/>
              <w:bottom w:val="single" w:sz="4" w:space="0" w:color="000000"/>
              <w:right w:val="single" w:sz="4" w:space="0" w:color="000000"/>
            </w:tcBorders>
          </w:tcPr>
          <w:p w14:paraId="26F0FA64" w14:textId="77777777" w:rsidR="006F1D2A" w:rsidRPr="00FD1354" w:rsidRDefault="006F1D2A" w:rsidP="00037109">
            <w:pPr>
              <w:ind w:left="5"/>
              <w:rPr>
                <w:ins w:id="4808" w:author="lợi đoàn" w:date="2024-11-29T16:23:00Z"/>
                <w:rFonts w:ascii="Times New Roman" w:hAnsi="Times New Roman"/>
              </w:rPr>
            </w:pPr>
            <w:ins w:id="4809" w:author="lợi đoàn" w:date="2024-11-29T16:23:00Z">
              <w:r w:rsidRPr="00FD1354">
                <w:rPr>
                  <w:rFonts w:ascii="Times New Roman" w:hAnsi="Times New Roman"/>
                </w:rPr>
                <w:t xml:space="preserve">Có </w:t>
              </w:r>
            </w:ins>
          </w:p>
        </w:tc>
        <w:tc>
          <w:tcPr>
            <w:tcW w:w="1527" w:type="dxa"/>
            <w:tcBorders>
              <w:top w:val="single" w:sz="4" w:space="0" w:color="000000"/>
              <w:left w:val="single" w:sz="4" w:space="0" w:color="000000"/>
              <w:bottom w:val="single" w:sz="4" w:space="0" w:color="000000"/>
              <w:right w:val="single" w:sz="4" w:space="0" w:color="000000"/>
            </w:tcBorders>
          </w:tcPr>
          <w:p w14:paraId="05C28B40" w14:textId="77777777" w:rsidR="006F1D2A" w:rsidRPr="00FD1354" w:rsidRDefault="006F1D2A" w:rsidP="00037109">
            <w:pPr>
              <w:jc w:val="center"/>
              <w:rPr>
                <w:ins w:id="4810" w:author="lợi đoàn" w:date="2024-11-29T16:23:00Z"/>
                <w:rFonts w:ascii="Times New Roman" w:hAnsi="Times New Roman"/>
              </w:rPr>
            </w:pPr>
            <w:ins w:id="4811" w:author="lợi đoàn" w:date="2024-11-29T16:23:00Z">
              <w:r w:rsidRPr="00FD1354">
                <w:rPr>
                  <w:rFonts w:ascii="Times New Roman" w:hAnsi="Times New Roman"/>
                </w:rPr>
                <w:t xml:space="preserve">Foreign Key </w:t>
              </w:r>
            </w:ins>
          </w:p>
        </w:tc>
        <w:tc>
          <w:tcPr>
            <w:tcW w:w="2855" w:type="dxa"/>
            <w:tcBorders>
              <w:top w:val="single" w:sz="4" w:space="0" w:color="000000"/>
              <w:left w:val="single" w:sz="4" w:space="0" w:color="000000"/>
              <w:bottom w:val="single" w:sz="4" w:space="0" w:color="000000"/>
              <w:right w:val="single" w:sz="4" w:space="0" w:color="000000"/>
            </w:tcBorders>
          </w:tcPr>
          <w:p w14:paraId="1364BD37" w14:textId="60ED4332" w:rsidR="006F1D2A" w:rsidRPr="00FD1354" w:rsidRDefault="004A4843" w:rsidP="00037109">
            <w:pPr>
              <w:ind w:left="5"/>
              <w:rPr>
                <w:ins w:id="4812" w:author="lợi đoàn" w:date="2024-11-29T16:23:00Z"/>
                <w:rFonts w:ascii="Times New Roman" w:hAnsi="Times New Roman"/>
              </w:rPr>
            </w:pPr>
            <w:ins w:id="4813" w:author="lợi đoàn" w:date="2024-11-29T16:26:00Z">
              <w:r w:rsidRPr="00FD1354">
                <w:rPr>
                  <w:rFonts w:ascii="Times New Roman" w:hAnsi="Times New Roman"/>
                  <w:rPrChange w:id="4814" w:author="lợi đoàn" w:date="2024-11-29T16:27:00Z">
                    <w:rPr/>
                  </w:rPrChange>
                </w:rPr>
                <w:t>Ng</w:t>
              </w:r>
              <w:r w:rsidRPr="00FD1354">
                <w:rPr>
                  <w:rFonts w:ascii="Times New Roman" w:hAnsi="Times New Roman"/>
                  <w:rPrChange w:id="4815" w:author="lợi đoàn" w:date="2024-11-29T16:27:00Z">
                    <w:rPr>
                      <w:rFonts w:ascii="Cambria" w:hAnsi="Cambria" w:cs="Cambria"/>
                    </w:rPr>
                  </w:rPrChange>
                </w:rPr>
                <w:t>ườ</w:t>
              </w:r>
              <w:r w:rsidRPr="00FD1354">
                <w:rPr>
                  <w:rFonts w:ascii="Times New Roman" w:hAnsi="Times New Roman"/>
                  <w:rPrChange w:id="4816" w:author="lợi đoàn" w:date="2024-11-29T16:27:00Z">
                    <w:rPr/>
                  </w:rPrChange>
                </w:rPr>
                <w:t>i b</w:t>
              </w:r>
              <w:r w:rsidRPr="00FD1354">
                <w:rPr>
                  <w:rFonts w:ascii="Times New Roman" w:hAnsi="Times New Roman"/>
                  <w:rPrChange w:id="4817" w:author="lợi đoàn" w:date="2024-11-29T16:27:00Z">
                    <w:rPr>
                      <w:rFonts w:ascii="Cambria" w:hAnsi="Cambria" w:cs="Cambria"/>
                    </w:rPr>
                  </w:rPrChange>
                </w:rPr>
                <w:t>ệ</w:t>
              </w:r>
              <w:r w:rsidRPr="00FD1354">
                <w:rPr>
                  <w:rFonts w:ascii="Times New Roman" w:hAnsi="Times New Roman"/>
                  <w:rPrChange w:id="4818" w:author="lợi đoàn" w:date="2024-11-29T16:27:00Z">
                    <w:rPr/>
                  </w:rPrChange>
                </w:rPr>
                <w:t>nh (User ID)</w:t>
              </w:r>
            </w:ins>
          </w:p>
        </w:tc>
      </w:tr>
      <w:tr w:rsidR="006F1D2A" w:rsidRPr="00FD1354" w14:paraId="3B3B51A8" w14:textId="77777777" w:rsidTr="00037109">
        <w:trPr>
          <w:trHeight w:val="399"/>
          <w:ins w:id="4819" w:author="lợi đoàn" w:date="2024-11-29T16:23:00Z"/>
        </w:trPr>
        <w:tc>
          <w:tcPr>
            <w:tcW w:w="2028" w:type="dxa"/>
            <w:tcBorders>
              <w:top w:val="single" w:sz="4" w:space="0" w:color="000000"/>
              <w:left w:val="single" w:sz="4" w:space="0" w:color="000000"/>
              <w:bottom w:val="single" w:sz="4" w:space="0" w:color="000000"/>
              <w:right w:val="single" w:sz="4" w:space="0" w:color="000000"/>
            </w:tcBorders>
          </w:tcPr>
          <w:p w14:paraId="2CBC2E2C" w14:textId="1C1BA683" w:rsidR="006F1D2A" w:rsidRPr="00FD1354" w:rsidRDefault="002E71A1" w:rsidP="00037109">
            <w:pPr>
              <w:ind w:left="5"/>
              <w:rPr>
                <w:ins w:id="4820" w:author="lợi đoàn" w:date="2024-11-29T16:23:00Z"/>
                <w:rFonts w:ascii="Times New Roman" w:hAnsi="Times New Roman"/>
              </w:rPr>
            </w:pPr>
            <w:ins w:id="4821" w:author="lợi đoàn" w:date="2024-11-29T16:24:00Z">
              <w:r w:rsidRPr="00FD1354">
                <w:rPr>
                  <w:rFonts w:ascii="Times New Roman" w:hAnsi="Times New Roman"/>
                  <w:rPrChange w:id="4822" w:author="lợi đoàn" w:date="2024-11-29T16:27:00Z">
                    <w:rPr/>
                  </w:rPrChange>
                </w:rPr>
                <w:t>doctor_id</w:t>
              </w:r>
            </w:ins>
          </w:p>
        </w:tc>
        <w:tc>
          <w:tcPr>
            <w:tcW w:w="1540" w:type="dxa"/>
            <w:tcBorders>
              <w:top w:val="single" w:sz="4" w:space="0" w:color="000000"/>
              <w:left w:val="single" w:sz="4" w:space="0" w:color="000000"/>
              <w:bottom w:val="single" w:sz="4" w:space="0" w:color="000000"/>
              <w:right w:val="single" w:sz="4" w:space="0" w:color="000000"/>
            </w:tcBorders>
          </w:tcPr>
          <w:p w14:paraId="4A442A5F" w14:textId="77777777" w:rsidR="006F1D2A" w:rsidRPr="00FD1354" w:rsidRDefault="006F1D2A" w:rsidP="00037109">
            <w:pPr>
              <w:rPr>
                <w:ins w:id="4823" w:author="lợi đoàn" w:date="2024-11-29T16:23:00Z"/>
                <w:rFonts w:ascii="Times New Roman" w:hAnsi="Times New Roman"/>
              </w:rPr>
            </w:pPr>
            <w:ins w:id="4824" w:author="lợi đoàn" w:date="2024-11-29T16:23:00Z">
              <w:r w:rsidRPr="00FD1354">
                <w:rPr>
                  <w:rFonts w:ascii="Times New Roman" w:hAnsi="Times New Roman"/>
                </w:rPr>
                <w:t xml:space="preserve">Float </w:t>
              </w:r>
            </w:ins>
          </w:p>
        </w:tc>
        <w:tc>
          <w:tcPr>
            <w:tcW w:w="1116" w:type="dxa"/>
            <w:tcBorders>
              <w:top w:val="single" w:sz="4" w:space="0" w:color="000000"/>
              <w:left w:val="single" w:sz="4" w:space="0" w:color="000000"/>
              <w:bottom w:val="single" w:sz="4" w:space="0" w:color="000000"/>
              <w:right w:val="single" w:sz="4" w:space="0" w:color="000000"/>
            </w:tcBorders>
          </w:tcPr>
          <w:p w14:paraId="341A56EE" w14:textId="2971EC73" w:rsidR="006F1D2A" w:rsidRPr="00FD1354" w:rsidRDefault="00F06766" w:rsidP="00037109">
            <w:pPr>
              <w:ind w:left="5"/>
              <w:rPr>
                <w:ins w:id="4825" w:author="lợi đoàn" w:date="2024-11-29T16:23:00Z"/>
                <w:rFonts w:ascii="Times New Roman" w:hAnsi="Times New Roman"/>
              </w:rPr>
            </w:pPr>
            <w:ins w:id="4826" w:author="lợi đoàn" w:date="2024-11-29T16:26:00Z">
              <w:r w:rsidRPr="00FD1354">
                <w:rPr>
                  <w:rFonts w:ascii="Times New Roman" w:hAnsi="Times New Roman"/>
                </w:rPr>
                <w:t>Có</w:t>
              </w:r>
            </w:ins>
          </w:p>
        </w:tc>
        <w:tc>
          <w:tcPr>
            <w:tcW w:w="1527" w:type="dxa"/>
            <w:tcBorders>
              <w:top w:val="single" w:sz="4" w:space="0" w:color="000000"/>
              <w:left w:val="single" w:sz="4" w:space="0" w:color="000000"/>
              <w:bottom w:val="single" w:sz="4" w:space="0" w:color="000000"/>
              <w:right w:val="single" w:sz="4" w:space="0" w:color="000000"/>
            </w:tcBorders>
          </w:tcPr>
          <w:p w14:paraId="7185A8D2" w14:textId="5A97A890" w:rsidR="006F1D2A" w:rsidRPr="00FD1354" w:rsidRDefault="00F06766" w:rsidP="00037109">
            <w:pPr>
              <w:jc w:val="center"/>
              <w:rPr>
                <w:ins w:id="4827" w:author="lợi đoàn" w:date="2024-11-29T16:23:00Z"/>
                <w:rFonts w:ascii="Times New Roman" w:hAnsi="Times New Roman"/>
              </w:rPr>
            </w:pPr>
            <w:ins w:id="4828" w:author="lợi đoàn" w:date="2024-11-29T16:26:00Z">
              <w:r w:rsidRPr="00FD1354">
                <w:rPr>
                  <w:rFonts w:ascii="Times New Roman" w:hAnsi="Times New Roman"/>
                </w:rPr>
                <w:t>Foreign Key</w:t>
              </w:r>
            </w:ins>
            <w:ins w:id="4829" w:author="lợi đoàn" w:date="2024-11-29T16:23:00Z">
              <w:r w:rsidR="006F1D2A" w:rsidRPr="00FD1354">
                <w:rPr>
                  <w:rFonts w:ascii="Times New Roman" w:hAnsi="Times New Roman"/>
                </w:rPr>
                <w:t xml:space="preserve"> </w:t>
              </w:r>
            </w:ins>
          </w:p>
        </w:tc>
        <w:tc>
          <w:tcPr>
            <w:tcW w:w="2855" w:type="dxa"/>
            <w:tcBorders>
              <w:top w:val="single" w:sz="4" w:space="0" w:color="000000"/>
              <w:left w:val="single" w:sz="4" w:space="0" w:color="000000"/>
              <w:bottom w:val="single" w:sz="4" w:space="0" w:color="000000"/>
              <w:right w:val="single" w:sz="4" w:space="0" w:color="000000"/>
            </w:tcBorders>
          </w:tcPr>
          <w:p w14:paraId="2FAA819E" w14:textId="6C5113F6" w:rsidR="006F1D2A" w:rsidRPr="00FD1354" w:rsidRDefault="004A4843" w:rsidP="00037109">
            <w:pPr>
              <w:ind w:left="5"/>
              <w:rPr>
                <w:ins w:id="4830" w:author="lợi đoàn" w:date="2024-11-29T16:23:00Z"/>
                <w:rFonts w:ascii="Times New Roman" w:hAnsi="Times New Roman"/>
              </w:rPr>
            </w:pPr>
            <w:ins w:id="4831" w:author="lợi đoàn" w:date="2024-11-29T16:26:00Z">
              <w:r w:rsidRPr="00FD1354">
                <w:rPr>
                  <w:rFonts w:ascii="Times New Roman" w:hAnsi="Times New Roman"/>
                  <w:rPrChange w:id="4832" w:author="lợi đoàn" w:date="2024-11-29T16:27:00Z">
                    <w:rPr/>
                  </w:rPrChange>
                </w:rPr>
                <w:t>Bác s</w:t>
              </w:r>
              <w:r w:rsidRPr="00FD1354">
                <w:rPr>
                  <w:rFonts w:ascii="Times New Roman" w:hAnsi="Times New Roman"/>
                  <w:rPrChange w:id="4833" w:author="lợi đoàn" w:date="2024-11-29T16:27:00Z">
                    <w:rPr>
                      <w:rFonts w:ascii="Cambria" w:hAnsi="Cambria" w:cs="Cambria"/>
                    </w:rPr>
                  </w:rPrChange>
                </w:rPr>
                <w:t>ĩ</w:t>
              </w:r>
              <w:r w:rsidRPr="00FD1354">
                <w:rPr>
                  <w:rFonts w:ascii="Times New Roman" w:hAnsi="Times New Roman"/>
                  <w:rPrChange w:id="4834" w:author="lợi đoàn" w:date="2024-11-29T16:27:00Z">
                    <w:rPr/>
                  </w:rPrChange>
                </w:rPr>
                <w:t xml:space="preserve"> (User ID)</w:t>
              </w:r>
            </w:ins>
          </w:p>
        </w:tc>
      </w:tr>
      <w:tr w:rsidR="006F1D2A" w:rsidRPr="00FD1354" w14:paraId="2CF48C1A" w14:textId="77777777" w:rsidTr="00037109">
        <w:trPr>
          <w:trHeight w:val="398"/>
          <w:ins w:id="4835" w:author="lợi đoàn" w:date="2024-11-29T16:23:00Z"/>
        </w:trPr>
        <w:tc>
          <w:tcPr>
            <w:tcW w:w="2028" w:type="dxa"/>
            <w:tcBorders>
              <w:top w:val="single" w:sz="4" w:space="0" w:color="000000"/>
              <w:left w:val="single" w:sz="4" w:space="0" w:color="000000"/>
              <w:bottom w:val="single" w:sz="4" w:space="0" w:color="000000"/>
              <w:right w:val="single" w:sz="4" w:space="0" w:color="000000"/>
            </w:tcBorders>
          </w:tcPr>
          <w:p w14:paraId="6DB869E7" w14:textId="532901C2" w:rsidR="006F1D2A" w:rsidRPr="00FD1354" w:rsidRDefault="002E71A1" w:rsidP="00037109">
            <w:pPr>
              <w:ind w:left="5"/>
              <w:rPr>
                <w:ins w:id="4836" w:author="lợi đoàn" w:date="2024-11-29T16:23:00Z"/>
                <w:rFonts w:ascii="Times New Roman" w:hAnsi="Times New Roman"/>
              </w:rPr>
            </w:pPr>
            <w:ins w:id="4837" w:author="lợi đoàn" w:date="2024-11-29T16:24:00Z">
              <w:r w:rsidRPr="00FD1354">
                <w:rPr>
                  <w:rFonts w:ascii="Times New Roman" w:hAnsi="Times New Roman"/>
                  <w:rPrChange w:id="4838" w:author="lợi đoàn" w:date="2024-11-29T16:27:00Z">
                    <w:rPr/>
                  </w:rPrChange>
                </w:rPr>
                <w:t>description</w:t>
              </w:r>
            </w:ins>
          </w:p>
        </w:tc>
        <w:tc>
          <w:tcPr>
            <w:tcW w:w="1540" w:type="dxa"/>
            <w:tcBorders>
              <w:top w:val="single" w:sz="4" w:space="0" w:color="000000"/>
              <w:left w:val="single" w:sz="4" w:space="0" w:color="000000"/>
              <w:bottom w:val="single" w:sz="4" w:space="0" w:color="000000"/>
              <w:right w:val="single" w:sz="4" w:space="0" w:color="000000"/>
            </w:tcBorders>
          </w:tcPr>
          <w:p w14:paraId="56C3B4E2" w14:textId="77777777" w:rsidR="006F1D2A" w:rsidRPr="00FD1354" w:rsidRDefault="006F1D2A" w:rsidP="00037109">
            <w:pPr>
              <w:rPr>
                <w:ins w:id="4839" w:author="lợi đoàn" w:date="2024-11-29T16:23:00Z"/>
                <w:rFonts w:ascii="Times New Roman" w:hAnsi="Times New Roman"/>
              </w:rPr>
            </w:pPr>
            <w:ins w:id="4840" w:author="lợi đoàn" w:date="2024-11-29T16:23:00Z">
              <w:r w:rsidRPr="00FD1354">
                <w:rPr>
                  <w:rFonts w:ascii="Times New Roman" w:hAnsi="Times New Roman"/>
                </w:rPr>
                <w:t xml:space="preserve">Enum </w:t>
              </w:r>
            </w:ins>
          </w:p>
        </w:tc>
        <w:tc>
          <w:tcPr>
            <w:tcW w:w="1116" w:type="dxa"/>
            <w:tcBorders>
              <w:top w:val="single" w:sz="4" w:space="0" w:color="000000"/>
              <w:left w:val="single" w:sz="4" w:space="0" w:color="000000"/>
              <w:bottom w:val="single" w:sz="4" w:space="0" w:color="000000"/>
              <w:right w:val="single" w:sz="4" w:space="0" w:color="000000"/>
            </w:tcBorders>
          </w:tcPr>
          <w:p w14:paraId="2CFF2695" w14:textId="77777777" w:rsidR="006F1D2A" w:rsidRPr="00FD1354" w:rsidRDefault="006F1D2A" w:rsidP="00037109">
            <w:pPr>
              <w:ind w:left="5"/>
              <w:rPr>
                <w:ins w:id="4841" w:author="lợi đoàn" w:date="2024-11-29T16:23:00Z"/>
                <w:rFonts w:ascii="Times New Roman" w:hAnsi="Times New Roman"/>
                <w:lang w:val="en-US"/>
              </w:rPr>
            </w:pPr>
            <w:ins w:id="4842" w:author="lợi đoàn" w:date="2024-11-29T16:23:00Z">
              <w:r w:rsidRPr="00FD1354">
                <w:rPr>
                  <w:rFonts w:ascii="Times New Roman" w:hAnsi="Times New Roman"/>
                </w:rPr>
                <w:t>Không</w:t>
              </w:r>
            </w:ins>
          </w:p>
        </w:tc>
        <w:tc>
          <w:tcPr>
            <w:tcW w:w="1527" w:type="dxa"/>
            <w:tcBorders>
              <w:top w:val="single" w:sz="4" w:space="0" w:color="000000"/>
              <w:left w:val="single" w:sz="4" w:space="0" w:color="000000"/>
              <w:bottom w:val="single" w:sz="4" w:space="0" w:color="000000"/>
              <w:right w:val="single" w:sz="4" w:space="0" w:color="000000"/>
            </w:tcBorders>
          </w:tcPr>
          <w:p w14:paraId="5377EBDC" w14:textId="77777777" w:rsidR="006F1D2A" w:rsidRPr="00FD1354" w:rsidRDefault="006F1D2A" w:rsidP="00037109">
            <w:pPr>
              <w:jc w:val="center"/>
              <w:rPr>
                <w:ins w:id="4843" w:author="lợi đoàn" w:date="2024-11-29T16:23:00Z"/>
                <w:rFonts w:ascii="Times New Roman" w:hAnsi="Times New Roman"/>
              </w:rPr>
            </w:pPr>
            <w:ins w:id="4844" w:author="lợi đoàn" w:date="2024-11-29T16:23:00Z">
              <w:r w:rsidRPr="00FD1354">
                <w:rPr>
                  <w:rFonts w:ascii="Times New Roman" w:hAnsi="Times New Roman"/>
                </w:rPr>
                <w:t xml:space="preserve"> </w:t>
              </w:r>
            </w:ins>
          </w:p>
        </w:tc>
        <w:tc>
          <w:tcPr>
            <w:tcW w:w="2855" w:type="dxa"/>
            <w:tcBorders>
              <w:top w:val="single" w:sz="4" w:space="0" w:color="000000"/>
              <w:left w:val="single" w:sz="4" w:space="0" w:color="000000"/>
              <w:bottom w:val="single" w:sz="4" w:space="0" w:color="000000"/>
              <w:right w:val="single" w:sz="4" w:space="0" w:color="000000"/>
            </w:tcBorders>
          </w:tcPr>
          <w:p w14:paraId="3AA02692" w14:textId="5A79C0B5" w:rsidR="006F1D2A" w:rsidRPr="00FD1354" w:rsidRDefault="004A4843" w:rsidP="00037109">
            <w:pPr>
              <w:ind w:left="5"/>
              <w:rPr>
                <w:ins w:id="4845" w:author="lợi đoàn" w:date="2024-11-29T16:23:00Z"/>
                <w:rFonts w:ascii="Times New Roman" w:hAnsi="Times New Roman"/>
              </w:rPr>
            </w:pPr>
            <w:ins w:id="4846" w:author="lợi đoàn" w:date="2024-11-29T16:26:00Z">
              <w:r w:rsidRPr="00FD1354">
                <w:rPr>
                  <w:rFonts w:ascii="Times New Roman" w:hAnsi="Times New Roman"/>
                  <w:rPrChange w:id="4847" w:author="lợi đoàn" w:date="2024-11-29T16:27:00Z">
                    <w:rPr/>
                  </w:rPrChange>
                </w:rPr>
                <w:t>Mô t</w:t>
              </w:r>
              <w:r w:rsidRPr="00FD1354">
                <w:rPr>
                  <w:rFonts w:ascii="Times New Roman" w:hAnsi="Times New Roman"/>
                  <w:rPrChange w:id="4848" w:author="lợi đoàn" w:date="2024-11-29T16:27:00Z">
                    <w:rPr>
                      <w:rFonts w:ascii="Cambria" w:hAnsi="Cambria" w:cs="Cambria"/>
                    </w:rPr>
                  </w:rPrChange>
                </w:rPr>
                <w:t>ả</w:t>
              </w:r>
              <w:r w:rsidRPr="00FD1354">
                <w:rPr>
                  <w:rFonts w:ascii="Times New Roman" w:hAnsi="Times New Roman"/>
                  <w:rPrChange w:id="4849" w:author="lợi đoàn" w:date="2024-11-29T16:27:00Z">
                    <w:rPr/>
                  </w:rPrChange>
                </w:rPr>
                <w:t xml:space="preserve"> l</w:t>
              </w:r>
              <w:r w:rsidRPr="00FD1354">
                <w:rPr>
                  <w:rFonts w:ascii="Times New Roman" w:hAnsi="Times New Roman"/>
                  <w:rPrChange w:id="4850" w:author="lợi đoàn" w:date="2024-11-29T16:27:00Z">
                    <w:rPr>
                      <w:rFonts w:ascii="Cambria" w:hAnsi="Cambria" w:cs="Cambria"/>
                    </w:rPr>
                  </w:rPrChange>
                </w:rPr>
                <w:t>ị</w:t>
              </w:r>
              <w:r w:rsidRPr="00FD1354">
                <w:rPr>
                  <w:rFonts w:ascii="Times New Roman" w:hAnsi="Times New Roman"/>
                  <w:rPrChange w:id="4851" w:author="lợi đoàn" w:date="2024-11-29T16:27:00Z">
                    <w:rPr/>
                  </w:rPrChange>
                </w:rPr>
                <w:t>ch h</w:t>
              </w:r>
              <w:r w:rsidRPr="00FD1354">
                <w:rPr>
                  <w:rFonts w:ascii="Times New Roman" w:hAnsi="Times New Roman"/>
                  <w:rPrChange w:id="4852" w:author="lợi đoàn" w:date="2024-11-29T16:27:00Z">
                    <w:rPr>
                      <w:rFonts w:ascii="Cambria" w:hAnsi="Cambria" w:cs="Cambria"/>
                    </w:rPr>
                  </w:rPrChange>
                </w:rPr>
                <w:t>ẹ</w:t>
              </w:r>
              <w:r w:rsidRPr="00FD1354">
                <w:rPr>
                  <w:rFonts w:ascii="Times New Roman" w:hAnsi="Times New Roman"/>
                  <w:rPrChange w:id="4853" w:author="lợi đoàn" w:date="2024-11-29T16:27:00Z">
                    <w:rPr/>
                  </w:rPrChange>
                </w:rPr>
                <w:t>n</w:t>
              </w:r>
            </w:ins>
          </w:p>
        </w:tc>
      </w:tr>
      <w:tr w:rsidR="006F1D2A" w:rsidRPr="00FD1354" w14:paraId="544C7CEF" w14:textId="77777777" w:rsidTr="00037109">
        <w:trPr>
          <w:trHeight w:val="398"/>
          <w:ins w:id="4854" w:author="lợi đoàn" w:date="2024-11-29T16:23:00Z"/>
        </w:trPr>
        <w:tc>
          <w:tcPr>
            <w:tcW w:w="2028" w:type="dxa"/>
            <w:tcBorders>
              <w:top w:val="single" w:sz="4" w:space="0" w:color="000000"/>
              <w:left w:val="single" w:sz="4" w:space="0" w:color="000000"/>
              <w:bottom w:val="single" w:sz="4" w:space="0" w:color="000000"/>
              <w:right w:val="single" w:sz="4" w:space="0" w:color="000000"/>
            </w:tcBorders>
          </w:tcPr>
          <w:p w14:paraId="3CAF8BDA" w14:textId="59EE85E0" w:rsidR="006F1D2A" w:rsidRPr="00FD1354" w:rsidRDefault="002E71A1" w:rsidP="00037109">
            <w:pPr>
              <w:ind w:left="5"/>
              <w:rPr>
                <w:ins w:id="4855" w:author="lợi đoàn" w:date="2024-11-29T16:23:00Z"/>
                <w:rFonts w:ascii="Times New Roman" w:hAnsi="Times New Roman"/>
              </w:rPr>
            </w:pPr>
            <w:ins w:id="4856" w:author="lợi đoàn" w:date="2024-11-29T16:24:00Z">
              <w:r w:rsidRPr="00FD1354">
                <w:rPr>
                  <w:rFonts w:ascii="Times New Roman" w:hAnsi="Times New Roman"/>
                  <w:rPrChange w:id="4857" w:author="lợi đoàn" w:date="2024-11-29T16:27:00Z">
                    <w:rPr/>
                  </w:rPrChange>
                </w:rPr>
                <w:t>status</w:t>
              </w:r>
            </w:ins>
          </w:p>
        </w:tc>
        <w:tc>
          <w:tcPr>
            <w:tcW w:w="1540" w:type="dxa"/>
            <w:tcBorders>
              <w:top w:val="single" w:sz="4" w:space="0" w:color="000000"/>
              <w:left w:val="single" w:sz="4" w:space="0" w:color="000000"/>
              <w:bottom w:val="single" w:sz="4" w:space="0" w:color="000000"/>
              <w:right w:val="single" w:sz="4" w:space="0" w:color="000000"/>
            </w:tcBorders>
          </w:tcPr>
          <w:p w14:paraId="3594EBD5" w14:textId="77777777" w:rsidR="006F1D2A" w:rsidRPr="00FD1354" w:rsidRDefault="006F1D2A" w:rsidP="00037109">
            <w:pPr>
              <w:rPr>
                <w:ins w:id="4858" w:author="lợi đoàn" w:date="2024-11-29T16:23:00Z"/>
                <w:rFonts w:ascii="Times New Roman" w:hAnsi="Times New Roman"/>
              </w:rPr>
            </w:pPr>
            <w:ins w:id="4859" w:author="lợi đoàn" w:date="2024-11-29T16:23:00Z">
              <w:r w:rsidRPr="00FD1354">
                <w:rPr>
                  <w:rFonts w:ascii="Times New Roman" w:hAnsi="Times New Roman"/>
                </w:rPr>
                <w:t>DateTime</w:t>
              </w:r>
            </w:ins>
          </w:p>
        </w:tc>
        <w:tc>
          <w:tcPr>
            <w:tcW w:w="1116" w:type="dxa"/>
            <w:tcBorders>
              <w:top w:val="single" w:sz="4" w:space="0" w:color="000000"/>
              <w:left w:val="single" w:sz="4" w:space="0" w:color="000000"/>
              <w:bottom w:val="single" w:sz="4" w:space="0" w:color="000000"/>
              <w:right w:val="single" w:sz="4" w:space="0" w:color="000000"/>
            </w:tcBorders>
          </w:tcPr>
          <w:p w14:paraId="2D2828B7" w14:textId="3E1C89AF" w:rsidR="006F1D2A" w:rsidRPr="00FD1354" w:rsidRDefault="00F06766" w:rsidP="00037109">
            <w:pPr>
              <w:ind w:left="5"/>
              <w:rPr>
                <w:ins w:id="4860" w:author="lợi đoàn" w:date="2024-11-29T16:23:00Z"/>
                <w:rFonts w:ascii="Times New Roman" w:hAnsi="Times New Roman"/>
              </w:rPr>
            </w:pPr>
            <w:ins w:id="4861" w:author="lợi đoàn" w:date="2024-11-29T16:26:00Z">
              <w:r w:rsidRPr="00FD1354">
                <w:rPr>
                  <w:rFonts w:ascii="Times New Roman" w:hAnsi="Times New Roman"/>
                </w:rPr>
                <w:t>Không</w:t>
              </w:r>
            </w:ins>
          </w:p>
        </w:tc>
        <w:tc>
          <w:tcPr>
            <w:tcW w:w="1527" w:type="dxa"/>
            <w:tcBorders>
              <w:top w:val="single" w:sz="4" w:space="0" w:color="000000"/>
              <w:left w:val="single" w:sz="4" w:space="0" w:color="000000"/>
              <w:bottom w:val="single" w:sz="4" w:space="0" w:color="000000"/>
              <w:right w:val="single" w:sz="4" w:space="0" w:color="000000"/>
            </w:tcBorders>
          </w:tcPr>
          <w:p w14:paraId="78AEC241" w14:textId="77777777" w:rsidR="006F1D2A" w:rsidRPr="00FD1354" w:rsidRDefault="006F1D2A" w:rsidP="00037109">
            <w:pPr>
              <w:jc w:val="center"/>
              <w:rPr>
                <w:ins w:id="4862" w:author="lợi đoàn" w:date="2024-11-29T16:23:00Z"/>
                <w:rFonts w:ascii="Times New Roman" w:hAnsi="Times New Roman"/>
              </w:rPr>
            </w:pPr>
            <w:ins w:id="4863" w:author="lợi đoàn" w:date="2024-11-29T16:23:00Z">
              <w:r w:rsidRPr="00FD1354">
                <w:rPr>
                  <w:rFonts w:ascii="Times New Roman" w:hAnsi="Times New Roman"/>
                </w:rPr>
                <w:t xml:space="preserve"> </w:t>
              </w:r>
            </w:ins>
          </w:p>
        </w:tc>
        <w:tc>
          <w:tcPr>
            <w:tcW w:w="2855" w:type="dxa"/>
            <w:tcBorders>
              <w:top w:val="single" w:sz="4" w:space="0" w:color="000000"/>
              <w:left w:val="single" w:sz="4" w:space="0" w:color="000000"/>
              <w:bottom w:val="single" w:sz="4" w:space="0" w:color="000000"/>
              <w:right w:val="single" w:sz="4" w:space="0" w:color="000000"/>
            </w:tcBorders>
          </w:tcPr>
          <w:p w14:paraId="635F2648" w14:textId="298322D9" w:rsidR="006F1D2A" w:rsidRPr="00FD1354" w:rsidRDefault="004A4843" w:rsidP="00037109">
            <w:pPr>
              <w:ind w:left="5"/>
              <w:rPr>
                <w:ins w:id="4864" w:author="lợi đoàn" w:date="2024-11-29T16:23:00Z"/>
                <w:rFonts w:ascii="Times New Roman" w:hAnsi="Times New Roman"/>
              </w:rPr>
            </w:pPr>
            <w:ins w:id="4865" w:author="lợi đoàn" w:date="2024-11-29T16:26:00Z">
              <w:r w:rsidRPr="00FD1354">
                <w:rPr>
                  <w:rFonts w:ascii="Times New Roman" w:hAnsi="Times New Roman"/>
                  <w:rPrChange w:id="4866" w:author="lợi đoàn" w:date="2024-11-29T16:27:00Z">
                    <w:rPr/>
                  </w:rPrChange>
                </w:rPr>
                <w:t>Tr</w:t>
              </w:r>
              <w:r w:rsidRPr="00FD1354">
                <w:rPr>
                  <w:rFonts w:ascii="Times New Roman" w:hAnsi="Times New Roman"/>
                  <w:rPrChange w:id="4867" w:author="lợi đoàn" w:date="2024-11-29T16:27:00Z">
                    <w:rPr>
                      <w:rFonts w:ascii="Cambria" w:hAnsi="Cambria" w:cs="Cambria"/>
                    </w:rPr>
                  </w:rPrChange>
                </w:rPr>
                <w:t>ạ</w:t>
              </w:r>
              <w:r w:rsidRPr="00FD1354">
                <w:rPr>
                  <w:rFonts w:ascii="Times New Roman" w:hAnsi="Times New Roman"/>
                  <w:rPrChange w:id="4868" w:author="lợi đoàn" w:date="2024-11-29T16:27:00Z">
                    <w:rPr/>
                  </w:rPrChange>
                </w:rPr>
                <w:t>ng th</w:t>
              </w:r>
              <w:r w:rsidRPr="00FD1354">
                <w:rPr>
                  <w:rFonts w:ascii="Times New Roman" w:hAnsi="Times New Roman"/>
                  <w:rPrChange w:id="4869" w:author="lợi đoàn" w:date="2024-11-29T16:27:00Z">
                    <w:rPr>
                      <w:rFonts w:cs="VNI-Times"/>
                    </w:rPr>
                  </w:rPrChange>
                </w:rPr>
                <w:t>á</w:t>
              </w:r>
              <w:r w:rsidRPr="00FD1354">
                <w:rPr>
                  <w:rFonts w:ascii="Times New Roman" w:hAnsi="Times New Roman"/>
                  <w:rPrChange w:id="4870" w:author="lợi đoàn" w:date="2024-11-29T16:27:00Z">
                    <w:rPr/>
                  </w:rPrChange>
                </w:rPr>
                <w:t>i (UNPROCESSED, ...)</w:t>
              </w:r>
            </w:ins>
          </w:p>
        </w:tc>
      </w:tr>
      <w:tr w:rsidR="00850C55" w:rsidRPr="00FD1354" w14:paraId="7652CE43" w14:textId="77777777" w:rsidTr="00037109">
        <w:trPr>
          <w:trHeight w:val="398"/>
          <w:ins w:id="4871" w:author="lợi đoàn" w:date="2024-11-29T16:24:00Z"/>
        </w:trPr>
        <w:tc>
          <w:tcPr>
            <w:tcW w:w="2028" w:type="dxa"/>
            <w:tcBorders>
              <w:top w:val="single" w:sz="4" w:space="0" w:color="000000"/>
              <w:left w:val="single" w:sz="4" w:space="0" w:color="000000"/>
              <w:bottom w:val="single" w:sz="4" w:space="0" w:color="000000"/>
              <w:right w:val="single" w:sz="4" w:space="0" w:color="000000"/>
            </w:tcBorders>
          </w:tcPr>
          <w:p w14:paraId="72921493" w14:textId="6E300241" w:rsidR="00850C55" w:rsidRPr="00FD1354" w:rsidRDefault="00DB627C" w:rsidP="00037109">
            <w:pPr>
              <w:ind w:left="5"/>
              <w:rPr>
                <w:ins w:id="4872" w:author="lợi đoàn" w:date="2024-11-29T16:24:00Z"/>
                <w:rFonts w:ascii="Times New Roman" w:hAnsi="Times New Roman"/>
                <w:rPrChange w:id="4873" w:author="lợi đoàn" w:date="2024-11-29T16:27:00Z">
                  <w:rPr>
                    <w:ins w:id="4874" w:author="lợi đoàn" w:date="2024-11-29T16:24:00Z"/>
                  </w:rPr>
                </w:rPrChange>
              </w:rPr>
            </w:pPr>
            <w:ins w:id="4875" w:author="lợi đoàn" w:date="2024-11-29T16:25:00Z">
              <w:r w:rsidRPr="00FD1354">
                <w:rPr>
                  <w:rFonts w:ascii="Times New Roman" w:hAnsi="Times New Roman"/>
                  <w:rPrChange w:id="4876" w:author="lợi đoàn" w:date="2024-11-29T16:27:00Z">
                    <w:rPr/>
                  </w:rPrChange>
                </w:rPr>
                <w:t>start_time</w:t>
              </w:r>
            </w:ins>
          </w:p>
        </w:tc>
        <w:tc>
          <w:tcPr>
            <w:tcW w:w="1540" w:type="dxa"/>
            <w:tcBorders>
              <w:top w:val="single" w:sz="4" w:space="0" w:color="000000"/>
              <w:left w:val="single" w:sz="4" w:space="0" w:color="000000"/>
              <w:bottom w:val="single" w:sz="4" w:space="0" w:color="000000"/>
              <w:right w:val="single" w:sz="4" w:space="0" w:color="000000"/>
            </w:tcBorders>
          </w:tcPr>
          <w:p w14:paraId="692C3E31" w14:textId="6A98DC82" w:rsidR="00850C55" w:rsidRPr="00FD1354" w:rsidRDefault="00DB627C" w:rsidP="00037109">
            <w:pPr>
              <w:rPr>
                <w:ins w:id="4877" w:author="lợi đoàn" w:date="2024-11-29T16:24:00Z"/>
                <w:rFonts w:ascii="Times New Roman" w:hAnsi="Times New Roman"/>
              </w:rPr>
            </w:pPr>
            <w:ins w:id="4878" w:author="lợi đoàn" w:date="2024-11-29T16:25:00Z">
              <w:r w:rsidRPr="00FD1354">
                <w:rPr>
                  <w:rFonts w:ascii="Times New Roman" w:hAnsi="Times New Roman"/>
                  <w:rPrChange w:id="4879" w:author="lợi đoàn" w:date="2024-11-29T16:27:00Z">
                    <w:rPr/>
                  </w:rPrChange>
                </w:rPr>
                <w:t>DateTime</w:t>
              </w:r>
            </w:ins>
          </w:p>
        </w:tc>
        <w:tc>
          <w:tcPr>
            <w:tcW w:w="1116" w:type="dxa"/>
            <w:tcBorders>
              <w:top w:val="single" w:sz="4" w:space="0" w:color="000000"/>
              <w:left w:val="single" w:sz="4" w:space="0" w:color="000000"/>
              <w:bottom w:val="single" w:sz="4" w:space="0" w:color="000000"/>
              <w:right w:val="single" w:sz="4" w:space="0" w:color="000000"/>
            </w:tcBorders>
          </w:tcPr>
          <w:p w14:paraId="615AC221" w14:textId="3F67B85C" w:rsidR="00850C55" w:rsidRPr="00FD1354" w:rsidRDefault="00DB627C" w:rsidP="00037109">
            <w:pPr>
              <w:ind w:left="5"/>
              <w:rPr>
                <w:ins w:id="4880" w:author="lợi đoàn" w:date="2024-11-29T16:24:00Z"/>
                <w:rFonts w:ascii="Times New Roman" w:hAnsi="Times New Roman"/>
              </w:rPr>
            </w:pPr>
            <w:ins w:id="4881" w:author="lợi đoàn" w:date="2024-11-29T16:25:00Z">
              <w:r w:rsidRPr="00FD1354">
                <w:rPr>
                  <w:rFonts w:ascii="Times New Roman" w:hAnsi="Times New Roman"/>
                </w:rPr>
                <w:t>Có</w:t>
              </w:r>
            </w:ins>
          </w:p>
        </w:tc>
        <w:tc>
          <w:tcPr>
            <w:tcW w:w="1527" w:type="dxa"/>
            <w:tcBorders>
              <w:top w:val="single" w:sz="4" w:space="0" w:color="000000"/>
              <w:left w:val="single" w:sz="4" w:space="0" w:color="000000"/>
              <w:bottom w:val="single" w:sz="4" w:space="0" w:color="000000"/>
              <w:right w:val="single" w:sz="4" w:space="0" w:color="000000"/>
            </w:tcBorders>
          </w:tcPr>
          <w:p w14:paraId="71D64E24" w14:textId="77777777" w:rsidR="00850C55" w:rsidRPr="00FD1354" w:rsidRDefault="00850C55" w:rsidP="00037109">
            <w:pPr>
              <w:jc w:val="center"/>
              <w:rPr>
                <w:ins w:id="4882" w:author="lợi đoàn" w:date="2024-11-29T16:24:00Z"/>
                <w:rFonts w:ascii="Times New Roman" w:hAnsi="Times New Roman"/>
              </w:rPr>
            </w:pPr>
          </w:p>
        </w:tc>
        <w:tc>
          <w:tcPr>
            <w:tcW w:w="2855" w:type="dxa"/>
            <w:tcBorders>
              <w:top w:val="single" w:sz="4" w:space="0" w:color="000000"/>
              <w:left w:val="single" w:sz="4" w:space="0" w:color="000000"/>
              <w:bottom w:val="single" w:sz="4" w:space="0" w:color="000000"/>
              <w:right w:val="single" w:sz="4" w:space="0" w:color="000000"/>
            </w:tcBorders>
          </w:tcPr>
          <w:p w14:paraId="4580B955" w14:textId="38E3EE18" w:rsidR="00850C55" w:rsidRPr="00FD1354" w:rsidRDefault="004A4843" w:rsidP="00037109">
            <w:pPr>
              <w:ind w:left="5"/>
              <w:rPr>
                <w:ins w:id="4883" w:author="lợi đoàn" w:date="2024-11-29T16:24:00Z"/>
                <w:rFonts w:ascii="Times New Roman" w:hAnsi="Times New Roman"/>
              </w:rPr>
            </w:pPr>
            <w:ins w:id="4884" w:author="lợi đoàn" w:date="2024-11-29T16:26:00Z">
              <w:r w:rsidRPr="00FD1354">
                <w:rPr>
                  <w:rFonts w:ascii="Times New Roman" w:hAnsi="Times New Roman"/>
                  <w:rPrChange w:id="4885" w:author="lợi đoàn" w:date="2024-11-29T16:27:00Z">
                    <w:rPr/>
                  </w:rPrChange>
                </w:rPr>
                <w:t>Th</w:t>
              </w:r>
              <w:r w:rsidRPr="00FD1354">
                <w:rPr>
                  <w:rFonts w:ascii="Times New Roman" w:hAnsi="Times New Roman"/>
                  <w:rPrChange w:id="4886" w:author="lợi đoàn" w:date="2024-11-29T16:27:00Z">
                    <w:rPr>
                      <w:rFonts w:ascii="Cambria" w:hAnsi="Cambria" w:cs="Cambria"/>
                    </w:rPr>
                  </w:rPrChange>
                </w:rPr>
                <w:t>ờ</w:t>
              </w:r>
              <w:r w:rsidRPr="00FD1354">
                <w:rPr>
                  <w:rFonts w:ascii="Times New Roman" w:hAnsi="Times New Roman"/>
                  <w:rPrChange w:id="4887" w:author="lợi đoàn" w:date="2024-11-29T16:27:00Z">
                    <w:rPr/>
                  </w:rPrChange>
                </w:rPr>
                <w:t>i gian b</w:t>
              </w:r>
              <w:r w:rsidRPr="00FD1354">
                <w:rPr>
                  <w:rFonts w:ascii="Times New Roman" w:hAnsi="Times New Roman"/>
                  <w:rPrChange w:id="4888" w:author="lợi đoàn" w:date="2024-11-29T16:27:00Z">
                    <w:rPr>
                      <w:rFonts w:ascii="Cambria" w:hAnsi="Cambria" w:cs="Cambria"/>
                    </w:rPr>
                  </w:rPrChange>
                </w:rPr>
                <w:t>ắ</w:t>
              </w:r>
              <w:r w:rsidRPr="00FD1354">
                <w:rPr>
                  <w:rFonts w:ascii="Times New Roman" w:hAnsi="Times New Roman"/>
                  <w:rPrChange w:id="4889" w:author="lợi đoàn" w:date="2024-11-29T16:27:00Z">
                    <w:rPr/>
                  </w:rPrChange>
                </w:rPr>
                <w:t xml:space="preserve">t </w:t>
              </w:r>
              <w:r w:rsidRPr="00FD1354">
                <w:rPr>
                  <w:rFonts w:ascii="Times New Roman" w:hAnsi="Times New Roman"/>
                  <w:rPrChange w:id="4890" w:author="lợi đoàn" w:date="2024-11-29T16:27:00Z">
                    <w:rPr>
                      <w:rFonts w:cs="VNI-Times"/>
                    </w:rPr>
                  </w:rPrChange>
                </w:rPr>
                <w:t>đ</w:t>
              </w:r>
              <w:r w:rsidRPr="00FD1354">
                <w:rPr>
                  <w:rFonts w:ascii="Times New Roman" w:hAnsi="Times New Roman"/>
                  <w:rPrChange w:id="4891" w:author="lợi đoàn" w:date="2024-11-29T16:27:00Z">
                    <w:rPr>
                      <w:rFonts w:ascii="Cambria" w:hAnsi="Cambria" w:cs="Cambria"/>
                    </w:rPr>
                  </w:rPrChange>
                </w:rPr>
                <w:t>ầ</w:t>
              </w:r>
              <w:r w:rsidRPr="00FD1354">
                <w:rPr>
                  <w:rFonts w:ascii="Times New Roman" w:hAnsi="Times New Roman"/>
                  <w:rPrChange w:id="4892" w:author="lợi đoàn" w:date="2024-11-29T16:27:00Z">
                    <w:rPr/>
                  </w:rPrChange>
                </w:rPr>
                <w:t>u</w:t>
              </w:r>
            </w:ins>
          </w:p>
        </w:tc>
      </w:tr>
      <w:tr w:rsidR="00850C55" w:rsidRPr="00FD1354" w14:paraId="51B6E7FB" w14:textId="77777777" w:rsidTr="00037109">
        <w:trPr>
          <w:trHeight w:val="398"/>
          <w:ins w:id="4893" w:author="lợi đoàn" w:date="2024-11-29T16:24:00Z"/>
        </w:trPr>
        <w:tc>
          <w:tcPr>
            <w:tcW w:w="2028" w:type="dxa"/>
            <w:tcBorders>
              <w:top w:val="single" w:sz="4" w:space="0" w:color="000000"/>
              <w:left w:val="single" w:sz="4" w:space="0" w:color="000000"/>
              <w:bottom w:val="single" w:sz="4" w:space="0" w:color="000000"/>
              <w:right w:val="single" w:sz="4" w:space="0" w:color="000000"/>
            </w:tcBorders>
          </w:tcPr>
          <w:p w14:paraId="4EC7F277" w14:textId="256EEAE3" w:rsidR="00850C55" w:rsidRPr="00FD1354" w:rsidRDefault="00DB627C" w:rsidP="00037109">
            <w:pPr>
              <w:ind w:left="5"/>
              <w:rPr>
                <w:ins w:id="4894" w:author="lợi đoàn" w:date="2024-11-29T16:24:00Z"/>
                <w:rFonts w:ascii="Times New Roman" w:hAnsi="Times New Roman"/>
                <w:rPrChange w:id="4895" w:author="lợi đoàn" w:date="2024-11-29T16:27:00Z">
                  <w:rPr>
                    <w:ins w:id="4896" w:author="lợi đoàn" w:date="2024-11-29T16:24:00Z"/>
                  </w:rPr>
                </w:rPrChange>
              </w:rPr>
            </w:pPr>
            <w:ins w:id="4897" w:author="lợi đoàn" w:date="2024-11-29T16:25:00Z">
              <w:r w:rsidRPr="00FD1354">
                <w:rPr>
                  <w:rFonts w:ascii="Times New Roman" w:hAnsi="Times New Roman"/>
                  <w:rPrChange w:id="4898" w:author="lợi đoàn" w:date="2024-11-29T16:27:00Z">
                    <w:rPr/>
                  </w:rPrChange>
                </w:rPr>
                <w:t>end_time</w:t>
              </w:r>
            </w:ins>
          </w:p>
        </w:tc>
        <w:tc>
          <w:tcPr>
            <w:tcW w:w="1540" w:type="dxa"/>
            <w:tcBorders>
              <w:top w:val="single" w:sz="4" w:space="0" w:color="000000"/>
              <w:left w:val="single" w:sz="4" w:space="0" w:color="000000"/>
              <w:bottom w:val="single" w:sz="4" w:space="0" w:color="000000"/>
              <w:right w:val="single" w:sz="4" w:space="0" w:color="000000"/>
            </w:tcBorders>
          </w:tcPr>
          <w:p w14:paraId="67ADA2E3" w14:textId="22FF8261" w:rsidR="00850C55" w:rsidRPr="00FD1354" w:rsidRDefault="00DB627C" w:rsidP="00037109">
            <w:pPr>
              <w:rPr>
                <w:ins w:id="4899" w:author="lợi đoàn" w:date="2024-11-29T16:24:00Z"/>
                <w:rFonts w:ascii="Times New Roman" w:hAnsi="Times New Roman"/>
              </w:rPr>
            </w:pPr>
            <w:ins w:id="4900" w:author="lợi đoàn" w:date="2024-11-29T16:25:00Z">
              <w:r w:rsidRPr="00FD1354">
                <w:rPr>
                  <w:rFonts w:ascii="Times New Roman" w:hAnsi="Times New Roman"/>
                  <w:rPrChange w:id="4901" w:author="lợi đoàn" w:date="2024-11-29T16:27:00Z">
                    <w:rPr/>
                  </w:rPrChange>
                </w:rPr>
                <w:t>DateTime</w:t>
              </w:r>
            </w:ins>
          </w:p>
        </w:tc>
        <w:tc>
          <w:tcPr>
            <w:tcW w:w="1116" w:type="dxa"/>
            <w:tcBorders>
              <w:top w:val="single" w:sz="4" w:space="0" w:color="000000"/>
              <w:left w:val="single" w:sz="4" w:space="0" w:color="000000"/>
              <w:bottom w:val="single" w:sz="4" w:space="0" w:color="000000"/>
              <w:right w:val="single" w:sz="4" w:space="0" w:color="000000"/>
            </w:tcBorders>
          </w:tcPr>
          <w:p w14:paraId="0B4EBF47" w14:textId="1B27614A" w:rsidR="00850C55" w:rsidRPr="00FD1354" w:rsidRDefault="00DB627C" w:rsidP="00037109">
            <w:pPr>
              <w:ind w:left="5"/>
              <w:rPr>
                <w:ins w:id="4902" w:author="lợi đoàn" w:date="2024-11-29T16:24:00Z"/>
                <w:rFonts w:ascii="Times New Roman" w:hAnsi="Times New Roman"/>
              </w:rPr>
            </w:pPr>
            <w:ins w:id="4903" w:author="lợi đoàn" w:date="2024-11-29T16:25:00Z">
              <w:r w:rsidRPr="00FD1354">
                <w:rPr>
                  <w:rFonts w:ascii="Times New Roman" w:hAnsi="Times New Roman"/>
                </w:rPr>
                <w:t>Có</w:t>
              </w:r>
            </w:ins>
          </w:p>
        </w:tc>
        <w:tc>
          <w:tcPr>
            <w:tcW w:w="1527" w:type="dxa"/>
            <w:tcBorders>
              <w:top w:val="single" w:sz="4" w:space="0" w:color="000000"/>
              <w:left w:val="single" w:sz="4" w:space="0" w:color="000000"/>
              <w:bottom w:val="single" w:sz="4" w:space="0" w:color="000000"/>
              <w:right w:val="single" w:sz="4" w:space="0" w:color="000000"/>
            </w:tcBorders>
          </w:tcPr>
          <w:p w14:paraId="670CADFA" w14:textId="77777777" w:rsidR="00850C55" w:rsidRPr="00FD1354" w:rsidRDefault="00850C55" w:rsidP="00037109">
            <w:pPr>
              <w:jc w:val="center"/>
              <w:rPr>
                <w:ins w:id="4904" w:author="lợi đoàn" w:date="2024-11-29T16:24:00Z"/>
                <w:rFonts w:ascii="Times New Roman" w:hAnsi="Times New Roman"/>
              </w:rPr>
            </w:pPr>
          </w:p>
        </w:tc>
        <w:tc>
          <w:tcPr>
            <w:tcW w:w="2855" w:type="dxa"/>
            <w:tcBorders>
              <w:top w:val="single" w:sz="4" w:space="0" w:color="000000"/>
              <w:left w:val="single" w:sz="4" w:space="0" w:color="000000"/>
              <w:bottom w:val="single" w:sz="4" w:space="0" w:color="000000"/>
              <w:right w:val="single" w:sz="4" w:space="0" w:color="000000"/>
            </w:tcBorders>
          </w:tcPr>
          <w:p w14:paraId="6C7B4FF2" w14:textId="5C1361F9" w:rsidR="00850C55" w:rsidRPr="00FD1354" w:rsidRDefault="004A4843" w:rsidP="00037109">
            <w:pPr>
              <w:ind w:left="5"/>
              <w:rPr>
                <w:ins w:id="4905" w:author="lợi đoàn" w:date="2024-11-29T16:24:00Z"/>
                <w:rFonts w:ascii="Times New Roman" w:hAnsi="Times New Roman"/>
              </w:rPr>
            </w:pPr>
            <w:ins w:id="4906" w:author="lợi đoàn" w:date="2024-11-29T16:26:00Z">
              <w:r w:rsidRPr="00FD1354">
                <w:rPr>
                  <w:rFonts w:ascii="Times New Roman" w:hAnsi="Times New Roman"/>
                  <w:rPrChange w:id="4907" w:author="lợi đoàn" w:date="2024-11-29T16:27:00Z">
                    <w:rPr/>
                  </w:rPrChange>
                </w:rPr>
                <w:t>Th</w:t>
              </w:r>
              <w:r w:rsidRPr="00FD1354">
                <w:rPr>
                  <w:rFonts w:ascii="Times New Roman" w:hAnsi="Times New Roman"/>
                  <w:rPrChange w:id="4908" w:author="lợi đoàn" w:date="2024-11-29T16:27:00Z">
                    <w:rPr>
                      <w:rFonts w:ascii="Cambria" w:hAnsi="Cambria" w:cs="Cambria"/>
                    </w:rPr>
                  </w:rPrChange>
                </w:rPr>
                <w:t>ờ</w:t>
              </w:r>
              <w:r w:rsidRPr="00FD1354">
                <w:rPr>
                  <w:rFonts w:ascii="Times New Roman" w:hAnsi="Times New Roman"/>
                  <w:rPrChange w:id="4909" w:author="lợi đoàn" w:date="2024-11-29T16:27:00Z">
                    <w:rPr/>
                  </w:rPrChange>
                </w:rPr>
                <w:t>i gian k</w:t>
              </w:r>
              <w:r w:rsidRPr="00FD1354">
                <w:rPr>
                  <w:rFonts w:ascii="Times New Roman" w:hAnsi="Times New Roman"/>
                  <w:rPrChange w:id="4910" w:author="lợi đoàn" w:date="2024-11-29T16:27:00Z">
                    <w:rPr>
                      <w:rFonts w:ascii="Cambria" w:hAnsi="Cambria" w:cs="Cambria"/>
                    </w:rPr>
                  </w:rPrChange>
                </w:rPr>
                <w:t>ế</w:t>
              </w:r>
              <w:r w:rsidRPr="00FD1354">
                <w:rPr>
                  <w:rFonts w:ascii="Times New Roman" w:hAnsi="Times New Roman"/>
                  <w:rPrChange w:id="4911" w:author="lợi đoàn" w:date="2024-11-29T16:27:00Z">
                    <w:rPr/>
                  </w:rPrChange>
                </w:rPr>
                <w:t>t th</w:t>
              </w:r>
              <w:r w:rsidRPr="00FD1354">
                <w:rPr>
                  <w:rFonts w:ascii="Times New Roman" w:hAnsi="Times New Roman"/>
                  <w:rPrChange w:id="4912" w:author="lợi đoàn" w:date="2024-11-29T16:27:00Z">
                    <w:rPr>
                      <w:rFonts w:cs="VNI-Times"/>
                    </w:rPr>
                  </w:rPrChange>
                </w:rPr>
                <w:t>ú</w:t>
              </w:r>
              <w:r w:rsidRPr="00FD1354">
                <w:rPr>
                  <w:rFonts w:ascii="Times New Roman" w:hAnsi="Times New Roman"/>
                  <w:rPrChange w:id="4913" w:author="lợi đoàn" w:date="2024-11-29T16:27:00Z">
                    <w:rPr/>
                  </w:rPrChange>
                </w:rPr>
                <w:t>c</w:t>
              </w:r>
            </w:ins>
          </w:p>
        </w:tc>
      </w:tr>
      <w:tr w:rsidR="00850C55" w:rsidRPr="00FD1354" w14:paraId="6372D682" w14:textId="77777777" w:rsidTr="00037109">
        <w:trPr>
          <w:trHeight w:val="398"/>
          <w:ins w:id="4914" w:author="lợi đoàn" w:date="2024-11-29T16:24:00Z"/>
        </w:trPr>
        <w:tc>
          <w:tcPr>
            <w:tcW w:w="2028" w:type="dxa"/>
            <w:tcBorders>
              <w:top w:val="single" w:sz="4" w:space="0" w:color="000000"/>
              <w:left w:val="single" w:sz="4" w:space="0" w:color="000000"/>
              <w:bottom w:val="single" w:sz="4" w:space="0" w:color="000000"/>
              <w:right w:val="single" w:sz="4" w:space="0" w:color="000000"/>
            </w:tcBorders>
          </w:tcPr>
          <w:p w14:paraId="44162DF5" w14:textId="0B999884" w:rsidR="00850C55" w:rsidRPr="00FD1354" w:rsidRDefault="00DB627C" w:rsidP="00037109">
            <w:pPr>
              <w:ind w:left="5"/>
              <w:rPr>
                <w:ins w:id="4915" w:author="lợi đoàn" w:date="2024-11-29T16:24:00Z"/>
                <w:rFonts w:ascii="Times New Roman" w:hAnsi="Times New Roman"/>
                <w:rPrChange w:id="4916" w:author="lợi đoàn" w:date="2024-11-29T16:27:00Z">
                  <w:rPr>
                    <w:ins w:id="4917" w:author="lợi đoàn" w:date="2024-11-29T16:24:00Z"/>
                  </w:rPr>
                </w:rPrChange>
              </w:rPr>
            </w:pPr>
            <w:ins w:id="4918" w:author="lợi đoàn" w:date="2024-11-29T16:25:00Z">
              <w:r w:rsidRPr="00FD1354">
                <w:rPr>
                  <w:rFonts w:ascii="Times New Roman" w:hAnsi="Times New Roman"/>
                  <w:rPrChange w:id="4919" w:author="lợi đoàn" w:date="2024-11-29T16:27:00Z">
                    <w:rPr/>
                  </w:rPrChange>
                </w:rPr>
                <w:t>created_at</w:t>
              </w:r>
            </w:ins>
          </w:p>
        </w:tc>
        <w:tc>
          <w:tcPr>
            <w:tcW w:w="1540" w:type="dxa"/>
            <w:tcBorders>
              <w:top w:val="single" w:sz="4" w:space="0" w:color="000000"/>
              <w:left w:val="single" w:sz="4" w:space="0" w:color="000000"/>
              <w:bottom w:val="single" w:sz="4" w:space="0" w:color="000000"/>
              <w:right w:val="single" w:sz="4" w:space="0" w:color="000000"/>
            </w:tcBorders>
          </w:tcPr>
          <w:p w14:paraId="21EDE26D" w14:textId="5ECF23CD" w:rsidR="00850C55" w:rsidRPr="00FD1354" w:rsidRDefault="00DB627C" w:rsidP="00037109">
            <w:pPr>
              <w:rPr>
                <w:ins w:id="4920" w:author="lợi đoàn" w:date="2024-11-29T16:24:00Z"/>
                <w:rFonts w:ascii="Times New Roman" w:hAnsi="Times New Roman"/>
              </w:rPr>
            </w:pPr>
            <w:ins w:id="4921" w:author="lợi đoàn" w:date="2024-11-29T16:25:00Z">
              <w:r w:rsidRPr="00FD1354">
                <w:rPr>
                  <w:rFonts w:ascii="Times New Roman" w:hAnsi="Times New Roman"/>
                  <w:rPrChange w:id="4922" w:author="lợi đoàn" w:date="2024-11-29T16:27:00Z">
                    <w:rPr/>
                  </w:rPrChange>
                </w:rPr>
                <w:t>DateTime</w:t>
              </w:r>
            </w:ins>
          </w:p>
        </w:tc>
        <w:tc>
          <w:tcPr>
            <w:tcW w:w="1116" w:type="dxa"/>
            <w:tcBorders>
              <w:top w:val="single" w:sz="4" w:space="0" w:color="000000"/>
              <w:left w:val="single" w:sz="4" w:space="0" w:color="000000"/>
              <w:bottom w:val="single" w:sz="4" w:space="0" w:color="000000"/>
              <w:right w:val="single" w:sz="4" w:space="0" w:color="000000"/>
            </w:tcBorders>
          </w:tcPr>
          <w:p w14:paraId="3E1441F2" w14:textId="34FA6C69" w:rsidR="00850C55" w:rsidRPr="00FD1354" w:rsidRDefault="00DB627C" w:rsidP="00037109">
            <w:pPr>
              <w:ind w:left="5"/>
              <w:rPr>
                <w:ins w:id="4923" w:author="lợi đoàn" w:date="2024-11-29T16:24:00Z"/>
                <w:rFonts w:ascii="Times New Roman" w:hAnsi="Times New Roman"/>
              </w:rPr>
            </w:pPr>
            <w:ins w:id="4924" w:author="lợi đoàn" w:date="2024-11-29T16:25:00Z">
              <w:r w:rsidRPr="00FD1354">
                <w:rPr>
                  <w:rFonts w:ascii="Times New Roman" w:hAnsi="Times New Roman"/>
                  <w:rPrChange w:id="4925" w:author="lợi đoàn" w:date="2024-11-29T16:27:00Z">
                    <w:rPr/>
                  </w:rPrChange>
                </w:rPr>
                <w:t>Không</w:t>
              </w:r>
            </w:ins>
          </w:p>
        </w:tc>
        <w:tc>
          <w:tcPr>
            <w:tcW w:w="1527" w:type="dxa"/>
            <w:tcBorders>
              <w:top w:val="single" w:sz="4" w:space="0" w:color="000000"/>
              <w:left w:val="single" w:sz="4" w:space="0" w:color="000000"/>
              <w:bottom w:val="single" w:sz="4" w:space="0" w:color="000000"/>
              <w:right w:val="single" w:sz="4" w:space="0" w:color="000000"/>
            </w:tcBorders>
          </w:tcPr>
          <w:p w14:paraId="2A32AC4B" w14:textId="77777777" w:rsidR="00850C55" w:rsidRPr="00FD1354" w:rsidRDefault="00850C55" w:rsidP="00037109">
            <w:pPr>
              <w:jc w:val="center"/>
              <w:rPr>
                <w:ins w:id="4926" w:author="lợi đoàn" w:date="2024-11-29T16:24:00Z"/>
                <w:rFonts w:ascii="Times New Roman" w:hAnsi="Times New Roman"/>
              </w:rPr>
            </w:pPr>
          </w:p>
        </w:tc>
        <w:tc>
          <w:tcPr>
            <w:tcW w:w="2855" w:type="dxa"/>
            <w:tcBorders>
              <w:top w:val="single" w:sz="4" w:space="0" w:color="000000"/>
              <w:left w:val="single" w:sz="4" w:space="0" w:color="000000"/>
              <w:bottom w:val="single" w:sz="4" w:space="0" w:color="000000"/>
              <w:right w:val="single" w:sz="4" w:space="0" w:color="000000"/>
            </w:tcBorders>
          </w:tcPr>
          <w:p w14:paraId="750888BE" w14:textId="2B052DFE" w:rsidR="00850C55" w:rsidRPr="00FD1354" w:rsidRDefault="00FD1354" w:rsidP="00037109">
            <w:pPr>
              <w:ind w:left="5"/>
              <w:rPr>
                <w:ins w:id="4927" w:author="lợi đoàn" w:date="2024-11-29T16:24:00Z"/>
                <w:rFonts w:ascii="Times New Roman" w:hAnsi="Times New Roman"/>
              </w:rPr>
            </w:pPr>
            <w:ins w:id="4928" w:author="lợi đoàn" w:date="2024-11-29T16:27:00Z">
              <w:r w:rsidRPr="00FD1354">
                <w:rPr>
                  <w:rFonts w:ascii="Times New Roman" w:hAnsi="Times New Roman"/>
                  <w:rPrChange w:id="4929" w:author="lợi đoàn" w:date="2024-11-29T16:27:00Z">
                    <w:rPr/>
                  </w:rPrChange>
                </w:rPr>
                <w:t>Ngày t</w:t>
              </w:r>
              <w:r w:rsidRPr="00FD1354">
                <w:rPr>
                  <w:rFonts w:ascii="Times New Roman" w:hAnsi="Times New Roman"/>
                  <w:rPrChange w:id="4930" w:author="lợi đoàn" w:date="2024-11-29T16:27:00Z">
                    <w:rPr>
                      <w:rFonts w:ascii="Cambria" w:hAnsi="Cambria" w:cs="Cambria"/>
                    </w:rPr>
                  </w:rPrChange>
                </w:rPr>
                <w:t>ạ</w:t>
              </w:r>
              <w:r w:rsidRPr="00FD1354">
                <w:rPr>
                  <w:rFonts w:ascii="Times New Roman" w:hAnsi="Times New Roman"/>
                  <w:rPrChange w:id="4931" w:author="lợi đoàn" w:date="2024-11-29T16:27:00Z">
                    <w:rPr/>
                  </w:rPrChange>
                </w:rPr>
                <w:t>o l</w:t>
              </w:r>
              <w:r w:rsidRPr="00FD1354">
                <w:rPr>
                  <w:rFonts w:ascii="Times New Roman" w:hAnsi="Times New Roman"/>
                  <w:rPrChange w:id="4932" w:author="lợi đoàn" w:date="2024-11-29T16:27:00Z">
                    <w:rPr>
                      <w:rFonts w:ascii="Cambria" w:hAnsi="Cambria" w:cs="Cambria"/>
                    </w:rPr>
                  </w:rPrChange>
                </w:rPr>
                <w:t>ị</w:t>
              </w:r>
              <w:r w:rsidRPr="00FD1354">
                <w:rPr>
                  <w:rFonts w:ascii="Times New Roman" w:hAnsi="Times New Roman"/>
                  <w:rPrChange w:id="4933" w:author="lợi đoàn" w:date="2024-11-29T16:27:00Z">
                    <w:rPr/>
                  </w:rPrChange>
                </w:rPr>
                <w:t>ch h</w:t>
              </w:r>
              <w:r w:rsidRPr="00FD1354">
                <w:rPr>
                  <w:rFonts w:ascii="Times New Roman" w:hAnsi="Times New Roman"/>
                  <w:rPrChange w:id="4934" w:author="lợi đoàn" w:date="2024-11-29T16:27:00Z">
                    <w:rPr>
                      <w:rFonts w:ascii="Cambria" w:hAnsi="Cambria" w:cs="Cambria"/>
                    </w:rPr>
                  </w:rPrChange>
                </w:rPr>
                <w:t>ẹ</w:t>
              </w:r>
              <w:r w:rsidRPr="00FD1354">
                <w:rPr>
                  <w:rFonts w:ascii="Times New Roman" w:hAnsi="Times New Roman"/>
                  <w:rPrChange w:id="4935" w:author="lợi đoàn" w:date="2024-11-29T16:27:00Z">
                    <w:rPr/>
                  </w:rPrChange>
                </w:rPr>
                <w:t>n</w:t>
              </w:r>
            </w:ins>
          </w:p>
        </w:tc>
      </w:tr>
      <w:tr w:rsidR="00850C55" w:rsidRPr="00FD1354" w14:paraId="0E48E284" w14:textId="77777777" w:rsidTr="00037109">
        <w:trPr>
          <w:trHeight w:val="398"/>
          <w:ins w:id="4936" w:author="lợi đoàn" w:date="2024-11-29T16:25:00Z"/>
        </w:trPr>
        <w:tc>
          <w:tcPr>
            <w:tcW w:w="2028" w:type="dxa"/>
            <w:tcBorders>
              <w:top w:val="single" w:sz="4" w:space="0" w:color="000000"/>
              <w:left w:val="single" w:sz="4" w:space="0" w:color="000000"/>
              <w:bottom w:val="single" w:sz="4" w:space="0" w:color="000000"/>
              <w:right w:val="single" w:sz="4" w:space="0" w:color="000000"/>
            </w:tcBorders>
          </w:tcPr>
          <w:p w14:paraId="3394D0D3" w14:textId="306701AE" w:rsidR="00850C55" w:rsidRPr="00FD1354" w:rsidRDefault="00DB627C" w:rsidP="00037109">
            <w:pPr>
              <w:ind w:left="5"/>
              <w:rPr>
                <w:ins w:id="4937" w:author="lợi đoàn" w:date="2024-11-29T16:25:00Z"/>
                <w:rFonts w:ascii="Times New Roman" w:hAnsi="Times New Roman"/>
                <w:rPrChange w:id="4938" w:author="lợi đoàn" w:date="2024-11-29T16:27:00Z">
                  <w:rPr>
                    <w:ins w:id="4939" w:author="lợi đoàn" w:date="2024-11-29T16:25:00Z"/>
                  </w:rPr>
                </w:rPrChange>
              </w:rPr>
            </w:pPr>
            <w:ins w:id="4940" w:author="lợi đoàn" w:date="2024-11-29T16:25:00Z">
              <w:r w:rsidRPr="00FD1354">
                <w:rPr>
                  <w:rFonts w:ascii="Times New Roman" w:hAnsi="Times New Roman"/>
                  <w:rPrChange w:id="4941" w:author="lợi đoàn" w:date="2024-11-29T16:27:00Z">
                    <w:rPr/>
                  </w:rPrChange>
                </w:rPr>
                <w:t>updated_at</w:t>
              </w:r>
            </w:ins>
          </w:p>
        </w:tc>
        <w:tc>
          <w:tcPr>
            <w:tcW w:w="1540" w:type="dxa"/>
            <w:tcBorders>
              <w:top w:val="single" w:sz="4" w:space="0" w:color="000000"/>
              <w:left w:val="single" w:sz="4" w:space="0" w:color="000000"/>
              <w:bottom w:val="single" w:sz="4" w:space="0" w:color="000000"/>
              <w:right w:val="single" w:sz="4" w:space="0" w:color="000000"/>
            </w:tcBorders>
          </w:tcPr>
          <w:p w14:paraId="6F1BF528" w14:textId="4F2B1FA1" w:rsidR="00850C55" w:rsidRPr="00FD1354" w:rsidRDefault="00DB627C" w:rsidP="00037109">
            <w:pPr>
              <w:rPr>
                <w:ins w:id="4942" w:author="lợi đoàn" w:date="2024-11-29T16:25:00Z"/>
                <w:rFonts w:ascii="Times New Roman" w:hAnsi="Times New Roman"/>
              </w:rPr>
            </w:pPr>
            <w:ins w:id="4943" w:author="lợi đoàn" w:date="2024-11-29T16:25:00Z">
              <w:r w:rsidRPr="00FD1354">
                <w:rPr>
                  <w:rFonts w:ascii="Times New Roman" w:hAnsi="Times New Roman"/>
                  <w:rPrChange w:id="4944" w:author="lợi đoàn" w:date="2024-11-29T16:27:00Z">
                    <w:rPr/>
                  </w:rPrChange>
                </w:rPr>
                <w:t>DateTime</w:t>
              </w:r>
            </w:ins>
          </w:p>
        </w:tc>
        <w:tc>
          <w:tcPr>
            <w:tcW w:w="1116" w:type="dxa"/>
            <w:tcBorders>
              <w:top w:val="single" w:sz="4" w:space="0" w:color="000000"/>
              <w:left w:val="single" w:sz="4" w:space="0" w:color="000000"/>
              <w:bottom w:val="single" w:sz="4" w:space="0" w:color="000000"/>
              <w:right w:val="single" w:sz="4" w:space="0" w:color="000000"/>
            </w:tcBorders>
          </w:tcPr>
          <w:p w14:paraId="1E98FCD0" w14:textId="46494336" w:rsidR="00850C55" w:rsidRPr="00FD1354" w:rsidRDefault="00DB627C" w:rsidP="00037109">
            <w:pPr>
              <w:ind w:left="5"/>
              <w:rPr>
                <w:ins w:id="4945" w:author="lợi đoàn" w:date="2024-11-29T16:25:00Z"/>
                <w:rFonts w:ascii="Times New Roman" w:hAnsi="Times New Roman"/>
              </w:rPr>
            </w:pPr>
            <w:ins w:id="4946" w:author="lợi đoàn" w:date="2024-11-29T16:25:00Z">
              <w:r w:rsidRPr="00FD1354">
                <w:rPr>
                  <w:rFonts w:ascii="Times New Roman" w:hAnsi="Times New Roman"/>
                  <w:rPrChange w:id="4947" w:author="lợi đoàn" w:date="2024-11-29T16:27:00Z">
                    <w:rPr/>
                  </w:rPrChange>
                </w:rPr>
                <w:t>Không</w:t>
              </w:r>
            </w:ins>
          </w:p>
        </w:tc>
        <w:tc>
          <w:tcPr>
            <w:tcW w:w="1527" w:type="dxa"/>
            <w:tcBorders>
              <w:top w:val="single" w:sz="4" w:space="0" w:color="000000"/>
              <w:left w:val="single" w:sz="4" w:space="0" w:color="000000"/>
              <w:bottom w:val="single" w:sz="4" w:space="0" w:color="000000"/>
              <w:right w:val="single" w:sz="4" w:space="0" w:color="000000"/>
            </w:tcBorders>
          </w:tcPr>
          <w:p w14:paraId="6E278603" w14:textId="77777777" w:rsidR="00850C55" w:rsidRPr="00FD1354" w:rsidRDefault="00850C55" w:rsidP="00037109">
            <w:pPr>
              <w:jc w:val="center"/>
              <w:rPr>
                <w:ins w:id="4948" w:author="lợi đoàn" w:date="2024-11-29T16:25:00Z"/>
                <w:rFonts w:ascii="Times New Roman" w:hAnsi="Times New Roman"/>
              </w:rPr>
            </w:pPr>
          </w:p>
        </w:tc>
        <w:tc>
          <w:tcPr>
            <w:tcW w:w="2855" w:type="dxa"/>
            <w:tcBorders>
              <w:top w:val="single" w:sz="4" w:space="0" w:color="000000"/>
              <w:left w:val="single" w:sz="4" w:space="0" w:color="000000"/>
              <w:bottom w:val="single" w:sz="4" w:space="0" w:color="000000"/>
              <w:right w:val="single" w:sz="4" w:space="0" w:color="000000"/>
            </w:tcBorders>
          </w:tcPr>
          <w:p w14:paraId="7D4D01BE" w14:textId="14AC1966" w:rsidR="00850C55" w:rsidRPr="00FD1354" w:rsidRDefault="00FD1354" w:rsidP="00037109">
            <w:pPr>
              <w:ind w:left="5"/>
              <w:rPr>
                <w:ins w:id="4949" w:author="lợi đoàn" w:date="2024-11-29T16:25:00Z"/>
                <w:rFonts w:ascii="Times New Roman" w:hAnsi="Times New Roman"/>
              </w:rPr>
            </w:pPr>
            <w:ins w:id="4950" w:author="lợi đoàn" w:date="2024-11-29T16:27:00Z">
              <w:r w:rsidRPr="00FD1354">
                <w:rPr>
                  <w:rFonts w:ascii="Times New Roman" w:hAnsi="Times New Roman"/>
                  <w:rPrChange w:id="4951" w:author="lợi đoàn" w:date="2024-11-29T16:27:00Z">
                    <w:rPr/>
                  </w:rPrChange>
                </w:rPr>
                <w:t>Ngày c</w:t>
              </w:r>
              <w:r w:rsidRPr="00FD1354">
                <w:rPr>
                  <w:rFonts w:ascii="Times New Roman" w:hAnsi="Times New Roman"/>
                  <w:rPrChange w:id="4952" w:author="lợi đoàn" w:date="2024-11-29T16:27:00Z">
                    <w:rPr>
                      <w:rFonts w:ascii="Cambria" w:hAnsi="Cambria" w:cs="Cambria"/>
                    </w:rPr>
                  </w:rPrChange>
                </w:rPr>
                <w:t>ậ</w:t>
              </w:r>
              <w:r w:rsidRPr="00FD1354">
                <w:rPr>
                  <w:rFonts w:ascii="Times New Roman" w:hAnsi="Times New Roman"/>
                  <w:rPrChange w:id="4953" w:author="lợi đoàn" w:date="2024-11-29T16:27:00Z">
                    <w:rPr/>
                  </w:rPrChange>
                </w:rPr>
                <w:t>p nh</w:t>
              </w:r>
              <w:r w:rsidRPr="00FD1354">
                <w:rPr>
                  <w:rFonts w:ascii="Times New Roman" w:hAnsi="Times New Roman"/>
                  <w:rPrChange w:id="4954" w:author="lợi đoàn" w:date="2024-11-29T16:27:00Z">
                    <w:rPr>
                      <w:rFonts w:ascii="Cambria" w:hAnsi="Cambria" w:cs="Cambria"/>
                    </w:rPr>
                  </w:rPrChange>
                </w:rPr>
                <w:t>ậ</w:t>
              </w:r>
              <w:r w:rsidRPr="00FD1354">
                <w:rPr>
                  <w:rFonts w:ascii="Times New Roman" w:hAnsi="Times New Roman"/>
                  <w:rPrChange w:id="4955" w:author="lợi đoàn" w:date="2024-11-29T16:27:00Z">
                    <w:rPr/>
                  </w:rPrChange>
                </w:rPr>
                <w:t>t l</w:t>
              </w:r>
              <w:r w:rsidRPr="00FD1354">
                <w:rPr>
                  <w:rFonts w:ascii="Times New Roman" w:hAnsi="Times New Roman"/>
                  <w:rPrChange w:id="4956" w:author="lợi đoàn" w:date="2024-11-29T16:27:00Z">
                    <w:rPr>
                      <w:rFonts w:ascii="Cambria" w:hAnsi="Cambria" w:cs="Cambria"/>
                    </w:rPr>
                  </w:rPrChange>
                </w:rPr>
                <w:t>ị</w:t>
              </w:r>
              <w:r w:rsidRPr="00FD1354">
                <w:rPr>
                  <w:rFonts w:ascii="Times New Roman" w:hAnsi="Times New Roman"/>
                  <w:rPrChange w:id="4957" w:author="lợi đoàn" w:date="2024-11-29T16:27:00Z">
                    <w:rPr/>
                  </w:rPrChange>
                </w:rPr>
                <w:t>ch h</w:t>
              </w:r>
              <w:r w:rsidRPr="00FD1354">
                <w:rPr>
                  <w:rFonts w:ascii="Times New Roman" w:hAnsi="Times New Roman"/>
                  <w:rPrChange w:id="4958" w:author="lợi đoàn" w:date="2024-11-29T16:27:00Z">
                    <w:rPr>
                      <w:rFonts w:ascii="Cambria" w:hAnsi="Cambria" w:cs="Cambria"/>
                    </w:rPr>
                  </w:rPrChange>
                </w:rPr>
                <w:t>ẹ</w:t>
              </w:r>
              <w:r w:rsidRPr="00FD1354">
                <w:rPr>
                  <w:rFonts w:ascii="Times New Roman" w:hAnsi="Times New Roman"/>
                  <w:rPrChange w:id="4959" w:author="lợi đoàn" w:date="2024-11-29T16:27:00Z">
                    <w:rPr/>
                  </w:rPrChange>
                </w:rPr>
                <w:t>n</w:t>
              </w:r>
            </w:ins>
          </w:p>
        </w:tc>
      </w:tr>
    </w:tbl>
    <w:p w14:paraId="14D92FDB" w14:textId="77777777" w:rsidR="00BD4F5A" w:rsidRDefault="00BD4F5A" w:rsidP="006F1D2A">
      <w:pPr>
        <w:spacing w:after="257"/>
        <w:ind w:right="3797"/>
        <w:jc w:val="right"/>
        <w:rPr>
          <w:ins w:id="4960" w:author="lợi đoàn" w:date="2024-11-29T16:34:00Z"/>
          <w:rFonts w:ascii="Times New Roman" w:hAnsi="Times New Roman"/>
        </w:rPr>
      </w:pPr>
    </w:p>
    <w:p w14:paraId="07BBB2D6" w14:textId="77777777" w:rsidR="00BD4F5A" w:rsidRDefault="00BD4F5A" w:rsidP="006F1D2A">
      <w:pPr>
        <w:spacing w:after="257"/>
        <w:ind w:right="3797"/>
        <w:jc w:val="right"/>
        <w:rPr>
          <w:ins w:id="4961" w:author="lợi đoàn" w:date="2024-11-29T16:34:00Z"/>
          <w:rFonts w:ascii="Times New Roman" w:hAnsi="Times New Roman"/>
        </w:rPr>
      </w:pPr>
    </w:p>
    <w:p w14:paraId="128D86F3" w14:textId="77777777" w:rsidR="00BD4F5A" w:rsidRDefault="00BD4F5A" w:rsidP="006F1D2A">
      <w:pPr>
        <w:spacing w:after="257"/>
        <w:ind w:right="3797"/>
        <w:jc w:val="right"/>
        <w:rPr>
          <w:ins w:id="4962" w:author="lợi đoàn" w:date="2024-11-29T16:34:00Z"/>
          <w:rFonts w:ascii="Times New Roman" w:hAnsi="Times New Roman"/>
        </w:rPr>
      </w:pPr>
    </w:p>
    <w:p w14:paraId="4EE82AF0" w14:textId="77777777" w:rsidR="00BD4F5A" w:rsidRDefault="00BD4F5A" w:rsidP="006F1D2A">
      <w:pPr>
        <w:spacing w:after="257"/>
        <w:ind w:right="3797"/>
        <w:jc w:val="right"/>
        <w:rPr>
          <w:ins w:id="4963" w:author="lợi đoàn" w:date="2024-11-29T16:34:00Z"/>
          <w:rFonts w:ascii="Times New Roman" w:hAnsi="Times New Roman"/>
        </w:rPr>
      </w:pPr>
    </w:p>
    <w:p w14:paraId="6D0C3A59" w14:textId="77777777" w:rsidR="00BD4F5A" w:rsidRPr="00037109" w:rsidRDefault="00BD4F5A" w:rsidP="006F1D2A">
      <w:pPr>
        <w:spacing w:after="257"/>
        <w:ind w:right="3797"/>
        <w:jc w:val="right"/>
        <w:rPr>
          <w:ins w:id="4964" w:author="lợi đoàn" w:date="2024-11-29T16:23:00Z"/>
          <w:rFonts w:ascii="Times New Roman" w:hAnsi="Times New Roman"/>
        </w:rPr>
      </w:pPr>
    </w:p>
    <w:p w14:paraId="603A4D5B" w14:textId="5239E9FC" w:rsidR="006C718F" w:rsidRDefault="006C718F" w:rsidP="006C718F">
      <w:pPr>
        <w:rPr>
          <w:ins w:id="4965" w:author="lợi đoàn" w:date="2024-11-30T02:02:00Z"/>
          <w:rFonts w:ascii="Times New Roman" w:hAnsi="Times New Roman"/>
        </w:rPr>
      </w:pPr>
      <w:ins w:id="4966" w:author="lợi đoàn" w:date="2024-11-29T16:27:00Z">
        <w:r w:rsidRPr="009477E6">
          <w:rPr>
            <w:rFonts w:ascii="Times New Roman" w:hAnsi="Times New Roman"/>
          </w:rPr>
          <w:t xml:space="preserve">Bảng </w:t>
        </w:r>
        <w:r w:rsidRPr="009477E6">
          <w:rPr>
            <w:rFonts w:ascii="Times New Roman" w:hAnsi="Times New Roman"/>
            <w:rPrChange w:id="4967" w:author="lợi đoàn" w:date="2024-11-29T16:29:00Z">
              <w:rPr/>
            </w:rPrChange>
          </w:rPr>
          <w:t>MedicalRecordDoctor</w:t>
        </w:r>
      </w:ins>
    </w:p>
    <w:p w14:paraId="0CD51CF5" w14:textId="76917C9E" w:rsidR="00AD6982" w:rsidRPr="00D802DE" w:rsidRDefault="00AD6982">
      <w:pPr>
        <w:pStyle w:val="Heading1"/>
        <w:ind w:left="1440" w:firstLine="720"/>
        <w:rPr>
          <w:ins w:id="4968" w:author="lợi đoàn" w:date="2024-11-29T16:27:00Z"/>
          <w:rFonts w:ascii="Times New Roman" w:hAnsi="Times New Roman"/>
          <w:color w:val="000000" w:themeColor="text1"/>
          <w:rPrChange w:id="4969" w:author="lợi đoàn" w:date="2024-11-30T02:02:00Z">
            <w:rPr>
              <w:ins w:id="4970" w:author="lợi đoàn" w:date="2024-11-29T16:27:00Z"/>
              <w:rFonts w:ascii="Times New Roman" w:hAnsi="Times New Roman"/>
            </w:rPr>
          </w:rPrChange>
        </w:rPr>
        <w:pPrChange w:id="4971" w:author="lợi đoàn" w:date="2024-11-30T02:02:00Z">
          <w:pPr/>
        </w:pPrChange>
      </w:pPr>
      <w:bookmarkStart w:id="4972" w:name="_Toc183825548"/>
      <w:ins w:id="4973" w:author="lợi đoàn" w:date="2024-11-30T02:02:00Z">
        <w:r w:rsidRPr="00D802DE">
          <w:rPr>
            <w:rFonts w:ascii="Times New Roman" w:hAnsi="Times New Roman"/>
            <w:color w:val="000000" w:themeColor="text1"/>
            <w:sz w:val="24"/>
            <w:szCs w:val="24"/>
            <w:rPrChange w:id="4974" w:author="lợi đoàn" w:date="2024-11-30T02:02:00Z">
              <w:rPr>
                <w:rFonts w:ascii="Times New Roman" w:hAnsi="Times New Roman"/>
              </w:rPr>
            </w:rPrChange>
          </w:rPr>
          <w:lastRenderedPageBreak/>
          <w:t>Bảng 3.1</w:t>
        </w:r>
        <w:r w:rsidR="00D802DE" w:rsidRPr="00D802DE">
          <w:rPr>
            <w:rFonts w:ascii="Times New Roman" w:hAnsi="Times New Roman"/>
            <w:color w:val="000000" w:themeColor="text1"/>
            <w:sz w:val="24"/>
            <w:szCs w:val="24"/>
            <w:rPrChange w:id="4975" w:author="lợi đoàn" w:date="2024-11-30T02:02:00Z">
              <w:rPr>
                <w:rFonts w:ascii="Times New Roman" w:hAnsi="Times New Roman"/>
              </w:rPr>
            </w:rPrChange>
          </w:rPr>
          <w:t>9</w:t>
        </w:r>
        <w:r w:rsidRPr="00D802DE">
          <w:rPr>
            <w:rFonts w:ascii="Times New Roman" w:hAnsi="Times New Roman"/>
            <w:color w:val="000000" w:themeColor="text1"/>
            <w:sz w:val="24"/>
            <w:szCs w:val="24"/>
            <w:rPrChange w:id="4976" w:author="lợi đoàn" w:date="2024-11-30T02:02:00Z">
              <w:rPr>
                <w:rFonts w:ascii="Times New Roman" w:hAnsi="Times New Roman"/>
              </w:rPr>
            </w:rPrChange>
          </w:rPr>
          <w:t xml:space="preserve"> Mô tả bảng MedicalRecordDoctor</w:t>
        </w:r>
      </w:ins>
      <w:bookmarkEnd w:id="4972"/>
    </w:p>
    <w:tbl>
      <w:tblPr>
        <w:tblStyle w:val="TableGrid0"/>
        <w:tblW w:w="9066" w:type="dxa"/>
        <w:tblInd w:w="187" w:type="dxa"/>
        <w:tblCellMar>
          <w:top w:w="9" w:type="dxa"/>
          <w:left w:w="106" w:type="dxa"/>
          <w:right w:w="46" w:type="dxa"/>
        </w:tblCellMar>
        <w:tblLook w:val="04A0" w:firstRow="1" w:lastRow="0" w:firstColumn="1" w:lastColumn="0" w:noHBand="0" w:noVBand="1"/>
      </w:tblPr>
      <w:tblGrid>
        <w:gridCol w:w="2028"/>
        <w:gridCol w:w="1540"/>
        <w:gridCol w:w="1116"/>
        <w:gridCol w:w="1527"/>
        <w:gridCol w:w="2855"/>
      </w:tblGrid>
      <w:tr w:rsidR="006C718F" w:rsidRPr="009477E6" w14:paraId="49B25B18" w14:textId="77777777" w:rsidTr="00037109">
        <w:trPr>
          <w:trHeight w:val="398"/>
          <w:ins w:id="4977" w:author="lợi đoàn" w:date="2024-11-29T16:27:00Z"/>
        </w:trPr>
        <w:tc>
          <w:tcPr>
            <w:tcW w:w="2028" w:type="dxa"/>
            <w:tcBorders>
              <w:top w:val="single" w:sz="4" w:space="0" w:color="000000"/>
              <w:left w:val="single" w:sz="4" w:space="0" w:color="000000"/>
              <w:bottom w:val="single" w:sz="4" w:space="0" w:color="000000"/>
              <w:right w:val="single" w:sz="4" w:space="0" w:color="000000"/>
            </w:tcBorders>
          </w:tcPr>
          <w:p w14:paraId="37B682DD" w14:textId="77777777" w:rsidR="006C718F" w:rsidRPr="009477E6" w:rsidRDefault="006C718F" w:rsidP="00037109">
            <w:pPr>
              <w:ind w:right="55"/>
              <w:jc w:val="center"/>
              <w:rPr>
                <w:ins w:id="4978" w:author="lợi đoàn" w:date="2024-11-29T16:27:00Z"/>
                <w:rFonts w:ascii="Times New Roman" w:hAnsi="Times New Roman"/>
              </w:rPr>
            </w:pPr>
            <w:ins w:id="4979" w:author="lợi đoàn" w:date="2024-11-29T16:27:00Z">
              <w:r w:rsidRPr="009477E6">
                <w:rPr>
                  <w:rFonts w:ascii="Times New Roman" w:hAnsi="Times New Roman"/>
                </w:rPr>
                <w:t xml:space="preserve">Tên trường </w:t>
              </w:r>
            </w:ins>
          </w:p>
        </w:tc>
        <w:tc>
          <w:tcPr>
            <w:tcW w:w="1540" w:type="dxa"/>
            <w:tcBorders>
              <w:top w:val="single" w:sz="4" w:space="0" w:color="000000"/>
              <w:left w:val="single" w:sz="4" w:space="0" w:color="000000"/>
              <w:bottom w:val="single" w:sz="4" w:space="0" w:color="000000"/>
              <w:right w:val="single" w:sz="4" w:space="0" w:color="000000"/>
            </w:tcBorders>
          </w:tcPr>
          <w:p w14:paraId="6FC71F51" w14:textId="77777777" w:rsidR="006C718F" w:rsidRPr="009477E6" w:rsidRDefault="006C718F" w:rsidP="00037109">
            <w:pPr>
              <w:ind w:left="34"/>
              <w:rPr>
                <w:ins w:id="4980" w:author="lợi đoàn" w:date="2024-11-29T16:27:00Z"/>
                <w:rFonts w:ascii="Times New Roman" w:hAnsi="Times New Roman"/>
              </w:rPr>
            </w:pPr>
            <w:ins w:id="4981" w:author="lợi đoàn" w:date="2024-11-29T16:27:00Z">
              <w:r w:rsidRPr="009477E6">
                <w:rPr>
                  <w:rFonts w:ascii="Times New Roman" w:hAnsi="Times New Roman"/>
                </w:rPr>
                <w:t xml:space="preserve">Kiểu dữ liệu </w:t>
              </w:r>
            </w:ins>
          </w:p>
        </w:tc>
        <w:tc>
          <w:tcPr>
            <w:tcW w:w="1116" w:type="dxa"/>
            <w:tcBorders>
              <w:top w:val="single" w:sz="4" w:space="0" w:color="000000"/>
              <w:left w:val="single" w:sz="4" w:space="0" w:color="000000"/>
              <w:bottom w:val="single" w:sz="4" w:space="0" w:color="000000"/>
              <w:right w:val="single" w:sz="4" w:space="0" w:color="000000"/>
            </w:tcBorders>
          </w:tcPr>
          <w:p w14:paraId="450947C2" w14:textId="77777777" w:rsidR="006C718F" w:rsidRPr="009477E6" w:rsidRDefault="006C718F" w:rsidP="00037109">
            <w:pPr>
              <w:ind w:right="59"/>
              <w:jc w:val="center"/>
              <w:rPr>
                <w:ins w:id="4982" w:author="lợi đoàn" w:date="2024-11-29T16:27:00Z"/>
                <w:rFonts w:ascii="Times New Roman" w:hAnsi="Times New Roman"/>
              </w:rPr>
            </w:pPr>
            <w:ins w:id="4983" w:author="lợi đoàn" w:date="2024-11-29T16:27:00Z">
              <w:r w:rsidRPr="009477E6">
                <w:rPr>
                  <w:rFonts w:ascii="Times New Roman" w:hAnsi="Times New Roman"/>
                </w:rPr>
                <w:t xml:space="preserve">Null </w:t>
              </w:r>
            </w:ins>
          </w:p>
        </w:tc>
        <w:tc>
          <w:tcPr>
            <w:tcW w:w="1527" w:type="dxa"/>
            <w:tcBorders>
              <w:top w:val="single" w:sz="4" w:space="0" w:color="000000"/>
              <w:left w:val="single" w:sz="4" w:space="0" w:color="000000"/>
              <w:bottom w:val="single" w:sz="4" w:space="0" w:color="000000"/>
              <w:right w:val="single" w:sz="4" w:space="0" w:color="000000"/>
            </w:tcBorders>
          </w:tcPr>
          <w:p w14:paraId="1012B585" w14:textId="77777777" w:rsidR="006C718F" w:rsidRPr="009477E6" w:rsidRDefault="006C718F" w:rsidP="00037109">
            <w:pPr>
              <w:ind w:right="55"/>
              <w:jc w:val="center"/>
              <w:rPr>
                <w:ins w:id="4984" w:author="lợi đoàn" w:date="2024-11-29T16:27:00Z"/>
                <w:rFonts w:ascii="Times New Roman" w:hAnsi="Times New Roman"/>
              </w:rPr>
            </w:pPr>
            <w:ins w:id="4985" w:author="lợi đoàn" w:date="2024-11-29T16:27:00Z">
              <w:r w:rsidRPr="009477E6">
                <w:rPr>
                  <w:rFonts w:ascii="Times New Roman" w:hAnsi="Times New Roman"/>
                </w:rPr>
                <w:t xml:space="preserve">Key </w:t>
              </w:r>
            </w:ins>
          </w:p>
        </w:tc>
        <w:tc>
          <w:tcPr>
            <w:tcW w:w="2855" w:type="dxa"/>
            <w:tcBorders>
              <w:top w:val="single" w:sz="4" w:space="0" w:color="000000"/>
              <w:left w:val="single" w:sz="4" w:space="0" w:color="000000"/>
              <w:bottom w:val="single" w:sz="4" w:space="0" w:color="000000"/>
              <w:right w:val="single" w:sz="4" w:space="0" w:color="000000"/>
            </w:tcBorders>
          </w:tcPr>
          <w:p w14:paraId="38CA7334" w14:textId="77777777" w:rsidR="006C718F" w:rsidRPr="009477E6" w:rsidRDefault="006C718F" w:rsidP="00037109">
            <w:pPr>
              <w:ind w:right="61"/>
              <w:jc w:val="center"/>
              <w:rPr>
                <w:ins w:id="4986" w:author="lợi đoàn" w:date="2024-11-29T16:27:00Z"/>
                <w:rFonts w:ascii="Times New Roman" w:hAnsi="Times New Roman"/>
              </w:rPr>
            </w:pPr>
            <w:ins w:id="4987" w:author="lợi đoàn" w:date="2024-11-29T16:27:00Z">
              <w:r w:rsidRPr="009477E6">
                <w:rPr>
                  <w:rFonts w:ascii="Times New Roman" w:hAnsi="Times New Roman"/>
                </w:rPr>
                <w:t xml:space="preserve">Ghi chú </w:t>
              </w:r>
            </w:ins>
          </w:p>
        </w:tc>
      </w:tr>
      <w:tr w:rsidR="006C718F" w:rsidRPr="009477E6" w14:paraId="1F6991F2" w14:textId="77777777" w:rsidTr="00037109">
        <w:trPr>
          <w:trHeight w:val="403"/>
          <w:ins w:id="4988" w:author="lợi đoàn" w:date="2024-11-29T16:27:00Z"/>
        </w:trPr>
        <w:tc>
          <w:tcPr>
            <w:tcW w:w="2028" w:type="dxa"/>
            <w:tcBorders>
              <w:top w:val="single" w:sz="4" w:space="0" w:color="000000"/>
              <w:left w:val="single" w:sz="4" w:space="0" w:color="000000"/>
              <w:bottom w:val="single" w:sz="4" w:space="0" w:color="000000"/>
              <w:right w:val="single" w:sz="4" w:space="0" w:color="000000"/>
            </w:tcBorders>
          </w:tcPr>
          <w:p w14:paraId="5A5D9351" w14:textId="77777777" w:rsidR="006C718F" w:rsidRPr="009477E6" w:rsidRDefault="006C718F" w:rsidP="00037109">
            <w:pPr>
              <w:ind w:left="5"/>
              <w:rPr>
                <w:ins w:id="4989" w:author="lợi đoàn" w:date="2024-11-29T16:27:00Z"/>
                <w:rFonts w:ascii="Times New Roman" w:hAnsi="Times New Roman"/>
              </w:rPr>
            </w:pPr>
            <w:ins w:id="4990" w:author="lợi đoàn" w:date="2024-11-29T16:27:00Z">
              <w:r w:rsidRPr="009477E6">
                <w:rPr>
                  <w:rFonts w:ascii="Times New Roman" w:hAnsi="Times New Roman"/>
                </w:rPr>
                <w:t xml:space="preserve">Id </w:t>
              </w:r>
            </w:ins>
          </w:p>
        </w:tc>
        <w:tc>
          <w:tcPr>
            <w:tcW w:w="1540" w:type="dxa"/>
            <w:tcBorders>
              <w:top w:val="single" w:sz="4" w:space="0" w:color="000000"/>
              <w:left w:val="single" w:sz="4" w:space="0" w:color="000000"/>
              <w:bottom w:val="single" w:sz="4" w:space="0" w:color="000000"/>
              <w:right w:val="single" w:sz="4" w:space="0" w:color="000000"/>
            </w:tcBorders>
          </w:tcPr>
          <w:p w14:paraId="52E95DF8" w14:textId="77777777" w:rsidR="006C718F" w:rsidRPr="009477E6" w:rsidRDefault="006C718F" w:rsidP="00037109">
            <w:pPr>
              <w:rPr>
                <w:ins w:id="4991" w:author="lợi đoàn" w:date="2024-11-29T16:27:00Z"/>
                <w:rFonts w:ascii="Times New Roman" w:hAnsi="Times New Roman"/>
              </w:rPr>
            </w:pPr>
            <w:ins w:id="4992" w:author="lợi đoàn" w:date="2024-11-29T16:27:00Z">
              <w:r w:rsidRPr="009477E6">
                <w:rPr>
                  <w:rFonts w:ascii="Times New Roman" w:hAnsi="Times New Roman"/>
                </w:rPr>
                <w:t xml:space="preserve">Int </w:t>
              </w:r>
            </w:ins>
          </w:p>
        </w:tc>
        <w:tc>
          <w:tcPr>
            <w:tcW w:w="1116" w:type="dxa"/>
            <w:tcBorders>
              <w:top w:val="single" w:sz="4" w:space="0" w:color="000000"/>
              <w:left w:val="single" w:sz="4" w:space="0" w:color="000000"/>
              <w:bottom w:val="single" w:sz="4" w:space="0" w:color="000000"/>
              <w:right w:val="single" w:sz="4" w:space="0" w:color="000000"/>
            </w:tcBorders>
          </w:tcPr>
          <w:p w14:paraId="5DC6E13D" w14:textId="77777777" w:rsidR="006C718F" w:rsidRPr="009477E6" w:rsidRDefault="006C718F" w:rsidP="00037109">
            <w:pPr>
              <w:ind w:left="5"/>
              <w:rPr>
                <w:ins w:id="4993" w:author="lợi đoàn" w:date="2024-11-29T16:27:00Z"/>
                <w:rFonts w:ascii="Times New Roman" w:hAnsi="Times New Roman"/>
              </w:rPr>
            </w:pPr>
            <w:ins w:id="4994" w:author="lợi đoàn" w:date="2024-11-29T16:27:00Z">
              <w:r w:rsidRPr="009477E6">
                <w:rPr>
                  <w:rFonts w:ascii="Times New Roman" w:hAnsi="Times New Roman"/>
                </w:rPr>
                <w:t xml:space="preserve">Không </w:t>
              </w:r>
            </w:ins>
          </w:p>
        </w:tc>
        <w:tc>
          <w:tcPr>
            <w:tcW w:w="1527" w:type="dxa"/>
            <w:tcBorders>
              <w:top w:val="single" w:sz="4" w:space="0" w:color="000000"/>
              <w:left w:val="single" w:sz="4" w:space="0" w:color="000000"/>
              <w:bottom w:val="single" w:sz="4" w:space="0" w:color="000000"/>
              <w:right w:val="single" w:sz="4" w:space="0" w:color="000000"/>
            </w:tcBorders>
          </w:tcPr>
          <w:p w14:paraId="31BBBB73" w14:textId="77777777" w:rsidR="006C718F" w:rsidRPr="009477E6" w:rsidRDefault="006C718F" w:rsidP="00037109">
            <w:pPr>
              <w:rPr>
                <w:ins w:id="4995" w:author="lợi đoàn" w:date="2024-11-29T16:27:00Z"/>
                <w:rFonts w:ascii="Times New Roman" w:hAnsi="Times New Roman"/>
              </w:rPr>
            </w:pPr>
            <w:ins w:id="4996" w:author="lợi đoàn" w:date="2024-11-29T16:27:00Z">
              <w:r w:rsidRPr="009477E6">
                <w:rPr>
                  <w:rFonts w:ascii="Times New Roman" w:hAnsi="Times New Roman"/>
                </w:rPr>
                <w:t xml:space="preserve">Primary Key </w:t>
              </w:r>
            </w:ins>
          </w:p>
        </w:tc>
        <w:tc>
          <w:tcPr>
            <w:tcW w:w="285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C718F" w:rsidRPr="009477E6" w14:paraId="15EFDB38" w14:textId="77777777" w:rsidTr="00037109">
              <w:trPr>
                <w:tblCellSpacing w:w="15" w:type="dxa"/>
                <w:ins w:id="4997" w:author="lợi đoàn" w:date="2024-11-29T16:27:00Z"/>
              </w:trPr>
              <w:tc>
                <w:tcPr>
                  <w:tcW w:w="0" w:type="auto"/>
                  <w:vAlign w:val="center"/>
                  <w:hideMark/>
                </w:tcPr>
                <w:p w14:paraId="0A12FFE6" w14:textId="77777777" w:rsidR="006C718F" w:rsidRPr="009477E6" w:rsidRDefault="006C718F" w:rsidP="00037109">
                  <w:pPr>
                    <w:spacing w:line="240" w:lineRule="auto"/>
                    <w:rPr>
                      <w:ins w:id="4998" w:author="lợi đoàn" w:date="2024-11-29T16:27:00Z"/>
                      <w:rFonts w:ascii="Times New Roman" w:hAnsi="Times New Roman"/>
                      <w:sz w:val="20"/>
                      <w:szCs w:val="20"/>
                    </w:rPr>
                  </w:pPr>
                </w:p>
              </w:tc>
            </w:tr>
          </w:tbl>
          <w:p w14:paraId="2DB9C3D1" w14:textId="77777777" w:rsidR="006C718F" w:rsidRPr="009477E6" w:rsidRDefault="006C718F" w:rsidP="00037109">
            <w:pPr>
              <w:spacing w:line="240" w:lineRule="auto"/>
              <w:rPr>
                <w:ins w:id="4999" w:author="lợi đoàn" w:date="2024-11-29T16:27:00Z"/>
                <w:rFonts w:ascii="Times New Roman" w:hAnsi="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tblGrid>
            <w:tr w:rsidR="006C718F" w:rsidRPr="009477E6" w14:paraId="11E1A572" w14:textId="77777777" w:rsidTr="00037109">
              <w:trPr>
                <w:tblCellSpacing w:w="15" w:type="dxa"/>
                <w:ins w:id="5000" w:author="lợi đoàn" w:date="2024-11-29T16:27:00Z"/>
              </w:trPr>
              <w:tc>
                <w:tcPr>
                  <w:tcW w:w="0" w:type="auto"/>
                  <w:vAlign w:val="center"/>
                  <w:hideMark/>
                </w:tcPr>
                <w:p w14:paraId="4A9A05E9" w14:textId="527EA308" w:rsidR="006C718F" w:rsidRPr="009477E6" w:rsidRDefault="006B0541" w:rsidP="00037109">
                  <w:pPr>
                    <w:spacing w:line="240" w:lineRule="auto"/>
                    <w:rPr>
                      <w:ins w:id="5001" w:author="lợi đoàn" w:date="2024-11-29T16:27:00Z"/>
                      <w:rFonts w:ascii="Times New Roman" w:hAnsi="Times New Roman"/>
                    </w:rPr>
                  </w:pPr>
                  <w:ins w:id="5002" w:author="lợi đoàn" w:date="2024-11-29T16:28:00Z">
                    <w:r w:rsidRPr="009477E6">
                      <w:rPr>
                        <w:rFonts w:ascii="Times New Roman" w:hAnsi="Times New Roman"/>
                        <w:rPrChange w:id="5003" w:author="lợi đoàn" w:date="2024-11-29T16:29:00Z">
                          <w:rPr/>
                        </w:rPrChange>
                      </w:rPr>
                      <w:t>Mã b</w:t>
                    </w:r>
                    <w:r w:rsidRPr="009477E6">
                      <w:rPr>
                        <w:rFonts w:ascii="Times New Roman" w:hAnsi="Times New Roman"/>
                        <w:rPrChange w:id="5004" w:author="lợi đoàn" w:date="2024-11-29T16:29:00Z">
                          <w:rPr>
                            <w:rFonts w:ascii="Cambria" w:hAnsi="Cambria" w:cs="Cambria"/>
                          </w:rPr>
                        </w:rPrChange>
                      </w:rPr>
                      <w:t>ả</w:t>
                    </w:r>
                    <w:r w:rsidRPr="009477E6">
                      <w:rPr>
                        <w:rFonts w:ascii="Times New Roman" w:hAnsi="Times New Roman"/>
                        <w:rPrChange w:id="5005" w:author="lợi đoàn" w:date="2024-11-29T16:29:00Z">
                          <w:rPr/>
                        </w:rPrChange>
                      </w:rPr>
                      <w:t>n ghi b</w:t>
                    </w:r>
                    <w:r w:rsidRPr="009477E6">
                      <w:rPr>
                        <w:rFonts w:ascii="Times New Roman" w:hAnsi="Times New Roman"/>
                        <w:rPrChange w:id="5006" w:author="lợi đoàn" w:date="2024-11-29T16:29:00Z">
                          <w:rPr>
                            <w:rFonts w:cs="VNI-Times"/>
                          </w:rPr>
                        </w:rPrChange>
                      </w:rPr>
                      <w:t>á</w:t>
                    </w:r>
                    <w:r w:rsidRPr="009477E6">
                      <w:rPr>
                        <w:rFonts w:ascii="Times New Roman" w:hAnsi="Times New Roman"/>
                        <w:rPrChange w:id="5007" w:author="lợi đoàn" w:date="2024-11-29T16:29:00Z">
                          <w:rPr/>
                        </w:rPrChange>
                      </w:rPr>
                      <w:t>c s</w:t>
                    </w:r>
                    <w:r w:rsidRPr="009477E6">
                      <w:rPr>
                        <w:rFonts w:ascii="Times New Roman" w:hAnsi="Times New Roman"/>
                        <w:rPrChange w:id="5008" w:author="lợi đoàn" w:date="2024-11-29T16:29:00Z">
                          <w:rPr>
                            <w:rFonts w:ascii="Cambria" w:hAnsi="Cambria" w:cs="Cambria"/>
                          </w:rPr>
                        </w:rPrChange>
                      </w:rPr>
                      <w:t>ĩ</w:t>
                    </w:r>
                  </w:ins>
                </w:p>
              </w:tc>
            </w:tr>
          </w:tbl>
          <w:p w14:paraId="1894CC2D" w14:textId="77777777" w:rsidR="006C718F" w:rsidRPr="009477E6" w:rsidRDefault="006C718F" w:rsidP="00037109">
            <w:pPr>
              <w:ind w:left="5"/>
              <w:rPr>
                <w:ins w:id="5009" w:author="lợi đoàn" w:date="2024-11-29T16:27:00Z"/>
                <w:rFonts w:ascii="Times New Roman" w:hAnsi="Times New Roman"/>
              </w:rPr>
            </w:pPr>
          </w:p>
        </w:tc>
      </w:tr>
      <w:tr w:rsidR="006C718F" w:rsidRPr="009477E6" w14:paraId="44719A59" w14:textId="77777777" w:rsidTr="00037109">
        <w:trPr>
          <w:trHeight w:val="398"/>
          <w:ins w:id="5010" w:author="lợi đoàn" w:date="2024-11-29T16:27:00Z"/>
        </w:trPr>
        <w:tc>
          <w:tcPr>
            <w:tcW w:w="2028" w:type="dxa"/>
            <w:tcBorders>
              <w:top w:val="single" w:sz="4" w:space="0" w:color="000000"/>
              <w:left w:val="single" w:sz="4" w:space="0" w:color="000000"/>
              <w:bottom w:val="single" w:sz="4" w:space="0" w:color="000000"/>
              <w:right w:val="single" w:sz="4" w:space="0" w:color="000000"/>
            </w:tcBorders>
          </w:tcPr>
          <w:p w14:paraId="3010C236" w14:textId="77777777" w:rsidR="006C718F" w:rsidRPr="009477E6" w:rsidRDefault="006C718F" w:rsidP="00037109">
            <w:pPr>
              <w:ind w:left="5"/>
              <w:rPr>
                <w:ins w:id="5011" w:author="lợi đoàn" w:date="2024-11-29T16:27:00Z"/>
                <w:rFonts w:ascii="Times New Roman" w:hAnsi="Times New Roman"/>
              </w:rPr>
            </w:pPr>
            <w:ins w:id="5012" w:author="lợi đoàn" w:date="2024-11-29T16:27:00Z">
              <w:r w:rsidRPr="009477E6">
                <w:rPr>
                  <w:rFonts w:ascii="Times New Roman" w:hAnsi="Times New Roman"/>
                </w:rPr>
                <w:t>medical_record_id</w:t>
              </w:r>
            </w:ins>
          </w:p>
        </w:tc>
        <w:tc>
          <w:tcPr>
            <w:tcW w:w="1540" w:type="dxa"/>
            <w:tcBorders>
              <w:top w:val="single" w:sz="4" w:space="0" w:color="000000"/>
              <w:left w:val="single" w:sz="4" w:space="0" w:color="000000"/>
              <w:bottom w:val="single" w:sz="4" w:space="0" w:color="000000"/>
              <w:right w:val="single" w:sz="4" w:space="0" w:color="000000"/>
            </w:tcBorders>
          </w:tcPr>
          <w:p w14:paraId="0DF76E88" w14:textId="77777777" w:rsidR="006C718F" w:rsidRPr="009477E6" w:rsidRDefault="006C718F" w:rsidP="00037109">
            <w:pPr>
              <w:rPr>
                <w:ins w:id="5013" w:author="lợi đoàn" w:date="2024-11-29T16:27:00Z"/>
                <w:rFonts w:ascii="Times New Roman" w:hAnsi="Times New Roman"/>
              </w:rPr>
            </w:pPr>
            <w:ins w:id="5014" w:author="lợi đoàn" w:date="2024-11-29T16:27:00Z">
              <w:r w:rsidRPr="009477E6">
                <w:rPr>
                  <w:rFonts w:ascii="Times New Roman" w:hAnsi="Times New Roman"/>
                </w:rPr>
                <w:t>Int</w:t>
              </w:r>
            </w:ins>
          </w:p>
        </w:tc>
        <w:tc>
          <w:tcPr>
            <w:tcW w:w="1116" w:type="dxa"/>
            <w:tcBorders>
              <w:top w:val="single" w:sz="4" w:space="0" w:color="000000"/>
              <w:left w:val="single" w:sz="4" w:space="0" w:color="000000"/>
              <w:bottom w:val="single" w:sz="4" w:space="0" w:color="000000"/>
              <w:right w:val="single" w:sz="4" w:space="0" w:color="000000"/>
            </w:tcBorders>
          </w:tcPr>
          <w:p w14:paraId="685813DF" w14:textId="16CE15D1" w:rsidR="006C718F" w:rsidRPr="009477E6" w:rsidRDefault="006B0541" w:rsidP="00037109">
            <w:pPr>
              <w:ind w:left="5"/>
              <w:rPr>
                <w:ins w:id="5015" w:author="lợi đoàn" w:date="2024-11-29T16:27:00Z"/>
                <w:rFonts w:ascii="Times New Roman" w:hAnsi="Times New Roman"/>
              </w:rPr>
            </w:pPr>
            <w:ins w:id="5016" w:author="lợi đoàn" w:date="2024-11-29T16:28:00Z">
              <w:r w:rsidRPr="009477E6">
                <w:rPr>
                  <w:rFonts w:ascii="Times New Roman" w:hAnsi="Times New Roman"/>
                </w:rPr>
                <w:t>Không</w:t>
              </w:r>
            </w:ins>
          </w:p>
        </w:tc>
        <w:tc>
          <w:tcPr>
            <w:tcW w:w="1527" w:type="dxa"/>
            <w:tcBorders>
              <w:top w:val="single" w:sz="4" w:space="0" w:color="000000"/>
              <w:left w:val="single" w:sz="4" w:space="0" w:color="000000"/>
              <w:bottom w:val="single" w:sz="4" w:space="0" w:color="000000"/>
              <w:right w:val="single" w:sz="4" w:space="0" w:color="000000"/>
            </w:tcBorders>
          </w:tcPr>
          <w:p w14:paraId="15FF4242" w14:textId="77777777" w:rsidR="006C718F" w:rsidRPr="009477E6" w:rsidRDefault="006C718F" w:rsidP="00037109">
            <w:pPr>
              <w:jc w:val="center"/>
              <w:rPr>
                <w:ins w:id="5017" w:author="lợi đoàn" w:date="2024-11-29T16:27:00Z"/>
                <w:rFonts w:ascii="Times New Roman" w:hAnsi="Times New Roman"/>
              </w:rPr>
            </w:pPr>
            <w:ins w:id="5018" w:author="lợi đoàn" w:date="2024-11-29T16:27:00Z">
              <w:r w:rsidRPr="009477E6">
                <w:rPr>
                  <w:rFonts w:ascii="Times New Roman" w:hAnsi="Times New Roman"/>
                </w:rPr>
                <w:t xml:space="preserve">Foreign Key </w:t>
              </w:r>
            </w:ins>
          </w:p>
        </w:tc>
        <w:tc>
          <w:tcPr>
            <w:tcW w:w="2855" w:type="dxa"/>
            <w:tcBorders>
              <w:top w:val="single" w:sz="4" w:space="0" w:color="000000"/>
              <w:left w:val="single" w:sz="4" w:space="0" w:color="000000"/>
              <w:bottom w:val="single" w:sz="4" w:space="0" w:color="000000"/>
              <w:right w:val="single" w:sz="4" w:space="0" w:color="000000"/>
            </w:tcBorders>
          </w:tcPr>
          <w:p w14:paraId="7C9D9532" w14:textId="77777777" w:rsidR="006C718F" w:rsidRPr="009477E6" w:rsidRDefault="006C718F" w:rsidP="00037109">
            <w:pPr>
              <w:ind w:left="5"/>
              <w:rPr>
                <w:ins w:id="5019" w:author="lợi đoàn" w:date="2024-11-29T16:27:00Z"/>
                <w:rFonts w:ascii="Times New Roman" w:hAnsi="Times New Roman"/>
              </w:rPr>
            </w:pPr>
            <w:ins w:id="5020" w:author="lợi đoàn" w:date="2024-11-29T16:27:00Z">
              <w:r w:rsidRPr="009477E6">
                <w:rPr>
                  <w:rFonts w:ascii="Times New Roman" w:hAnsi="Times New Roman"/>
                </w:rPr>
                <w:t>Liên kết tới hồ sơ bệnh án</w:t>
              </w:r>
            </w:ins>
          </w:p>
        </w:tc>
      </w:tr>
      <w:tr w:rsidR="006C718F" w:rsidRPr="009477E6" w14:paraId="29CFAE14" w14:textId="77777777" w:rsidTr="00037109">
        <w:trPr>
          <w:trHeight w:val="399"/>
          <w:ins w:id="5021" w:author="lợi đoàn" w:date="2024-11-29T16:27:00Z"/>
        </w:trPr>
        <w:tc>
          <w:tcPr>
            <w:tcW w:w="2028" w:type="dxa"/>
            <w:tcBorders>
              <w:top w:val="single" w:sz="4" w:space="0" w:color="000000"/>
              <w:left w:val="single" w:sz="4" w:space="0" w:color="000000"/>
              <w:bottom w:val="single" w:sz="4" w:space="0" w:color="000000"/>
              <w:right w:val="single" w:sz="4" w:space="0" w:color="000000"/>
            </w:tcBorders>
          </w:tcPr>
          <w:p w14:paraId="553B137C" w14:textId="3B95A847" w:rsidR="006C718F" w:rsidRPr="009477E6" w:rsidRDefault="006C718F" w:rsidP="00037109">
            <w:pPr>
              <w:ind w:left="5"/>
              <w:rPr>
                <w:ins w:id="5022" w:author="lợi đoàn" w:date="2024-11-29T16:27:00Z"/>
                <w:rFonts w:ascii="Times New Roman" w:hAnsi="Times New Roman"/>
              </w:rPr>
            </w:pPr>
            <w:ins w:id="5023" w:author="lợi đoàn" w:date="2024-11-29T16:27:00Z">
              <w:r w:rsidRPr="009477E6">
                <w:rPr>
                  <w:rFonts w:ascii="Times New Roman" w:hAnsi="Times New Roman"/>
                  <w:rPrChange w:id="5024" w:author="lợi đoàn" w:date="2024-11-29T16:29:00Z">
                    <w:rPr/>
                  </w:rPrChange>
                </w:rPr>
                <w:t>diagnosis</w:t>
              </w:r>
            </w:ins>
          </w:p>
        </w:tc>
        <w:tc>
          <w:tcPr>
            <w:tcW w:w="1540" w:type="dxa"/>
            <w:tcBorders>
              <w:top w:val="single" w:sz="4" w:space="0" w:color="000000"/>
              <w:left w:val="single" w:sz="4" w:space="0" w:color="000000"/>
              <w:bottom w:val="single" w:sz="4" w:space="0" w:color="000000"/>
              <w:right w:val="single" w:sz="4" w:space="0" w:color="000000"/>
            </w:tcBorders>
          </w:tcPr>
          <w:p w14:paraId="56675D01" w14:textId="485E7594" w:rsidR="006C718F" w:rsidRPr="009477E6" w:rsidRDefault="006B0541" w:rsidP="00037109">
            <w:pPr>
              <w:rPr>
                <w:ins w:id="5025" w:author="lợi đoàn" w:date="2024-11-29T16:27:00Z"/>
                <w:rFonts w:ascii="Times New Roman" w:hAnsi="Times New Roman"/>
              </w:rPr>
            </w:pPr>
            <w:ins w:id="5026" w:author="lợi đoàn" w:date="2024-11-29T16:28:00Z">
              <w:r w:rsidRPr="009477E6">
                <w:rPr>
                  <w:rFonts w:ascii="Times New Roman" w:hAnsi="Times New Roman"/>
                  <w:rPrChange w:id="5027" w:author="lợi đoàn" w:date="2024-11-29T16:29:00Z">
                    <w:rPr/>
                  </w:rPrChange>
                </w:rPr>
                <w:t>String</w:t>
              </w:r>
            </w:ins>
          </w:p>
        </w:tc>
        <w:tc>
          <w:tcPr>
            <w:tcW w:w="1116" w:type="dxa"/>
            <w:tcBorders>
              <w:top w:val="single" w:sz="4" w:space="0" w:color="000000"/>
              <w:left w:val="single" w:sz="4" w:space="0" w:color="000000"/>
              <w:bottom w:val="single" w:sz="4" w:space="0" w:color="000000"/>
              <w:right w:val="single" w:sz="4" w:space="0" w:color="000000"/>
            </w:tcBorders>
          </w:tcPr>
          <w:p w14:paraId="5667CADA" w14:textId="4C584D41" w:rsidR="006C718F" w:rsidRPr="009477E6" w:rsidRDefault="006B0541" w:rsidP="00037109">
            <w:pPr>
              <w:ind w:left="5"/>
              <w:rPr>
                <w:ins w:id="5028" w:author="lợi đoàn" w:date="2024-11-29T16:27:00Z"/>
                <w:rFonts w:ascii="Times New Roman" w:hAnsi="Times New Roman"/>
              </w:rPr>
            </w:pPr>
            <w:ins w:id="5029" w:author="lợi đoàn" w:date="2024-11-29T16:28:00Z">
              <w:r w:rsidRPr="009477E6">
                <w:rPr>
                  <w:rFonts w:ascii="Times New Roman" w:hAnsi="Times New Roman"/>
                </w:rPr>
                <w:t>Có</w:t>
              </w:r>
            </w:ins>
          </w:p>
        </w:tc>
        <w:tc>
          <w:tcPr>
            <w:tcW w:w="1527" w:type="dxa"/>
            <w:tcBorders>
              <w:top w:val="single" w:sz="4" w:space="0" w:color="000000"/>
              <w:left w:val="single" w:sz="4" w:space="0" w:color="000000"/>
              <w:bottom w:val="single" w:sz="4" w:space="0" w:color="000000"/>
              <w:right w:val="single" w:sz="4" w:space="0" w:color="000000"/>
            </w:tcBorders>
          </w:tcPr>
          <w:p w14:paraId="66DDDEB7" w14:textId="77777777" w:rsidR="006C718F" w:rsidRPr="009477E6" w:rsidRDefault="006C718F" w:rsidP="00037109">
            <w:pPr>
              <w:jc w:val="center"/>
              <w:rPr>
                <w:ins w:id="5030" w:author="lợi đoàn" w:date="2024-11-29T16:27:00Z"/>
                <w:rFonts w:ascii="Times New Roman" w:hAnsi="Times New Roman"/>
              </w:rPr>
            </w:pPr>
            <w:ins w:id="5031" w:author="lợi đoàn" w:date="2024-11-29T16:27:00Z">
              <w:r w:rsidRPr="009477E6">
                <w:rPr>
                  <w:rFonts w:ascii="Times New Roman" w:hAnsi="Times New Roman"/>
                </w:rPr>
                <w:t xml:space="preserve"> </w:t>
              </w:r>
            </w:ins>
          </w:p>
        </w:tc>
        <w:tc>
          <w:tcPr>
            <w:tcW w:w="285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77E6" w:rsidRPr="009477E6" w14:paraId="5DB2FE37" w14:textId="77777777" w:rsidTr="009477E6">
              <w:trPr>
                <w:tblCellSpacing w:w="15" w:type="dxa"/>
                <w:ins w:id="5032" w:author="lợi đoàn" w:date="2024-11-29T16:28:00Z"/>
              </w:trPr>
              <w:tc>
                <w:tcPr>
                  <w:tcW w:w="0" w:type="auto"/>
                  <w:vAlign w:val="center"/>
                  <w:hideMark/>
                </w:tcPr>
                <w:p w14:paraId="082DBCDC" w14:textId="77777777" w:rsidR="009477E6" w:rsidRPr="009477E6" w:rsidRDefault="009477E6" w:rsidP="009477E6">
                  <w:pPr>
                    <w:spacing w:line="240" w:lineRule="auto"/>
                    <w:rPr>
                      <w:ins w:id="5033" w:author="lợi đoàn" w:date="2024-11-29T16:28:00Z"/>
                      <w:rFonts w:ascii="Times New Roman" w:hAnsi="Times New Roman"/>
                      <w:sz w:val="20"/>
                      <w:szCs w:val="20"/>
                    </w:rPr>
                  </w:pPr>
                </w:p>
              </w:tc>
            </w:tr>
          </w:tbl>
          <w:p w14:paraId="36CF69F5" w14:textId="77777777" w:rsidR="009477E6" w:rsidRPr="009477E6" w:rsidRDefault="009477E6" w:rsidP="009477E6">
            <w:pPr>
              <w:spacing w:line="240" w:lineRule="auto"/>
              <w:rPr>
                <w:ins w:id="5034" w:author="lợi đoàn" w:date="2024-11-29T16:28:00Z"/>
                <w:rFonts w:ascii="Times New Roman" w:hAnsi="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4"/>
            </w:tblGrid>
            <w:tr w:rsidR="009477E6" w:rsidRPr="009477E6" w14:paraId="5926430B" w14:textId="77777777" w:rsidTr="009477E6">
              <w:trPr>
                <w:tblCellSpacing w:w="15" w:type="dxa"/>
                <w:ins w:id="5035" w:author="lợi đoàn" w:date="2024-11-29T16:28:00Z"/>
              </w:trPr>
              <w:tc>
                <w:tcPr>
                  <w:tcW w:w="0" w:type="auto"/>
                  <w:vAlign w:val="center"/>
                  <w:hideMark/>
                </w:tcPr>
                <w:p w14:paraId="4E20BE02" w14:textId="77777777" w:rsidR="009477E6" w:rsidRPr="009477E6" w:rsidRDefault="009477E6" w:rsidP="009477E6">
                  <w:pPr>
                    <w:spacing w:line="240" w:lineRule="auto"/>
                    <w:rPr>
                      <w:ins w:id="5036" w:author="lợi đoàn" w:date="2024-11-29T16:28:00Z"/>
                      <w:rFonts w:ascii="Times New Roman" w:hAnsi="Times New Roman"/>
                    </w:rPr>
                  </w:pPr>
                  <w:ins w:id="5037" w:author="lợi đoàn" w:date="2024-11-29T16:28:00Z">
                    <w:r w:rsidRPr="009477E6">
                      <w:rPr>
                        <w:rFonts w:ascii="Times New Roman" w:hAnsi="Times New Roman"/>
                      </w:rPr>
                      <w:t>Chẩn đoán</w:t>
                    </w:r>
                  </w:ins>
                </w:p>
              </w:tc>
            </w:tr>
          </w:tbl>
          <w:p w14:paraId="68B6044B" w14:textId="1FBBF188" w:rsidR="006C718F" w:rsidRPr="009477E6" w:rsidRDefault="006C718F" w:rsidP="00037109">
            <w:pPr>
              <w:ind w:left="5"/>
              <w:rPr>
                <w:ins w:id="5038" w:author="lợi đoàn" w:date="2024-11-29T16:27:00Z"/>
                <w:rFonts w:ascii="Times New Roman" w:hAnsi="Times New Roman"/>
              </w:rPr>
            </w:pPr>
          </w:p>
        </w:tc>
      </w:tr>
      <w:tr w:rsidR="006C718F" w:rsidRPr="009477E6" w14:paraId="3367C545" w14:textId="77777777" w:rsidTr="00037109">
        <w:trPr>
          <w:trHeight w:val="398"/>
          <w:ins w:id="5039" w:author="lợi đoàn" w:date="2024-11-29T16:27:00Z"/>
        </w:trPr>
        <w:tc>
          <w:tcPr>
            <w:tcW w:w="2028" w:type="dxa"/>
            <w:tcBorders>
              <w:top w:val="single" w:sz="4" w:space="0" w:color="000000"/>
              <w:left w:val="single" w:sz="4" w:space="0" w:color="000000"/>
              <w:bottom w:val="single" w:sz="4" w:space="0" w:color="000000"/>
              <w:right w:val="single" w:sz="4" w:space="0" w:color="000000"/>
            </w:tcBorders>
          </w:tcPr>
          <w:p w14:paraId="1F560045" w14:textId="517739E0" w:rsidR="006C718F" w:rsidRPr="009477E6" w:rsidRDefault="006C718F" w:rsidP="00037109">
            <w:pPr>
              <w:ind w:left="5"/>
              <w:rPr>
                <w:ins w:id="5040" w:author="lợi đoàn" w:date="2024-11-29T16:27:00Z"/>
                <w:rFonts w:ascii="Times New Roman" w:hAnsi="Times New Roman"/>
              </w:rPr>
            </w:pPr>
            <w:ins w:id="5041" w:author="lợi đoàn" w:date="2024-11-29T16:28:00Z">
              <w:r w:rsidRPr="009477E6">
                <w:rPr>
                  <w:rFonts w:ascii="Times New Roman" w:hAnsi="Times New Roman"/>
                  <w:rPrChange w:id="5042" w:author="lợi đoàn" w:date="2024-11-29T16:29:00Z">
                    <w:rPr/>
                  </w:rPrChange>
                </w:rPr>
                <w:t>prescription</w:t>
              </w:r>
            </w:ins>
          </w:p>
        </w:tc>
        <w:tc>
          <w:tcPr>
            <w:tcW w:w="1540" w:type="dxa"/>
            <w:tcBorders>
              <w:top w:val="single" w:sz="4" w:space="0" w:color="000000"/>
              <w:left w:val="single" w:sz="4" w:space="0" w:color="000000"/>
              <w:bottom w:val="single" w:sz="4" w:space="0" w:color="000000"/>
              <w:right w:val="single" w:sz="4" w:space="0" w:color="000000"/>
            </w:tcBorders>
          </w:tcPr>
          <w:p w14:paraId="41552A16" w14:textId="4676F031" w:rsidR="006C718F" w:rsidRPr="009477E6" w:rsidRDefault="006B0541" w:rsidP="00037109">
            <w:pPr>
              <w:rPr>
                <w:ins w:id="5043" w:author="lợi đoàn" w:date="2024-11-29T16:27:00Z"/>
                <w:rFonts w:ascii="Times New Roman" w:hAnsi="Times New Roman"/>
              </w:rPr>
            </w:pPr>
            <w:ins w:id="5044" w:author="lợi đoàn" w:date="2024-11-29T16:28:00Z">
              <w:r w:rsidRPr="009477E6">
                <w:rPr>
                  <w:rFonts w:ascii="Times New Roman" w:hAnsi="Times New Roman"/>
                  <w:rPrChange w:id="5045" w:author="lợi đoàn" w:date="2024-11-29T16:29:00Z">
                    <w:rPr/>
                  </w:rPrChange>
                </w:rPr>
                <w:t>String</w:t>
              </w:r>
            </w:ins>
          </w:p>
        </w:tc>
        <w:tc>
          <w:tcPr>
            <w:tcW w:w="1116" w:type="dxa"/>
            <w:tcBorders>
              <w:top w:val="single" w:sz="4" w:space="0" w:color="000000"/>
              <w:left w:val="single" w:sz="4" w:space="0" w:color="000000"/>
              <w:bottom w:val="single" w:sz="4" w:space="0" w:color="000000"/>
              <w:right w:val="single" w:sz="4" w:space="0" w:color="000000"/>
            </w:tcBorders>
          </w:tcPr>
          <w:p w14:paraId="7B3C71B8" w14:textId="7181E1F8" w:rsidR="006C718F" w:rsidRPr="009477E6" w:rsidRDefault="006B0541" w:rsidP="00037109">
            <w:pPr>
              <w:ind w:left="5"/>
              <w:rPr>
                <w:ins w:id="5046" w:author="lợi đoàn" w:date="2024-11-29T16:27:00Z"/>
                <w:rFonts w:ascii="Times New Roman" w:hAnsi="Times New Roman"/>
                <w:lang w:val="en-US"/>
              </w:rPr>
            </w:pPr>
            <w:ins w:id="5047" w:author="lợi đoàn" w:date="2024-11-29T16:28:00Z">
              <w:r w:rsidRPr="009477E6">
                <w:rPr>
                  <w:rFonts w:ascii="Times New Roman" w:hAnsi="Times New Roman"/>
                </w:rPr>
                <w:t>Có</w:t>
              </w:r>
            </w:ins>
          </w:p>
        </w:tc>
        <w:tc>
          <w:tcPr>
            <w:tcW w:w="1527" w:type="dxa"/>
            <w:tcBorders>
              <w:top w:val="single" w:sz="4" w:space="0" w:color="000000"/>
              <w:left w:val="single" w:sz="4" w:space="0" w:color="000000"/>
              <w:bottom w:val="single" w:sz="4" w:space="0" w:color="000000"/>
              <w:right w:val="single" w:sz="4" w:space="0" w:color="000000"/>
            </w:tcBorders>
          </w:tcPr>
          <w:p w14:paraId="58E396FB" w14:textId="77777777" w:rsidR="006C718F" w:rsidRPr="009477E6" w:rsidRDefault="006C718F" w:rsidP="00037109">
            <w:pPr>
              <w:jc w:val="center"/>
              <w:rPr>
                <w:ins w:id="5048" w:author="lợi đoàn" w:date="2024-11-29T16:27:00Z"/>
                <w:rFonts w:ascii="Times New Roman" w:hAnsi="Times New Roman"/>
              </w:rPr>
            </w:pPr>
            <w:ins w:id="5049" w:author="lợi đoàn" w:date="2024-11-29T16:27:00Z">
              <w:r w:rsidRPr="009477E6">
                <w:rPr>
                  <w:rFonts w:ascii="Times New Roman" w:hAnsi="Times New Roman"/>
                </w:rPr>
                <w:t xml:space="preserve"> </w:t>
              </w:r>
            </w:ins>
          </w:p>
        </w:tc>
        <w:tc>
          <w:tcPr>
            <w:tcW w:w="2855" w:type="dxa"/>
            <w:tcBorders>
              <w:top w:val="single" w:sz="4" w:space="0" w:color="000000"/>
              <w:left w:val="single" w:sz="4" w:space="0" w:color="000000"/>
              <w:bottom w:val="single" w:sz="4" w:space="0" w:color="000000"/>
              <w:right w:val="single" w:sz="4" w:space="0" w:color="000000"/>
            </w:tcBorders>
          </w:tcPr>
          <w:p w14:paraId="2E23EDD5" w14:textId="7448B6E0" w:rsidR="006C718F" w:rsidRPr="009477E6" w:rsidRDefault="009477E6" w:rsidP="00037109">
            <w:pPr>
              <w:ind w:left="5"/>
              <w:rPr>
                <w:ins w:id="5050" w:author="lợi đoàn" w:date="2024-11-29T16:27:00Z"/>
                <w:rFonts w:ascii="Times New Roman" w:hAnsi="Times New Roman"/>
              </w:rPr>
            </w:pPr>
            <w:ins w:id="5051" w:author="lợi đoàn" w:date="2024-11-29T16:28:00Z">
              <w:r w:rsidRPr="009477E6">
                <w:rPr>
                  <w:rFonts w:ascii="Times New Roman" w:hAnsi="Times New Roman"/>
                  <w:rPrChange w:id="5052" w:author="lợi đoàn" w:date="2024-11-29T16:29:00Z">
                    <w:rPr>
                      <w:rFonts w:ascii="Cambria" w:hAnsi="Cambria" w:cs="Cambria"/>
                    </w:rPr>
                  </w:rPrChange>
                </w:rPr>
                <w:t>Đơ</w:t>
              </w:r>
              <w:r w:rsidRPr="009477E6">
                <w:rPr>
                  <w:rFonts w:ascii="Times New Roman" w:hAnsi="Times New Roman"/>
                  <w:rPrChange w:id="5053" w:author="lợi đoàn" w:date="2024-11-29T16:29:00Z">
                    <w:rPr/>
                  </w:rPrChange>
                </w:rPr>
                <w:t>n thu</w:t>
              </w:r>
              <w:r w:rsidRPr="009477E6">
                <w:rPr>
                  <w:rFonts w:ascii="Times New Roman" w:hAnsi="Times New Roman"/>
                  <w:rPrChange w:id="5054" w:author="lợi đoàn" w:date="2024-11-29T16:29:00Z">
                    <w:rPr>
                      <w:rFonts w:ascii="Cambria" w:hAnsi="Cambria" w:cs="Cambria"/>
                    </w:rPr>
                  </w:rPrChange>
                </w:rPr>
                <w:t>ố</w:t>
              </w:r>
              <w:r w:rsidRPr="009477E6">
                <w:rPr>
                  <w:rFonts w:ascii="Times New Roman" w:hAnsi="Times New Roman"/>
                  <w:rPrChange w:id="5055" w:author="lợi đoàn" w:date="2024-11-29T16:29:00Z">
                    <w:rPr/>
                  </w:rPrChange>
                </w:rPr>
                <w:t>c</w:t>
              </w:r>
            </w:ins>
          </w:p>
        </w:tc>
      </w:tr>
      <w:tr w:rsidR="006C718F" w:rsidRPr="009477E6" w14:paraId="0EA50806" w14:textId="77777777" w:rsidTr="00037109">
        <w:trPr>
          <w:trHeight w:val="398"/>
          <w:ins w:id="5056" w:author="lợi đoàn" w:date="2024-11-29T16:27:00Z"/>
        </w:trPr>
        <w:tc>
          <w:tcPr>
            <w:tcW w:w="2028" w:type="dxa"/>
            <w:tcBorders>
              <w:top w:val="single" w:sz="4" w:space="0" w:color="000000"/>
              <w:left w:val="single" w:sz="4" w:space="0" w:color="000000"/>
              <w:bottom w:val="single" w:sz="4" w:space="0" w:color="000000"/>
              <w:right w:val="single" w:sz="4" w:space="0" w:color="000000"/>
            </w:tcBorders>
          </w:tcPr>
          <w:p w14:paraId="2F07A715" w14:textId="12014B9C" w:rsidR="006C718F" w:rsidRPr="009477E6" w:rsidRDefault="006C718F" w:rsidP="00037109">
            <w:pPr>
              <w:ind w:left="5"/>
              <w:rPr>
                <w:ins w:id="5057" w:author="lợi đoàn" w:date="2024-11-29T16:27:00Z"/>
                <w:rFonts w:ascii="Times New Roman" w:hAnsi="Times New Roman"/>
              </w:rPr>
            </w:pPr>
            <w:ins w:id="5058" w:author="lợi đoàn" w:date="2024-11-29T16:28:00Z">
              <w:r w:rsidRPr="009477E6">
                <w:rPr>
                  <w:rFonts w:ascii="Times New Roman" w:hAnsi="Times New Roman"/>
                  <w:rPrChange w:id="5059" w:author="lợi đoàn" w:date="2024-11-29T16:29:00Z">
                    <w:rPr/>
                  </w:rPrChange>
                </w:rPr>
                <w:t>payment_amount</w:t>
              </w:r>
            </w:ins>
          </w:p>
        </w:tc>
        <w:tc>
          <w:tcPr>
            <w:tcW w:w="1540" w:type="dxa"/>
            <w:tcBorders>
              <w:top w:val="single" w:sz="4" w:space="0" w:color="000000"/>
              <w:left w:val="single" w:sz="4" w:space="0" w:color="000000"/>
              <w:bottom w:val="single" w:sz="4" w:space="0" w:color="000000"/>
              <w:right w:val="single" w:sz="4" w:space="0" w:color="000000"/>
            </w:tcBorders>
          </w:tcPr>
          <w:p w14:paraId="53A1A140" w14:textId="7B663F53" w:rsidR="006C718F" w:rsidRPr="009477E6" w:rsidRDefault="006B0541" w:rsidP="00037109">
            <w:pPr>
              <w:rPr>
                <w:ins w:id="5060" w:author="lợi đoàn" w:date="2024-11-29T16:27:00Z"/>
                <w:rFonts w:ascii="Times New Roman" w:hAnsi="Times New Roman"/>
              </w:rPr>
            </w:pPr>
            <w:ins w:id="5061" w:author="lợi đoàn" w:date="2024-11-29T16:28:00Z">
              <w:r w:rsidRPr="009477E6">
                <w:rPr>
                  <w:rFonts w:ascii="Times New Roman" w:hAnsi="Times New Roman"/>
                  <w:rPrChange w:id="5062" w:author="lợi đoàn" w:date="2024-11-29T16:29:00Z">
                    <w:rPr/>
                  </w:rPrChange>
                </w:rPr>
                <w:t>Float</w:t>
              </w:r>
            </w:ins>
          </w:p>
        </w:tc>
        <w:tc>
          <w:tcPr>
            <w:tcW w:w="1116" w:type="dxa"/>
            <w:tcBorders>
              <w:top w:val="single" w:sz="4" w:space="0" w:color="000000"/>
              <w:left w:val="single" w:sz="4" w:space="0" w:color="000000"/>
              <w:bottom w:val="single" w:sz="4" w:space="0" w:color="000000"/>
              <w:right w:val="single" w:sz="4" w:space="0" w:color="000000"/>
            </w:tcBorders>
          </w:tcPr>
          <w:p w14:paraId="7AB3FF2B" w14:textId="77777777" w:rsidR="006C718F" w:rsidRPr="009477E6" w:rsidRDefault="006C718F" w:rsidP="00037109">
            <w:pPr>
              <w:ind w:left="5"/>
              <w:rPr>
                <w:ins w:id="5063" w:author="lợi đoàn" w:date="2024-11-29T16:27:00Z"/>
                <w:rFonts w:ascii="Times New Roman" w:hAnsi="Times New Roman"/>
              </w:rPr>
            </w:pPr>
            <w:ins w:id="5064" w:author="lợi đoàn" w:date="2024-11-29T16:27:00Z">
              <w:r w:rsidRPr="009477E6">
                <w:rPr>
                  <w:rFonts w:ascii="Times New Roman" w:hAnsi="Times New Roman"/>
                </w:rPr>
                <w:t>Có</w:t>
              </w:r>
            </w:ins>
          </w:p>
        </w:tc>
        <w:tc>
          <w:tcPr>
            <w:tcW w:w="1527" w:type="dxa"/>
            <w:tcBorders>
              <w:top w:val="single" w:sz="4" w:space="0" w:color="000000"/>
              <w:left w:val="single" w:sz="4" w:space="0" w:color="000000"/>
              <w:bottom w:val="single" w:sz="4" w:space="0" w:color="000000"/>
              <w:right w:val="single" w:sz="4" w:space="0" w:color="000000"/>
            </w:tcBorders>
          </w:tcPr>
          <w:p w14:paraId="66511C8A" w14:textId="77777777" w:rsidR="006C718F" w:rsidRPr="009477E6" w:rsidRDefault="006C718F" w:rsidP="00037109">
            <w:pPr>
              <w:jc w:val="center"/>
              <w:rPr>
                <w:ins w:id="5065" w:author="lợi đoàn" w:date="2024-11-29T16:27:00Z"/>
                <w:rFonts w:ascii="Times New Roman" w:hAnsi="Times New Roman"/>
              </w:rPr>
            </w:pPr>
            <w:ins w:id="5066" w:author="lợi đoàn" w:date="2024-11-29T16:27:00Z">
              <w:r w:rsidRPr="009477E6">
                <w:rPr>
                  <w:rFonts w:ascii="Times New Roman" w:hAnsi="Times New Roman"/>
                </w:rPr>
                <w:t xml:space="preserve"> </w:t>
              </w:r>
            </w:ins>
          </w:p>
        </w:tc>
        <w:tc>
          <w:tcPr>
            <w:tcW w:w="2855" w:type="dxa"/>
            <w:tcBorders>
              <w:top w:val="single" w:sz="4" w:space="0" w:color="000000"/>
              <w:left w:val="single" w:sz="4" w:space="0" w:color="000000"/>
              <w:bottom w:val="single" w:sz="4" w:space="0" w:color="000000"/>
              <w:right w:val="single" w:sz="4" w:space="0" w:color="000000"/>
            </w:tcBorders>
          </w:tcPr>
          <w:p w14:paraId="50C0C727" w14:textId="41FB28BF" w:rsidR="006C718F" w:rsidRPr="009477E6" w:rsidRDefault="009477E6" w:rsidP="00037109">
            <w:pPr>
              <w:ind w:left="5"/>
              <w:rPr>
                <w:ins w:id="5067" w:author="lợi đoàn" w:date="2024-11-29T16:27:00Z"/>
                <w:rFonts w:ascii="Times New Roman" w:hAnsi="Times New Roman"/>
              </w:rPr>
            </w:pPr>
            <w:ins w:id="5068" w:author="lợi đoàn" w:date="2024-11-29T16:29:00Z">
              <w:r w:rsidRPr="009477E6">
                <w:rPr>
                  <w:rFonts w:ascii="Times New Roman" w:hAnsi="Times New Roman"/>
                  <w:rPrChange w:id="5069" w:author="lợi đoàn" w:date="2024-11-29T16:29:00Z">
                    <w:rPr/>
                  </w:rPrChange>
                </w:rPr>
                <w:t>S</w:t>
              </w:r>
              <w:r w:rsidRPr="009477E6">
                <w:rPr>
                  <w:rFonts w:ascii="Times New Roman" w:hAnsi="Times New Roman"/>
                  <w:rPrChange w:id="5070" w:author="lợi đoàn" w:date="2024-11-29T16:29:00Z">
                    <w:rPr>
                      <w:rFonts w:ascii="Cambria" w:hAnsi="Cambria" w:cs="Cambria"/>
                    </w:rPr>
                  </w:rPrChange>
                </w:rPr>
                <w:t>ố</w:t>
              </w:r>
              <w:r w:rsidRPr="009477E6">
                <w:rPr>
                  <w:rFonts w:ascii="Times New Roman" w:hAnsi="Times New Roman"/>
                  <w:rPrChange w:id="5071" w:author="lợi đoàn" w:date="2024-11-29T16:29:00Z">
                    <w:rPr/>
                  </w:rPrChange>
                </w:rPr>
                <w:t xml:space="preserve"> ti</w:t>
              </w:r>
              <w:r w:rsidRPr="009477E6">
                <w:rPr>
                  <w:rFonts w:ascii="Times New Roman" w:hAnsi="Times New Roman"/>
                  <w:rPrChange w:id="5072" w:author="lợi đoàn" w:date="2024-11-29T16:29:00Z">
                    <w:rPr>
                      <w:rFonts w:ascii="Cambria" w:hAnsi="Cambria" w:cs="Cambria"/>
                    </w:rPr>
                  </w:rPrChange>
                </w:rPr>
                <w:t>ề</w:t>
              </w:r>
              <w:r w:rsidRPr="009477E6">
                <w:rPr>
                  <w:rFonts w:ascii="Times New Roman" w:hAnsi="Times New Roman"/>
                  <w:rPrChange w:id="5073" w:author="lợi đoàn" w:date="2024-11-29T16:29:00Z">
                    <w:rPr/>
                  </w:rPrChange>
                </w:rPr>
                <w:t>n li</w:t>
              </w:r>
              <w:r w:rsidRPr="009477E6">
                <w:rPr>
                  <w:rFonts w:ascii="Times New Roman" w:hAnsi="Times New Roman"/>
                  <w:rPrChange w:id="5074" w:author="lợi đoàn" w:date="2024-11-29T16:29:00Z">
                    <w:rPr>
                      <w:rFonts w:cs="VNI-Times"/>
                    </w:rPr>
                  </w:rPrChange>
                </w:rPr>
                <w:t>ê</w:t>
              </w:r>
              <w:r w:rsidRPr="009477E6">
                <w:rPr>
                  <w:rFonts w:ascii="Times New Roman" w:hAnsi="Times New Roman"/>
                  <w:rPrChange w:id="5075" w:author="lợi đoàn" w:date="2024-11-29T16:29:00Z">
                    <w:rPr/>
                  </w:rPrChange>
                </w:rPr>
                <w:t>n quan</w:t>
              </w:r>
            </w:ins>
          </w:p>
        </w:tc>
      </w:tr>
    </w:tbl>
    <w:p w14:paraId="3560A95C" w14:textId="77777777" w:rsidR="00F83BD6" w:rsidRPr="00037109" w:rsidRDefault="00F83BD6">
      <w:pPr>
        <w:spacing w:after="257"/>
        <w:ind w:right="3797" w:firstLine="720"/>
        <w:jc w:val="right"/>
        <w:rPr>
          <w:ins w:id="5076" w:author="lợi đoàn" w:date="2024-11-29T16:27:00Z"/>
          <w:rFonts w:ascii="Times New Roman" w:hAnsi="Times New Roman"/>
        </w:rPr>
        <w:pPrChange w:id="5077" w:author="lợi đoàn" w:date="2024-11-29T16:29:00Z">
          <w:pPr>
            <w:spacing w:after="257"/>
            <w:ind w:right="3797"/>
            <w:jc w:val="right"/>
          </w:pPr>
        </w:pPrChange>
      </w:pPr>
    </w:p>
    <w:p w14:paraId="232A365C" w14:textId="03A5681D" w:rsidR="008A0519" w:rsidRPr="006C1DF8" w:rsidRDefault="008A0519">
      <w:pPr>
        <w:rPr>
          <w:ins w:id="5078" w:author="lợi đoàn" w:date="2024-11-29T16:03:00Z"/>
          <w:rPrChange w:id="5079" w:author="lợi đoàn" w:date="2024-11-29T16:04:00Z">
            <w:rPr>
              <w:ins w:id="5080" w:author="lợi đoàn" w:date="2024-11-29T16:03:00Z"/>
              <w:rFonts w:ascii="Times New Roman" w:hAnsi="Times New Roman" w:cs="Times New Roman"/>
              <w:b/>
              <w:bCs/>
              <w:color w:val="auto"/>
            </w:rPr>
          </w:rPrChange>
        </w:rPr>
        <w:pPrChange w:id="5081" w:author="lợi đoàn" w:date="2024-11-29T16:03:00Z">
          <w:pPr>
            <w:pStyle w:val="Heading3"/>
            <w:ind w:left="851"/>
          </w:pPr>
        </w:pPrChange>
      </w:pPr>
    </w:p>
    <w:p w14:paraId="1CE18F0B" w14:textId="1A85B64C" w:rsidR="00F83BD6" w:rsidRDefault="00F83BD6" w:rsidP="00F83BD6">
      <w:pPr>
        <w:rPr>
          <w:ins w:id="5082" w:author="lợi đoàn" w:date="2024-11-30T02:03:00Z"/>
          <w:rFonts w:ascii="Times New Roman" w:hAnsi="Times New Roman"/>
        </w:rPr>
      </w:pPr>
      <w:ins w:id="5083" w:author="lợi đoàn" w:date="2024-11-29T16:30:00Z">
        <w:r w:rsidRPr="001F1A12">
          <w:rPr>
            <w:rFonts w:ascii="Times New Roman" w:hAnsi="Times New Roman"/>
          </w:rPr>
          <w:t xml:space="preserve">Bảng </w:t>
        </w:r>
        <w:r w:rsidR="00C56BF6" w:rsidRPr="001F1A12">
          <w:rPr>
            <w:rFonts w:ascii="Times New Roman" w:hAnsi="Times New Roman"/>
            <w:rPrChange w:id="5084" w:author="lợi đoàn" w:date="2024-11-29T16:32:00Z">
              <w:rPr/>
            </w:rPrChange>
          </w:rPr>
          <w:t>LabTest</w:t>
        </w:r>
      </w:ins>
    </w:p>
    <w:p w14:paraId="0E5E383F" w14:textId="7FEDC105" w:rsidR="009916BF" w:rsidRPr="009916BF" w:rsidRDefault="009916BF">
      <w:pPr>
        <w:pStyle w:val="Heading1"/>
        <w:ind w:left="1440" w:firstLine="720"/>
        <w:rPr>
          <w:ins w:id="5085" w:author="lợi đoàn" w:date="2024-11-29T16:30:00Z"/>
          <w:rFonts w:ascii="Times New Roman" w:hAnsi="Times New Roman"/>
          <w:color w:val="000000" w:themeColor="text1"/>
          <w:rPrChange w:id="5086" w:author="lợi đoàn" w:date="2024-11-30T02:03:00Z">
            <w:rPr>
              <w:ins w:id="5087" w:author="lợi đoàn" w:date="2024-11-29T16:30:00Z"/>
              <w:rFonts w:ascii="Times New Roman" w:hAnsi="Times New Roman"/>
            </w:rPr>
          </w:rPrChange>
        </w:rPr>
        <w:pPrChange w:id="5088" w:author="lợi đoàn" w:date="2024-11-30T02:03:00Z">
          <w:pPr/>
        </w:pPrChange>
      </w:pPr>
      <w:bookmarkStart w:id="5089" w:name="_Toc183825549"/>
      <w:ins w:id="5090" w:author="lợi đoàn" w:date="2024-11-30T02:03:00Z">
        <w:r w:rsidRPr="009916BF">
          <w:rPr>
            <w:rFonts w:ascii="Times New Roman" w:hAnsi="Times New Roman" w:cs="Times New Roman"/>
            <w:color w:val="000000" w:themeColor="text1"/>
            <w:sz w:val="24"/>
            <w:szCs w:val="24"/>
            <w:rPrChange w:id="5091" w:author="lợi đoàn" w:date="2024-11-30T02:03:00Z">
              <w:rPr>
                <w:rFonts w:ascii="Times New Roman" w:hAnsi="Times New Roman"/>
              </w:rPr>
            </w:rPrChange>
          </w:rPr>
          <w:t>Bảng 3.20 Mô tả bảng LabTest</w:t>
        </w:r>
      </w:ins>
      <w:bookmarkEnd w:id="5089"/>
    </w:p>
    <w:tbl>
      <w:tblPr>
        <w:tblStyle w:val="TableGrid0"/>
        <w:tblW w:w="9066" w:type="dxa"/>
        <w:tblInd w:w="187" w:type="dxa"/>
        <w:tblCellMar>
          <w:top w:w="9" w:type="dxa"/>
          <w:left w:w="106" w:type="dxa"/>
          <w:right w:w="46" w:type="dxa"/>
        </w:tblCellMar>
        <w:tblLook w:val="04A0" w:firstRow="1" w:lastRow="0" w:firstColumn="1" w:lastColumn="0" w:noHBand="0" w:noVBand="1"/>
      </w:tblPr>
      <w:tblGrid>
        <w:gridCol w:w="2690"/>
        <w:gridCol w:w="1452"/>
        <w:gridCol w:w="1053"/>
        <w:gridCol w:w="1404"/>
        <w:gridCol w:w="2467"/>
      </w:tblGrid>
      <w:tr w:rsidR="00F83BD6" w:rsidRPr="001F1A12" w14:paraId="0F042BC5" w14:textId="77777777" w:rsidTr="00037109">
        <w:trPr>
          <w:trHeight w:val="398"/>
          <w:ins w:id="5092" w:author="lợi đoàn" w:date="2024-11-29T16:30:00Z"/>
        </w:trPr>
        <w:tc>
          <w:tcPr>
            <w:tcW w:w="2028" w:type="dxa"/>
            <w:tcBorders>
              <w:top w:val="single" w:sz="4" w:space="0" w:color="000000"/>
              <w:left w:val="single" w:sz="4" w:space="0" w:color="000000"/>
              <w:bottom w:val="single" w:sz="4" w:space="0" w:color="000000"/>
              <w:right w:val="single" w:sz="4" w:space="0" w:color="000000"/>
            </w:tcBorders>
          </w:tcPr>
          <w:p w14:paraId="14394B33" w14:textId="77777777" w:rsidR="00F83BD6" w:rsidRPr="001F1A12" w:rsidRDefault="00F83BD6" w:rsidP="00037109">
            <w:pPr>
              <w:ind w:right="55"/>
              <w:jc w:val="center"/>
              <w:rPr>
                <w:ins w:id="5093" w:author="lợi đoàn" w:date="2024-11-29T16:30:00Z"/>
                <w:rFonts w:ascii="Times New Roman" w:hAnsi="Times New Roman"/>
              </w:rPr>
            </w:pPr>
            <w:ins w:id="5094" w:author="lợi đoàn" w:date="2024-11-29T16:30:00Z">
              <w:r w:rsidRPr="001F1A12">
                <w:rPr>
                  <w:rFonts w:ascii="Times New Roman" w:hAnsi="Times New Roman"/>
                </w:rPr>
                <w:t xml:space="preserve">Tên trường </w:t>
              </w:r>
            </w:ins>
          </w:p>
        </w:tc>
        <w:tc>
          <w:tcPr>
            <w:tcW w:w="1540" w:type="dxa"/>
            <w:tcBorders>
              <w:top w:val="single" w:sz="4" w:space="0" w:color="000000"/>
              <w:left w:val="single" w:sz="4" w:space="0" w:color="000000"/>
              <w:bottom w:val="single" w:sz="4" w:space="0" w:color="000000"/>
              <w:right w:val="single" w:sz="4" w:space="0" w:color="000000"/>
            </w:tcBorders>
          </w:tcPr>
          <w:p w14:paraId="7506B1D3" w14:textId="77777777" w:rsidR="00F83BD6" w:rsidRPr="001F1A12" w:rsidRDefault="00F83BD6" w:rsidP="00037109">
            <w:pPr>
              <w:ind w:left="34"/>
              <w:rPr>
                <w:ins w:id="5095" w:author="lợi đoàn" w:date="2024-11-29T16:30:00Z"/>
                <w:rFonts w:ascii="Times New Roman" w:hAnsi="Times New Roman"/>
              </w:rPr>
            </w:pPr>
            <w:ins w:id="5096" w:author="lợi đoàn" w:date="2024-11-29T16:30:00Z">
              <w:r w:rsidRPr="001F1A12">
                <w:rPr>
                  <w:rFonts w:ascii="Times New Roman" w:hAnsi="Times New Roman"/>
                </w:rPr>
                <w:t xml:space="preserve">Kiểu dữ liệu </w:t>
              </w:r>
            </w:ins>
          </w:p>
        </w:tc>
        <w:tc>
          <w:tcPr>
            <w:tcW w:w="1116" w:type="dxa"/>
            <w:tcBorders>
              <w:top w:val="single" w:sz="4" w:space="0" w:color="000000"/>
              <w:left w:val="single" w:sz="4" w:space="0" w:color="000000"/>
              <w:bottom w:val="single" w:sz="4" w:space="0" w:color="000000"/>
              <w:right w:val="single" w:sz="4" w:space="0" w:color="000000"/>
            </w:tcBorders>
          </w:tcPr>
          <w:p w14:paraId="1CE0E4BD" w14:textId="77777777" w:rsidR="00F83BD6" w:rsidRPr="001F1A12" w:rsidRDefault="00F83BD6" w:rsidP="00037109">
            <w:pPr>
              <w:ind w:right="59"/>
              <w:jc w:val="center"/>
              <w:rPr>
                <w:ins w:id="5097" w:author="lợi đoàn" w:date="2024-11-29T16:30:00Z"/>
                <w:rFonts w:ascii="Times New Roman" w:hAnsi="Times New Roman"/>
              </w:rPr>
            </w:pPr>
            <w:ins w:id="5098" w:author="lợi đoàn" w:date="2024-11-29T16:30:00Z">
              <w:r w:rsidRPr="001F1A12">
                <w:rPr>
                  <w:rFonts w:ascii="Times New Roman" w:hAnsi="Times New Roman"/>
                </w:rPr>
                <w:t xml:space="preserve">Null </w:t>
              </w:r>
            </w:ins>
          </w:p>
        </w:tc>
        <w:tc>
          <w:tcPr>
            <w:tcW w:w="1527" w:type="dxa"/>
            <w:tcBorders>
              <w:top w:val="single" w:sz="4" w:space="0" w:color="000000"/>
              <w:left w:val="single" w:sz="4" w:space="0" w:color="000000"/>
              <w:bottom w:val="single" w:sz="4" w:space="0" w:color="000000"/>
              <w:right w:val="single" w:sz="4" w:space="0" w:color="000000"/>
            </w:tcBorders>
          </w:tcPr>
          <w:p w14:paraId="7AB3EE83" w14:textId="77777777" w:rsidR="00F83BD6" w:rsidRPr="001F1A12" w:rsidRDefault="00F83BD6" w:rsidP="00037109">
            <w:pPr>
              <w:ind w:right="55"/>
              <w:jc w:val="center"/>
              <w:rPr>
                <w:ins w:id="5099" w:author="lợi đoàn" w:date="2024-11-29T16:30:00Z"/>
                <w:rFonts w:ascii="Times New Roman" w:hAnsi="Times New Roman"/>
              </w:rPr>
            </w:pPr>
            <w:ins w:id="5100" w:author="lợi đoàn" w:date="2024-11-29T16:30:00Z">
              <w:r w:rsidRPr="001F1A12">
                <w:rPr>
                  <w:rFonts w:ascii="Times New Roman" w:hAnsi="Times New Roman"/>
                </w:rPr>
                <w:t xml:space="preserve">Key </w:t>
              </w:r>
            </w:ins>
          </w:p>
        </w:tc>
        <w:tc>
          <w:tcPr>
            <w:tcW w:w="2855" w:type="dxa"/>
            <w:tcBorders>
              <w:top w:val="single" w:sz="4" w:space="0" w:color="000000"/>
              <w:left w:val="single" w:sz="4" w:space="0" w:color="000000"/>
              <w:bottom w:val="single" w:sz="4" w:space="0" w:color="000000"/>
              <w:right w:val="single" w:sz="4" w:space="0" w:color="000000"/>
            </w:tcBorders>
          </w:tcPr>
          <w:p w14:paraId="63D21F35" w14:textId="77777777" w:rsidR="00F83BD6" w:rsidRPr="001F1A12" w:rsidRDefault="00F83BD6" w:rsidP="00037109">
            <w:pPr>
              <w:ind w:right="61"/>
              <w:jc w:val="center"/>
              <w:rPr>
                <w:ins w:id="5101" w:author="lợi đoàn" w:date="2024-11-29T16:30:00Z"/>
                <w:rFonts w:ascii="Times New Roman" w:hAnsi="Times New Roman"/>
              </w:rPr>
            </w:pPr>
            <w:ins w:id="5102" w:author="lợi đoàn" w:date="2024-11-29T16:30:00Z">
              <w:r w:rsidRPr="001F1A12">
                <w:rPr>
                  <w:rFonts w:ascii="Times New Roman" w:hAnsi="Times New Roman"/>
                </w:rPr>
                <w:t xml:space="preserve">Ghi chú </w:t>
              </w:r>
            </w:ins>
          </w:p>
        </w:tc>
      </w:tr>
      <w:tr w:rsidR="00F83BD6" w:rsidRPr="001F1A12" w14:paraId="3AA7EE75" w14:textId="77777777" w:rsidTr="00037109">
        <w:trPr>
          <w:trHeight w:val="403"/>
          <w:ins w:id="5103" w:author="lợi đoàn" w:date="2024-11-29T16:30:00Z"/>
        </w:trPr>
        <w:tc>
          <w:tcPr>
            <w:tcW w:w="2028" w:type="dxa"/>
            <w:tcBorders>
              <w:top w:val="single" w:sz="4" w:space="0" w:color="000000"/>
              <w:left w:val="single" w:sz="4" w:space="0" w:color="000000"/>
              <w:bottom w:val="single" w:sz="4" w:space="0" w:color="000000"/>
              <w:right w:val="single" w:sz="4" w:space="0" w:color="000000"/>
            </w:tcBorders>
          </w:tcPr>
          <w:p w14:paraId="2E0FCD2E" w14:textId="77777777" w:rsidR="00F83BD6" w:rsidRPr="001F1A12" w:rsidRDefault="00F83BD6" w:rsidP="00037109">
            <w:pPr>
              <w:ind w:left="5"/>
              <w:rPr>
                <w:ins w:id="5104" w:author="lợi đoàn" w:date="2024-11-29T16:30:00Z"/>
                <w:rFonts w:ascii="Times New Roman" w:hAnsi="Times New Roman"/>
              </w:rPr>
            </w:pPr>
            <w:ins w:id="5105" w:author="lợi đoàn" w:date="2024-11-29T16:30:00Z">
              <w:r w:rsidRPr="001F1A12">
                <w:rPr>
                  <w:rFonts w:ascii="Times New Roman" w:hAnsi="Times New Roman"/>
                </w:rPr>
                <w:t xml:space="preserve">Id </w:t>
              </w:r>
            </w:ins>
          </w:p>
        </w:tc>
        <w:tc>
          <w:tcPr>
            <w:tcW w:w="1540" w:type="dxa"/>
            <w:tcBorders>
              <w:top w:val="single" w:sz="4" w:space="0" w:color="000000"/>
              <w:left w:val="single" w:sz="4" w:space="0" w:color="000000"/>
              <w:bottom w:val="single" w:sz="4" w:space="0" w:color="000000"/>
              <w:right w:val="single" w:sz="4" w:space="0" w:color="000000"/>
            </w:tcBorders>
          </w:tcPr>
          <w:p w14:paraId="2F3F226C" w14:textId="77777777" w:rsidR="00F83BD6" w:rsidRPr="001F1A12" w:rsidRDefault="00F83BD6" w:rsidP="00037109">
            <w:pPr>
              <w:rPr>
                <w:ins w:id="5106" w:author="lợi đoàn" w:date="2024-11-29T16:30:00Z"/>
                <w:rFonts w:ascii="Times New Roman" w:hAnsi="Times New Roman"/>
              </w:rPr>
            </w:pPr>
            <w:ins w:id="5107" w:author="lợi đoàn" w:date="2024-11-29T16:30:00Z">
              <w:r w:rsidRPr="001F1A12">
                <w:rPr>
                  <w:rFonts w:ascii="Times New Roman" w:hAnsi="Times New Roman"/>
                </w:rPr>
                <w:t xml:space="preserve">Int </w:t>
              </w:r>
            </w:ins>
          </w:p>
        </w:tc>
        <w:tc>
          <w:tcPr>
            <w:tcW w:w="1116" w:type="dxa"/>
            <w:tcBorders>
              <w:top w:val="single" w:sz="4" w:space="0" w:color="000000"/>
              <w:left w:val="single" w:sz="4" w:space="0" w:color="000000"/>
              <w:bottom w:val="single" w:sz="4" w:space="0" w:color="000000"/>
              <w:right w:val="single" w:sz="4" w:space="0" w:color="000000"/>
            </w:tcBorders>
          </w:tcPr>
          <w:p w14:paraId="2418525E" w14:textId="77777777" w:rsidR="00F83BD6" w:rsidRPr="001F1A12" w:rsidRDefault="00F83BD6" w:rsidP="00037109">
            <w:pPr>
              <w:ind w:left="5"/>
              <w:rPr>
                <w:ins w:id="5108" w:author="lợi đoàn" w:date="2024-11-29T16:30:00Z"/>
                <w:rFonts w:ascii="Times New Roman" w:hAnsi="Times New Roman"/>
              </w:rPr>
            </w:pPr>
            <w:ins w:id="5109" w:author="lợi đoàn" w:date="2024-11-29T16:30:00Z">
              <w:r w:rsidRPr="001F1A12">
                <w:rPr>
                  <w:rFonts w:ascii="Times New Roman" w:hAnsi="Times New Roman"/>
                </w:rPr>
                <w:t xml:space="preserve">Không </w:t>
              </w:r>
            </w:ins>
          </w:p>
        </w:tc>
        <w:tc>
          <w:tcPr>
            <w:tcW w:w="1527" w:type="dxa"/>
            <w:tcBorders>
              <w:top w:val="single" w:sz="4" w:space="0" w:color="000000"/>
              <w:left w:val="single" w:sz="4" w:space="0" w:color="000000"/>
              <w:bottom w:val="single" w:sz="4" w:space="0" w:color="000000"/>
              <w:right w:val="single" w:sz="4" w:space="0" w:color="000000"/>
            </w:tcBorders>
          </w:tcPr>
          <w:p w14:paraId="541C9E6A" w14:textId="77777777" w:rsidR="00F83BD6" w:rsidRPr="001F1A12" w:rsidRDefault="00F83BD6" w:rsidP="00037109">
            <w:pPr>
              <w:rPr>
                <w:ins w:id="5110" w:author="lợi đoàn" w:date="2024-11-29T16:30:00Z"/>
                <w:rFonts w:ascii="Times New Roman" w:hAnsi="Times New Roman"/>
              </w:rPr>
            </w:pPr>
            <w:ins w:id="5111" w:author="lợi đoàn" w:date="2024-11-29T16:30:00Z">
              <w:r w:rsidRPr="001F1A12">
                <w:rPr>
                  <w:rFonts w:ascii="Times New Roman" w:hAnsi="Times New Roman"/>
                </w:rPr>
                <w:t xml:space="preserve">Primary Key </w:t>
              </w:r>
            </w:ins>
          </w:p>
        </w:tc>
        <w:tc>
          <w:tcPr>
            <w:tcW w:w="285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83BD6" w:rsidRPr="001F1A12" w14:paraId="453D25C1" w14:textId="77777777" w:rsidTr="00037109">
              <w:trPr>
                <w:tblCellSpacing w:w="15" w:type="dxa"/>
                <w:ins w:id="5112" w:author="lợi đoàn" w:date="2024-11-29T16:30:00Z"/>
              </w:trPr>
              <w:tc>
                <w:tcPr>
                  <w:tcW w:w="0" w:type="auto"/>
                  <w:vAlign w:val="center"/>
                  <w:hideMark/>
                </w:tcPr>
                <w:p w14:paraId="68F6202C" w14:textId="77777777" w:rsidR="00F83BD6" w:rsidRPr="001F1A12" w:rsidRDefault="00F83BD6" w:rsidP="00037109">
                  <w:pPr>
                    <w:spacing w:line="240" w:lineRule="auto"/>
                    <w:rPr>
                      <w:ins w:id="5113" w:author="lợi đoàn" w:date="2024-11-29T16:30:00Z"/>
                      <w:rFonts w:ascii="Times New Roman" w:hAnsi="Times New Roman"/>
                      <w:sz w:val="20"/>
                      <w:szCs w:val="20"/>
                    </w:rPr>
                  </w:pPr>
                </w:p>
              </w:tc>
            </w:tr>
          </w:tbl>
          <w:p w14:paraId="55DE3AEC" w14:textId="77777777" w:rsidR="00F83BD6" w:rsidRPr="001F1A12" w:rsidRDefault="00F83BD6" w:rsidP="00037109">
            <w:pPr>
              <w:spacing w:line="240" w:lineRule="auto"/>
              <w:rPr>
                <w:ins w:id="5114" w:author="lợi đoàn" w:date="2024-11-29T16:30:00Z"/>
                <w:rFonts w:ascii="Times New Roman" w:hAnsi="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4"/>
            </w:tblGrid>
            <w:tr w:rsidR="00F83BD6" w:rsidRPr="001F1A12" w14:paraId="687FC2A8" w14:textId="77777777" w:rsidTr="00037109">
              <w:trPr>
                <w:tblCellSpacing w:w="15" w:type="dxa"/>
                <w:ins w:id="5115" w:author="lợi đoàn" w:date="2024-11-29T16:30:00Z"/>
              </w:trPr>
              <w:tc>
                <w:tcPr>
                  <w:tcW w:w="0" w:type="auto"/>
                  <w:vAlign w:val="center"/>
                  <w:hideMark/>
                </w:tcPr>
                <w:p w14:paraId="49875975" w14:textId="58D8EC06" w:rsidR="00F83BD6" w:rsidRPr="001F1A12" w:rsidRDefault="00440859" w:rsidP="00037109">
                  <w:pPr>
                    <w:spacing w:line="240" w:lineRule="auto"/>
                    <w:rPr>
                      <w:ins w:id="5116" w:author="lợi đoàn" w:date="2024-11-29T16:30:00Z"/>
                      <w:rFonts w:ascii="Times New Roman" w:hAnsi="Times New Roman"/>
                    </w:rPr>
                  </w:pPr>
                  <w:ins w:id="5117" w:author="lợi đoàn" w:date="2024-11-29T16:31:00Z">
                    <w:r w:rsidRPr="001F1A12">
                      <w:rPr>
                        <w:rFonts w:ascii="Times New Roman" w:hAnsi="Times New Roman"/>
                        <w:rPrChange w:id="5118" w:author="lợi đoàn" w:date="2024-11-29T16:32:00Z">
                          <w:rPr/>
                        </w:rPrChange>
                      </w:rPr>
                      <w:t>Mã xét nghi</w:t>
                    </w:r>
                    <w:r w:rsidRPr="001F1A12">
                      <w:rPr>
                        <w:rFonts w:ascii="Times New Roman" w:hAnsi="Times New Roman"/>
                        <w:rPrChange w:id="5119" w:author="lợi đoàn" w:date="2024-11-29T16:32:00Z">
                          <w:rPr>
                            <w:rFonts w:ascii="Cambria" w:hAnsi="Cambria" w:cs="Cambria"/>
                          </w:rPr>
                        </w:rPrChange>
                      </w:rPr>
                      <w:t>ệ</w:t>
                    </w:r>
                    <w:r w:rsidRPr="001F1A12">
                      <w:rPr>
                        <w:rFonts w:ascii="Times New Roman" w:hAnsi="Times New Roman"/>
                        <w:rPrChange w:id="5120" w:author="lợi đoàn" w:date="2024-11-29T16:32:00Z">
                          <w:rPr/>
                        </w:rPrChange>
                      </w:rPr>
                      <w:t>m</w:t>
                    </w:r>
                  </w:ins>
                </w:p>
              </w:tc>
            </w:tr>
          </w:tbl>
          <w:p w14:paraId="085B891E" w14:textId="77777777" w:rsidR="00F83BD6" w:rsidRPr="001F1A12" w:rsidRDefault="00F83BD6" w:rsidP="00037109">
            <w:pPr>
              <w:ind w:left="5"/>
              <w:rPr>
                <w:ins w:id="5121" w:author="lợi đoàn" w:date="2024-11-29T16:30:00Z"/>
                <w:rFonts w:ascii="Times New Roman" w:hAnsi="Times New Roman"/>
              </w:rPr>
            </w:pPr>
          </w:p>
        </w:tc>
      </w:tr>
      <w:tr w:rsidR="00F83BD6" w:rsidRPr="001F1A12" w14:paraId="2D72DE3E" w14:textId="77777777" w:rsidTr="00037109">
        <w:trPr>
          <w:trHeight w:val="398"/>
          <w:ins w:id="5122" w:author="lợi đoàn" w:date="2024-11-29T16:30:00Z"/>
        </w:trPr>
        <w:tc>
          <w:tcPr>
            <w:tcW w:w="2028" w:type="dxa"/>
            <w:tcBorders>
              <w:top w:val="single" w:sz="4" w:space="0" w:color="000000"/>
              <w:left w:val="single" w:sz="4" w:space="0" w:color="000000"/>
              <w:bottom w:val="single" w:sz="4" w:space="0" w:color="000000"/>
              <w:right w:val="single" w:sz="4" w:space="0" w:color="000000"/>
            </w:tcBorders>
          </w:tcPr>
          <w:p w14:paraId="5773DEEF" w14:textId="6265A0DF" w:rsidR="00F83BD6" w:rsidRPr="001F1A12" w:rsidRDefault="00C56BF6" w:rsidP="00037109">
            <w:pPr>
              <w:ind w:left="5"/>
              <w:rPr>
                <w:ins w:id="5123" w:author="lợi đoàn" w:date="2024-11-29T16:30:00Z"/>
                <w:rFonts w:ascii="Times New Roman" w:hAnsi="Times New Roman"/>
              </w:rPr>
            </w:pPr>
            <w:ins w:id="5124" w:author="lợi đoàn" w:date="2024-11-29T16:30:00Z">
              <w:r w:rsidRPr="001F1A12">
                <w:rPr>
                  <w:rFonts w:ascii="Times New Roman" w:hAnsi="Times New Roman"/>
                  <w:rPrChange w:id="5125" w:author="lợi đoàn" w:date="2024-11-29T16:32:00Z">
                    <w:rPr/>
                  </w:rPrChange>
                </w:rPr>
                <w:t>medical_record_doctor_id</w:t>
              </w:r>
            </w:ins>
          </w:p>
        </w:tc>
        <w:tc>
          <w:tcPr>
            <w:tcW w:w="1540" w:type="dxa"/>
            <w:tcBorders>
              <w:top w:val="single" w:sz="4" w:space="0" w:color="000000"/>
              <w:left w:val="single" w:sz="4" w:space="0" w:color="000000"/>
              <w:bottom w:val="single" w:sz="4" w:space="0" w:color="000000"/>
              <w:right w:val="single" w:sz="4" w:space="0" w:color="000000"/>
            </w:tcBorders>
          </w:tcPr>
          <w:p w14:paraId="133C6E43" w14:textId="77777777" w:rsidR="00F83BD6" w:rsidRPr="001F1A12" w:rsidRDefault="00F83BD6" w:rsidP="00037109">
            <w:pPr>
              <w:rPr>
                <w:ins w:id="5126" w:author="lợi đoàn" w:date="2024-11-29T16:30:00Z"/>
                <w:rFonts w:ascii="Times New Roman" w:hAnsi="Times New Roman"/>
              </w:rPr>
            </w:pPr>
            <w:ins w:id="5127" w:author="lợi đoàn" w:date="2024-11-29T16:30:00Z">
              <w:r w:rsidRPr="001F1A12">
                <w:rPr>
                  <w:rFonts w:ascii="Times New Roman" w:hAnsi="Times New Roman"/>
                </w:rPr>
                <w:t>Int</w:t>
              </w:r>
            </w:ins>
          </w:p>
        </w:tc>
        <w:tc>
          <w:tcPr>
            <w:tcW w:w="1116" w:type="dxa"/>
            <w:tcBorders>
              <w:top w:val="single" w:sz="4" w:space="0" w:color="000000"/>
              <w:left w:val="single" w:sz="4" w:space="0" w:color="000000"/>
              <w:bottom w:val="single" w:sz="4" w:space="0" w:color="000000"/>
              <w:right w:val="single" w:sz="4" w:space="0" w:color="000000"/>
            </w:tcBorders>
          </w:tcPr>
          <w:p w14:paraId="105EC859" w14:textId="77777777" w:rsidR="00F83BD6" w:rsidRPr="001F1A12" w:rsidRDefault="00F83BD6" w:rsidP="00037109">
            <w:pPr>
              <w:ind w:left="5"/>
              <w:rPr>
                <w:ins w:id="5128" w:author="lợi đoàn" w:date="2024-11-29T16:30:00Z"/>
                <w:rFonts w:ascii="Times New Roman" w:hAnsi="Times New Roman"/>
              </w:rPr>
            </w:pPr>
            <w:ins w:id="5129" w:author="lợi đoàn" w:date="2024-11-29T16:30:00Z">
              <w:r w:rsidRPr="001F1A12">
                <w:rPr>
                  <w:rFonts w:ascii="Times New Roman" w:hAnsi="Times New Roman"/>
                </w:rPr>
                <w:t>Không</w:t>
              </w:r>
            </w:ins>
          </w:p>
        </w:tc>
        <w:tc>
          <w:tcPr>
            <w:tcW w:w="1527" w:type="dxa"/>
            <w:tcBorders>
              <w:top w:val="single" w:sz="4" w:space="0" w:color="000000"/>
              <w:left w:val="single" w:sz="4" w:space="0" w:color="000000"/>
              <w:bottom w:val="single" w:sz="4" w:space="0" w:color="000000"/>
              <w:right w:val="single" w:sz="4" w:space="0" w:color="000000"/>
            </w:tcBorders>
          </w:tcPr>
          <w:p w14:paraId="1F38C72A" w14:textId="77777777" w:rsidR="00F83BD6" w:rsidRPr="001F1A12" w:rsidRDefault="00F83BD6" w:rsidP="00037109">
            <w:pPr>
              <w:jc w:val="center"/>
              <w:rPr>
                <w:ins w:id="5130" w:author="lợi đoàn" w:date="2024-11-29T16:30:00Z"/>
                <w:rFonts w:ascii="Times New Roman" w:hAnsi="Times New Roman"/>
              </w:rPr>
            </w:pPr>
            <w:ins w:id="5131" w:author="lợi đoàn" w:date="2024-11-29T16:30:00Z">
              <w:r w:rsidRPr="001F1A12">
                <w:rPr>
                  <w:rFonts w:ascii="Times New Roman" w:hAnsi="Times New Roman"/>
                </w:rPr>
                <w:t xml:space="preserve">Foreign Key </w:t>
              </w:r>
            </w:ins>
          </w:p>
        </w:tc>
        <w:tc>
          <w:tcPr>
            <w:tcW w:w="2855" w:type="dxa"/>
            <w:tcBorders>
              <w:top w:val="single" w:sz="4" w:space="0" w:color="000000"/>
              <w:left w:val="single" w:sz="4" w:space="0" w:color="000000"/>
              <w:bottom w:val="single" w:sz="4" w:space="0" w:color="000000"/>
              <w:right w:val="single" w:sz="4" w:space="0" w:color="000000"/>
            </w:tcBorders>
          </w:tcPr>
          <w:p w14:paraId="603D5F03" w14:textId="71B62B8F" w:rsidR="00F83BD6" w:rsidRPr="001F1A12" w:rsidRDefault="00440859" w:rsidP="00037109">
            <w:pPr>
              <w:ind w:left="5"/>
              <w:rPr>
                <w:ins w:id="5132" w:author="lợi đoàn" w:date="2024-11-29T16:30:00Z"/>
                <w:rFonts w:ascii="Times New Roman" w:hAnsi="Times New Roman"/>
              </w:rPr>
            </w:pPr>
            <w:ins w:id="5133" w:author="lợi đoàn" w:date="2024-11-29T16:32:00Z">
              <w:r w:rsidRPr="001F1A12">
                <w:rPr>
                  <w:rFonts w:ascii="Times New Roman" w:hAnsi="Times New Roman"/>
                  <w:rPrChange w:id="5134" w:author="lợi đoàn" w:date="2024-11-29T16:32:00Z">
                    <w:rPr/>
                  </w:rPrChange>
                </w:rPr>
                <w:t>ID b</w:t>
              </w:r>
              <w:r w:rsidRPr="001F1A12">
                <w:rPr>
                  <w:rFonts w:ascii="Times New Roman" w:hAnsi="Times New Roman"/>
                  <w:rPrChange w:id="5135" w:author="lợi đoàn" w:date="2024-11-29T16:32:00Z">
                    <w:rPr>
                      <w:rFonts w:ascii="Cambria" w:hAnsi="Cambria" w:cs="Cambria"/>
                    </w:rPr>
                  </w:rPrChange>
                </w:rPr>
                <w:t>ả</w:t>
              </w:r>
              <w:r w:rsidRPr="001F1A12">
                <w:rPr>
                  <w:rFonts w:ascii="Times New Roman" w:hAnsi="Times New Roman"/>
                  <w:rPrChange w:id="5136" w:author="lợi đoàn" w:date="2024-11-29T16:32:00Z">
                    <w:rPr/>
                  </w:rPrChange>
                </w:rPr>
                <w:t>n ghi b</w:t>
              </w:r>
              <w:r w:rsidRPr="001F1A12">
                <w:rPr>
                  <w:rFonts w:ascii="Times New Roman" w:hAnsi="Times New Roman"/>
                  <w:rPrChange w:id="5137" w:author="lợi đoàn" w:date="2024-11-29T16:32:00Z">
                    <w:rPr>
                      <w:rFonts w:cs="VNI-Times"/>
                    </w:rPr>
                  </w:rPrChange>
                </w:rPr>
                <w:t>á</w:t>
              </w:r>
              <w:r w:rsidRPr="001F1A12">
                <w:rPr>
                  <w:rFonts w:ascii="Times New Roman" w:hAnsi="Times New Roman"/>
                  <w:rPrChange w:id="5138" w:author="lợi đoàn" w:date="2024-11-29T16:32:00Z">
                    <w:rPr/>
                  </w:rPrChange>
                </w:rPr>
                <w:t>c s</w:t>
              </w:r>
              <w:r w:rsidRPr="001F1A12">
                <w:rPr>
                  <w:rFonts w:ascii="Times New Roman" w:hAnsi="Times New Roman"/>
                  <w:rPrChange w:id="5139" w:author="lợi đoàn" w:date="2024-11-29T16:32:00Z">
                    <w:rPr>
                      <w:rFonts w:ascii="Cambria" w:hAnsi="Cambria" w:cs="Cambria"/>
                    </w:rPr>
                  </w:rPrChange>
                </w:rPr>
                <w:t>ĩ</w:t>
              </w:r>
            </w:ins>
          </w:p>
        </w:tc>
      </w:tr>
      <w:tr w:rsidR="00F83BD6" w:rsidRPr="001F1A12" w14:paraId="107796A9" w14:textId="77777777" w:rsidTr="00037109">
        <w:trPr>
          <w:trHeight w:val="399"/>
          <w:ins w:id="5140" w:author="lợi đoàn" w:date="2024-11-29T16:30:00Z"/>
        </w:trPr>
        <w:tc>
          <w:tcPr>
            <w:tcW w:w="2028" w:type="dxa"/>
            <w:tcBorders>
              <w:top w:val="single" w:sz="4" w:space="0" w:color="000000"/>
              <w:left w:val="single" w:sz="4" w:space="0" w:color="000000"/>
              <w:bottom w:val="single" w:sz="4" w:space="0" w:color="000000"/>
              <w:right w:val="single" w:sz="4" w:space="0" w:color="000000"/>
            </w:tcBorders>
          </w:tcPr>
          <w:p w14:paraId="2AC4B66F" w14:textId="219E8C7C" w:rsidR="00F83BD6" w:rsidRPr="001F1A12" w:rsidRDefault="00C56BF6" w:rsidP="00037109">
            <w:pPr>
              <w:ind w:left="5"/>
              <w:rPr>
                <w:ins w:id="5141" w:author="lợi đoàn" w:date="2024-11-29T16:30:00Z"/>
                <w:rFonts w:ascii="Times New Roman" w:hAnsi="Times New Roman"/>
              </w:rPr>
            </w:pPr>
            <w:ins w:id="5142" w:author="lợi đoàn" w:date="2024-11-29T16:30:00Z">
              <w:r w:rsidRPr="001F1A12">
                <w:rPr>
                  <w:rFonts w:ascii="Times New Roman" w:hAnsi="Times New Roman"/>
                  <w:rPrChange w:id="5143" w:author="lợi đoàn" w:date="2024-11-29T16:32:00Z">
                    <w:rPr/>
                  </w:rPrChange>
                </w:rPr>
                <w:t>test_name</w:t>
              </w:r>
            </w:ins>
          </w:p>
        </w:tc>
        <w:tc>
          <w:tcPr>
            <w:tcW w:w="1540" w:type="dxa"/>
            <w:tcBorders>
              <w:top w:val="single" w:sz="4" w:space="0" w:color="000000"/>
              <w:left w:val="single" w:sz="4" w:space="0" w:color="000000"/>
              <w:bottom w:val="single" w:sz="4" w:space="0" w:color="000000"/>
              <w:right w:val="single" w:sz="4" w:space="0" w:color="000000"/>
            </w:tcBorders>
          </w:tcPr>
          <w:p w14:paraId="579785DB" w14:textId="77777777" w:rsidR="00F83BD6" w:rsidRPr="001F1A12" w:rsidRDefault="00F83BD6" w:rsidP="00037109">
            <w:pPr>
              <w:rPr>
                <w:ins w:id="5144" w:author="lợi đoàn" w:date="2024-11-29T16:30:00Z"/>
                <w:rFonts w:ascii="Times New Roman" w:hAnsi="Times New Roman"/>
              </w:rPr>
            </w:pPr>
            <w:ins w:id="5145" w:author="lợi đoàn" w:date="2024-11-29T16:30:00Z">
              <w:r w:rsidRPr="001F1A12">
                <w:rPr>
                  <w:rFonts w:ascii="Times New Roman" w:hAnsi="Times New Roman"/>
                </w:rPr>
                <w:t>String</w:t>
              </w:r>
            </w:ins>
          </w:p>
        </w:tc>
        <w:tc>
          <w:tcPr>
            <w:tcW w:w="1116" w:type="dxa"/>
            <w:tcBorders>
              <w:top w:val="single" w:sz="4" w:space="0" w:color="000000"/>
              <w:left w:val="single" w:sz="4" w:space="0" w:color="000000"/>
              <w:bottom w:val="single" w:sz="4" w:space="0" w:color="000000"/>
              <w:right w:val="single" w:sz="4" w:space="0" w:color="000000"/>
            </w:tcBorders>
          </w:tcPr>
          <w:p w14:paraId="6AF711FA" w14:textId="1115AD73" w:rsidR="00F83BD6" w:rsidRPr="001F1A12" w:rsidRDefault="003E5F6A" w:rsidP="00037109">
            <w:pPr>
              <w:ind w:left="5"/>
              <w:rPr>
                <w:ins w:id="5146" w:author="lợi đoàn" w:date="2024-11-29T16:30:00Z"/>
                <w:rFonts w:ascii="Times New Roman" w:hAnsi="Times New Roman"/>
              </w:rPr>
            </w:pPr>
            <w:ins w:id="5147" w:author="lợi đoàn" w:date="2024-11-29T16:31:00Z">
              <w:r w:rsidRPr="001F1A12">
                <w:rPr>
                  <w:rFonts w:ascii="Times New Roman" w:hAnsi="Times New Roman"/>
                </w:rPr>
                <w:t>Không</w:t>
              </w:r>
            </w:ins>
          </w:p>
        </w:tc>
        <w:tc>
          <w:tcPr>
            <w:tcW w:w="1527" w:type="dxa"/>
            <w:tcBorders>
              <w:top w:val="single" w:sz="4" w:space="0" w:color="000000"/>
              <w:left w:val="single" w:sz="4" w:space="0" w:color="000000"/>
              <w:bottom w:val="single" w:sz="4" w:space="0" w:color="000000"/>
              <w:right w:val="single" w:sz="4" w:space="0" w:color="000000"/>
            </w:tcBorders>
          </w:tcPr>
          <w:p w14:paraId="2379817C" w14:textId="77777777" w:rsidR="00F83BD6" w:rsidRPr="001F1A12" w:rsidRDefault="00F83BD6" w:rsidP="00037109">
            <w:pPr>
              <w:jc w:val="center"/>
              <w:rPr>
                <w:ins w:id="5148" w:author="lợi đoàn" w:date="2024-11-29T16:30:00Z"/>
                <w:rFonts w:ascii="Times New Roman" w:hAnsi="Times New Roman"/>
              </w:rPr>
            </w:pPr>
            <w:ins w:id="5149" w:author="lợi đoàn" w:date="2024-11-29T16:30:00Z">
              <w:r w:rsidRPr="001F1A12">
                <w:rPr>
                  <w:rFonts w:ascii="Times New Roman" w:hAnsi="Times New Roman"/>
                </w:rPr>
                <w:t xml:space="preserve"> </w:t>
              </w:r>
            </w:ins>
          </w:p>
        </w:tc>
        <w:tc>
          <w:tcPr>
            <w:tcW w:w="285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83BD6" w:rsidRPr="001F1A12" w14:paraId="6821D3BA" w14:textId="77777777" w:rsidTr="00037109">
              <w:trPr>
                <w:tblCellSpacing w:w="15" w:type="dxa"/>
                <w:ins w:id="5150" w:author="lợi đoàn" w:date="2024-11-29T16:30:00Z"/>
              </w:trPr>
              <w:tc>
                <w:tcPr>
                  <w:tcW w:w="0" w:type="auto"/>
                  <w:vAlign w:val="center"/>
                  <w:hideMark/>
                </w:tcPr>
                <w:p w14:paraId="076927A0" w14:textId="77777777" w:rsidR="00F83BD6" w:rsidRPr="001F1A12" w:rsidRDefault="00F83BD6" w:rsidP="00037109">
                  <w:pPr>
                    <w:spacing w:line="240" w:lineRule="auto"/>
                    <w:rPr>
                      <w:ins w:id="5151" w:author="lợi đoàn" w:date="2024-11-29T16:30:00Z"/>
                      <w:rFonts w:ascii="Times New Roman" w:hAnsi="Times New Roman"/>
                      <w:sz w:val="20"/>
                      <w:szCs w:val="20"/>
                    </w:rPr>
                  </w:pPr>
                </w:p>
              </w:tc>
            </w:tr>
          </w:tbl>
          <w:p w14:paraId="74C48605" w14:textId="77777777" w:rsidR="00F83BD6" w:rsidRPr="001F1A12" w:rsidRDefault="00F83BD6" w:rsidP="00037109">
            <w:pPr>
              <w:spacing w:line="240" w:lineRule="auto"/>
              <w:rPr>
                <w:ins w:id="5152" w:author="lợi đoàn" w:date="2024-11-29T16:30:00Z"/>
                <w:rFonts w:ascii="Times New Roman" w:hAnsi="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7"/>
            </w:tblGrid>
            <w:tr w:rsidR="00F83BD6" w:rsidRPr="001F1A12" w14:paraId="389C696E" w14:textId="77777777" w:rsidTr="00037109">
              <w:trPr>
                <w:tblCellSpacing w:w="15" w:type="dxa"/>
                <w:ins w:id="5153" w:author="lợi đoàn" w:date="2024-11-29T16:30:00Z"/>
              </w:trPr>
              <w:tc>
                <w:tcPr>
                  <w:tcW w:w="0" w:type="auto"/>
                  <w:vAlign w:val="center"/>
                  <w:hideMark/>
                </w:tcPr>
                <w:p w14:paraId="32566CE5" w14:textId="370E6756" w:rsidR="00F83BD6" w:rsidRPr="001F1A12" w:rsidRDefault="00440859" w:rsidP="00037109">
                  <w:pPr>
                    <w:spacing w:line="240" w:lineRule="auto"/>
                    <w:rPr>
                      <w:ins w:id="5154" w:author="lợi đoàn" w:date="2024-11-29T16:30:00Z"/>
                      <w:rFonts w:ascii="Times New Roman" w:hAnsi="Times New Roman"/>
                    </w:rPr>
                  </w:pPr>
                  <w:ins w:id="5155" w:author="lợi đoàn" w:date="2024-11-29T16:32:00Z">
                    <w:r w:rsidRPr="001F1A12">
                      <w:rPr>
                        <w:rFonts w:ascii="Times New Roman" w:hAnsi="Times New Roman"/>
                        <w:rPrChange w:id="5156" w:author="lợi đoàn" w:date="2024-11-29T16:32:00Z">
                          <w:rPr/>
                        </w:rPrChange>
                      </w:rPr>
                      <w:t>Tên xét nghi</w:t>
                    </w:r>
                    <w:r w:rsidRPr="001F1A12">
                      <w:rPr>
                        <w:rFonts w:ascii="Times New Roman" w:hAnsi="Times New Roman"/>
                        <w:rPrChange w:id="5157" w:author="lợi đoàn" w:date="2024-11-29T16:32:00Z">
                          <w:rPr>
                            <w:rFonts w:ascii="Cambria" w:hAnsi="Cambria" w:cs="Cambria"/>
                          </w:rPr>
                        </w:rPrChange>
                      </w:rPr>
                      <w:t>ệ</w:t>
                    </w:r>
                    <w:r w:rsidRPr="001F1A12">
                      <w:rPr>
                        <w:rFonts w:ascii="Times New Roman" w:hAnsi="Times New Roman"/>
                        <w:rPrChange w:id="5158" w:author="lợi đoàn" w:date="2024-11-29T16:32:00Z">
                          <w:rPr/>
                        </w:rPrChange>
                      </w:rPr>
                      <w:t>m</w:t>
                    </w:r>
                  </w:ins>
                </w:p>
              </w:tc>
            </w:tr>
          </w:tbl>
          <w:p w14:paraId="63856B70" w14:textId="77777777" w:rsidR="00F83BD6" w:rsidRPr="001F1A12" w:rsidRDefault="00F83BD6" w:rsidP="00037109">
            <w:pPr>
              <w:ind w:left="5"/>
              <w:rPr>
                <w:ins w:id="5159" w:author="lợi đoàn" w:date="2024-11-29T16:30:00Z"/>
                <w:rFonts w:ascii="Times New Roman" w:hAnsi="Times New Roman"/>
              </w:rPr>
            </w:pPr>
          </w:p>
        </w:tc>
      </w:tr>
      <w:tr w:rsidR="00F83BD6" w:rsidRPr="001F1A12" w14:paraId="54BB09FC" w14:textId="77777777" w:rsidTr="00037109">
        <w:trPr>
          <w:trHeight w:val="398"/>
          <w:ins w:id="5160" w:author="lợi đoàn" w:date="2024-11-29T16:30:00Z"/>
        </w:trPr>
        <w:tc>
          <w:tcPr>
            <w:tcW w:w="2028" w:type="dxa"/>
            <w:tcBorders>
              <w:top w:val="single" w:sz="4" w:space="0" w:color="000000"/>
              <w:left w:val="single" w:sz="4" w:space="0" w:color="000000"/>
              <w:bottom w:val="single" w:sz="4" w:space="0" w:color="000000"/>
              <w:right w:val="single" w:sz="4" w:space="0" w:color="000000"/>
            </w:tcBorders>
          </w:tcPr>
          <w:p w14:paraId="56DB853E" w14:textId="5274B86A" w:rsidR="00F83BD6" w:rsidRPr="001F1A12" w:rsidRDefault="00C56BF6" w:rsidP="00037109">
            <w:pPr>
              <w:ind w:left="5"/>
              <w:rPr>
                <w:ins w:id="5161" w:author="lợi đoàn" w:date="2024-11-29T16:30:00Z"/>
                <w:rFonts w:ascii="Times New Roman" w:hAnsi="Times New Roman"/>
              </w:rPr>
            </w:pPr>
            <w:ins w:id="5162" w:author="lợi đoàn" w:date="2024-11-29T16:30:00Z">
              <w:r w:rsidRPr="001F1A12">
                <w:rPr>
                  <w:rFonts w:ascii="Times New Roman" w:hAnsi="Times New Roman"/>
                  <w:rPrChange w:id="5163" w:author="lợi đoàn" w:date="2024-11-29T16:32:00Z">
                    <w:rPr/>
                  </w:rPrChange>
                </w:rPr>
                <w:t>department</w:t>
              </w:r>
            </w:ins>
          </w:p>
        </w:tc>
        <w:tc>
          <w:tcPr>
            <w:tcW w:w="1540" w:type="dxa"/>
            <w:tcBorders>
              <w:top w:val="single" w:sz="4" w:space="0" w:color="000000"/>
              <w:left w:val="single" w:sz="4" w:space="0" w:color="000000"/>
              <w:bottom w:val="single" w:sz="4" w:space="0" w:color="000000"/>
              <w:right w:val="single" w:sz="4" w:space="0" w:color="000000"/>
            </w:tcBorders>
          </w:tcPr>
          <w:p w14:paraId="3E93900A" w14:textId="77777777" w:rsidR="00F83BD6" w:rsidRPr="001F1A12" w:rsidRDefault="00F83BD6" w:rsidP="00037109">
            <w:pPr>
              <w:rPr>
                <w:ins w:id="5164" w:author="lợi đoàn" w:date="2024-11-29T16:30:00Z"/>
                <w:rFonts w:ascii="Times New Roman" w:hAnsi="Times New Roman"/>
              </w:rPr>
            </w:pPr>
            <w:ins w:id="5165" w:author="lợi đoàn" w:date="2024-11-29T16:30:00Z">
              <w:r w:rsidRPr="001F1A12">
                <w:rPr>
                  <w:rFonts w:ascii="Times New Roman" w:hAnsi="Times New Roman"/>
                </w:rPr>
                <w:t>String</w:t>
              </w:r>
            </w:ins>
          </w:p>
        </w:tc>
        <w:tc>
          <w:tcPr>
            <w:tcW w:w="1116" w:type="dxa"/>
            <w:tcBorders>
              <w:top w:val="single" w:sz="4" w:space="0" w:color="000000"/>
              <w:left w:val="single" w:sz="4" w:space="0" w:color="000000"/>
              <w:bottom w:val="single" w:sz="4" w:space="0" w:color="000000"/>
              <w:right w:val="single" w:sz="4" w:space="0" w:color="000000"/>
            </w:tcBorders>
          </w:tcPr>
          <w:p w14:paraId="3E09946B" w14:textId="322BD4D8" w:rsidR="00F83BD6" w:rsidRPr="001F1A12" w:rsidRDefault="003E5F6A" w:rsidP="00037109">
            <w:pPr>
              <w:ind w:left="5"/>
              <w:rPr>
                <w:ins w:id="5166" w:author="lợi đoàn" w:date="2024-11-29T16:30:00Z"/>
                <w:rFonts w:ascii="Times New Roman" w:hAnsi="Times New Roman"/>
                <w:lang w:val="en-US"/>
              </w:rPr>
            </w:pPr>
            <w:ins w:id="5167" w:author="lợi đoàn" w:date="2024-11-29T16:31:00Z">
              <w:r w:rsidRPr="001F1A12">
                <w:rPr>
                  <w:rFonts w:ascii="Times New Roman" w:hAnsi="Times New Roman"/>
                </w:rPr>
                <w:t>Không</w:t>
              </w:r>
            </w:ins>
          </w:p>
        </w:tc>
        <w:tc>
          <w:tcPr>
            <w:tcW w:w="1527" w:type="dxa"/>
            <w:tcBorders>
              <w:top w:val="single" w:sz="4" w:space="0" w:color="000000"/>
              <w:left w:val="single" w:sz="4" w:space="0" w:color="000000"/>
              <w:bottom w:val="single" w:sz="4" w:space="0" w:color="000000"/>
              <w:right w:val="single" w:sz="4" w:space="0" w:color="000000"/>
            </w:tcBorders>
          </w:tcPr>
          <w:p w14:paraId="108F9CF9" w14:textId="77777777" w:rsidR="00F83BD6" w:rsidRPr="001F1A12" w:rsidRDefault="00F83BD6" w:rsidP="00037109">
            <w:pPr>
              <w:jc w:val="center"/>
              <w:rPr>
                <w:ins w:id="5168" w:author="lợi đoàn" w:date="2024-11-29T16:30:00Z"/>
                <w:rFonts w:ascii="Times New Roman" w:hAnsi="Times New Roman"/>
              </w:rPr>
            </w:pPr>
            <w:ins w:id="5169" w:author="lợi đoàn" w:date="2024-11-29T16:30:00Z">
              <w:r w:rsidRPr="001F1A12">
                <w:rPr>
                  <w:rFonts w:ascii="Times New Roman" w:hAnsi="Times New Roman"/>
                </w:rPr>
                <w:t xml:space="preserve"> </w:t>
              </w:r>
            </w:ins>
          </w:p>
        </w:tc>
        <w:tc>
          <w:tcPr>
            <w:tcW w:w="2855" w:type="dxa"/>
            <w:tcBorders>
              <w:top w:val="single" w:sz="4" w:space="0" w:color="000000"/>
              <w:left w:val="single" w:sz="4" w:space="0" w:color="000000"/>
              <w:bottom w:val="single" w:sz="4" w:space="0" w:color="000000"/>
              <w:right w:val="single" w:sz="4" w:space="0" w:color="000000"/>
            </w:tcBorders>
          </w:tcPr>
          <w:p w14:paraId="7085B699" w14:textId="7AFDEF5B" w:rsidR="00F83BD6" w:rsidRPr="001F1A12" w:rsidRDefault="00440859" w:rsidP="00037109">
            <w:pPr>
              <w:ind w:left="5"/>
              <w:rPr>
                <w:ins w:id="5170" w:author="lợi đoàn" w:date="2024-11-29T16:30:00Z"/>
                <w:rFonts w:ascii="Times New Roman" w:hAnsi="Times New Roman"/>
              </w:rPr>
            </w:pPr>
            <w:ins w:id="5171" w:author="lợi đoàn" w:date="2024-11-29T16:32:00Z">
              <w:r w:rsidRPr="001F1A12">
                <w:rPr>
                  <w:rFonts w:ascii="Times New Roman" w:hAnsi="Times New Roman"/>
                  <w:rPrChange w:id="5172" w:author="lợi đoàn" w:date="2024-11-29T16:32:00Z">
                    <w:rPr/>
                  </w:rPrChange>
                </w:rPr>
                <w:t>Phòng ban th</w:t>
              </w:r>
              <w:r w:rsidRPr="001F1A12">
                <w:rPr>
                  <w:rFonts w:ascii="Times New Roman" w:hAnsi="Times New Roman"/>
                  <w:rPrChange w:id="5173" w:author="lợi đoàn" w:date="2024-11-29T16:32:00Z">
                    <w:rPr>
                      <w:rFonts w:ascii="Cambria" w:hAnsi="Cambria" w:cs="Cambria"/>
                    </w:rPr>
                  </w:rPrChange>
                </w:rPr>
                <w:t>ự</w:t>
              </w:r>
              <w:r w:rsidRPr="001F1A12">
                <w:rPr>
                  <w:rFonts w:ascii="Times New Roman" w:hAnsi="Times New Roman"/>
                  <w:rPrChange w:id="5174" w:author="lợi đoàn" w:date="2024-11-29T16:32:00Z">
                    <w:rPr/>
                  </w:rPrChange>
                </w:rPr>
                <w:t>c hi</w:t>
              </w:r>
              <w:r w:rsidRPr="001F1A12">
                <w:rPr>
                  <w:rFonts w:ascii="Times New Roman" w:hAnsi="Times New Roman"/>
                  <w:rPrChange w:id="5175" w:author="lợi đoàn" w:date="2024-11-29T16:32:00Z">
                    <w:rPr>
                      <w:rFonts w:ascii="Cambria" w:hAnsi="Cambria" w:cs="Cambria"/>
                    </w:rPr>
                  </w:rPrChange>
                </w:rPr>
                <w:t>ệ</w:t>
              </w:r>
              <w:r w:rsidRPr="001F1A12">
                <w:rPr>
                  <w:rFonts w:ascii="Times New Roman" w:hAnsi="Times New Roman"/>
                  <w:rPrChange w:id="5176" w:author="lợi đoàn" w:date="2024-11-29T16:32:00Z">
                    <w:rPr/>
                  </w:rPrChange>
                </w:rPr>
                <w:t>n</w:t>
              </w:r>
            </w:ins>
          </w:p>
        </w:tc>
      </w:tr>
      <w:tr w:rsidR="00F83BD6" w:rsidRPr="001F1A12" w14:paraId="758BBE12" w14:textId="77777777" w:rsidTr="00037109">
        <w:trPr>
          <w:trHeight w:val="398"/>
          <w:ins w:id="5177" w:author="lợi đoàn" w:date="2024-11-29T16:30:00Z"/>
        </w:trPr>
        <w:tc>
          <w:tcPr>
            <w:tcW w:w="2028" w:type="dxa"/>
            <w:tcBorders>
              <w:top w:val="single" w:sz="4" w:space="0" w:color="000000"/>
              <w:left w:val="single" w:sz="4" w:space="0" w:color="000000"/>
              <w:bottom w:val="single" w:sz="4" w:space="0" w:color="000000"/>
              <w:right w:val="single" w:sz="4" w:space="0" w:color="000000"/>
            </w:tcBorders>
          </w:tcPr>
          <w:p w14:paraId="267AF2DF" w14:textId="4CE296F2" w:rsidR="00F83BD6" w:rsidRPr="001F1A12" w:rsidRDefault="00C56BF6" w:rsidP="00037109">
            <w:pPr>
              <w:ind w:left="5"/>
              <w:rPr>
                <w:ins w:id="5178" w:author="lợi đoàn" w:date="2024-11-29T16:30:00Z"/>
                <w:rFonts w:ascii="Times New Roman" w:hAnsi="Times New Roman"/>
              </w:rPr>
            </w:pPr>
            <w:ins w:id="5179" w:author="lợi đoàn" w:date="2024-11-29T16:30:00Z">
              <w:r w:rsidRPr="001F1A12">
                <w:rPr>
                  <w:rFonts w:ascii="Times New Roman" w:hAnsi="Times New Roman"/>
                  <w:rPrChange w:id="5180" w:author="lợi đoàn" w:date="2024-11-29T16:32:00Z">
                    <w:rPr/>
                  </w:rPrChange>
                </w:rPr>
                <w:t>test_date</w:t>
              </w:r>
            </w:ins>
          </w:p>
        </w:tc>
        <w:tc>
          <w:tcPr>
            <w:tcW w:w="1540" w:type="dxa"/>
            <w:tcBorders>
              <w:top w:val="single" w:sz="4" w:space="0" w:color="000000"/>
              <w:left w:val="single" w:sz="4" w:space="0" w:color="000000"/>
              <w:bottom w:val="single" w:sz="4" w:space="0" w:color="000000"/>
              <w:right w:val="single" w:sz="4" w:space="0" w:color="000000"/>
            </w:tcBorders>
          </w:tcPr>
          <w:p w14:paraId="55C4252F" w14:textId="2A6B143C" w:rsidR="00F83BD6" w:rsidRPr="001F1A12" w:rsidRDefault="003E5F6A" w:rsidP="00037109">
            <w:pPr>
              <w:rPr>
                <w:ins w:id="5181" w:author="lợi đoàn" w:date="2024-11-29T16:30:00Z"/>
                <w:rFonts w:ascii="Times New Roman" w:hAnsi="Times New Roman"/>
              </w:rPr>
            </w:pPr>
            <w:ins w:id="5182" w:author="lợi đoàn" w:date="2024-11-29T16:31:00Z">
              <w:r w:rsidRPr="001F1A12">
                <w:rPr>
                  <w:rFonts w:ascii="Times New Roman" w:hAnsi="Times New Roman"/>
                  <w:rPrChange w:id="5183" w:author="lợi đoàn" w:date="2024-11-29T16:32:00Z">
                    <w:rPr/>
                  </w:rPrChange>
                </w:rPr>
                <w:t>DateTime</w:t>
              </w:r>
            </w:ins>
          </w:p>
        </w:tc>
        <w:tc>
          <w:tcPr>
            <w:tcW w:w="1116" w:type="dxa"/>
            <w:tcBorders>
              <w:top w:val="single" w:sz="4" w:space="0" w:color="000000"/>
              <w:left w:val="single" w:sz="4" w:space="0" w:color="000000"/>
              <w:bottom w:val="single" w:sz="4" w:space="0" w:color="000000"/>
              <w:right w:val="single" w:sz="4" w:space="0" w:color="000000"/>
            </w:tcBorders>
          </w:tcPr>
          <w:p w14:paraId="60D3638C" w14:textId="0D7846D7" w:rsidR="00F83BD6" w:rsidRPr="001F1A12" w:rsidRDefault="003E5F6A" w:rsidP="00037109">
            <w:pPr>
              <w:ind w:left="5"/>
              <w:rPr>
                <w:ins w:id="5184" w:author="lợi đoàn" w:date="2024-11-29T16:30:00Z"/>
                <w:rFonts w:ascii="Times New Roman" w:hAnsi="Times New Roman"/>
              </w:rPr>
            </w:pPr>
            <w:ins w:id="5185" w:author="lợi đoàn" w:date="2024-11-29T16:31:00Z">
              <w:r w:rsidRPr="001F1A12">
                <w:rPr>
                  <w:rFonts w:ascii="Times New Roman" w:hAnsi="Times New Roman"/>
                </w:rPr>
                <w:t>Không</w:t>
              </w:r>
            </w:ins>
          </w:p>
        </w:tc>
        <w:tc>
          <w:tcPr>
            <w:tcW w:w="1527" w:type="dxa"/>
            <w:tcBorders>
              <w:top w:val="single" w:sz="4" w:space="0" w:color="000000"/>
              <w:left w:val="single" w:sz="4" w:space="0" w:color="000000"/>
              <w:bottom w:val="single" w:sz="4" w:space="0" w:color="000000"/>
              <w:right w:val="single" w:sz="4" w:space="0" w:color="000000"/>
            </w:tcBorders>
          </w:tcPr>
          <w:p w14:paraId="289EEC25" w14:textId="77777777" w:rsidR="00F83BD6" w:rsidRPr="001F1A12" w:rsidRDefault="00F83BD6" w:rsidP="00037109">
            <w:pPr>
              <w:jc w:val="center"/>
              <w:rPr>
                <w:ins w:id="5186" w:author="lợi đoàn" w:date="2024-11-29T16:30:00Z"/>
                <w:rFonts w:ascii="Times New Roman" w:hAnsi="Times New Roman"/>
              </w:rPr>
            </w:pPr>
            <w:ins w:id="5187" w:author="lợi đoàn" w:date="2024-11-29T16:30:00Z">
              <w:r w:rsidRPr="001F1A12">
                <w:rPr>
                  <w:rFonts w:ascii="Times New Roman" w:hAnsi="Times New Roman"/>
                </w:rPr>
                <w:t xml:space="preserve"> </w:t>
              </w:r>
            </w:ins>
          </w:p>
        </w:tc>
        <w:tc>
          <w:tcPr>
            <w:tcW w:w="285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40859" w:rsidRPr="001F1A12" w14:paraId="1B80D70D" w14:textId="77777777" w:rsidTr="00440859">
              <w:trPr>
                <w:tblCellSpacing w:w="15" w:type="dxa"/>
                <w:ins w:id="5188" w:author="lợi đoàn" w:date="2024-11-29T16:32:00Z"/>
              </w:trPr>
              <w:tc>
                <w:tcPr>
                  <w:tcW w:w="0" w:type="auto"/>
                  <w:vAlign w:val="center"/>
                  <w:hideMark/>
                </w:tcPr>
                <w:p w14:paraId="70C6F3B8" w14:textId="77777777" w:rsidR="00440859" w:rsidRPr="001F1A12" w:rsidRDefault="00440859" w:rsidP="00440859">
                  <w:pPr>
                    <w:spacing w:line="240" w:lineRule="auto"/>
                    <w:rPr>
                      <w:ins w:id="5189" w:author="lợi đoàn" w:date="2024-11-29T16:32:00Z"/>
                      <w:rFonts w:ascii="Times New Roman" w:hAnsi="Times New Roman"/>
                      <w:sz w:val="20"/>
                      <w:szCs w:val="20"/>
                    </w:rPr>
                  </w:pPr>
                </w:p>
              </w:tc>
            </w:tr>
          </w:tbl>
          <w:p w14:paraId="38C6D548" w14:textId="77777777" w:rsidR="00440859" w:rsidRPr="001F1A12" w:rsidRDefault="00440859" w:rsidP="00440859">
            <w:pPr>
              <w:spacing w:line="240" w:lineRule="auto"/>
              <w:rPr>
                <w:ins w:id="5190" w:author="lợi đoàn" w:date="2024-11-29T16:32:00Z"/>
                <w:rFonts w:ascii="Times New Roman" w:hAnsi="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5"/>
            </w:tblGrid>
            <w:tr w:rsidR="00440859" w:rsidRPr="001F1A12" w14:paraId="3C48BF9D" w14:textId="77777777" w:rsidTr="00440859">
              <w:trPr>
                <w:tblCellSpacing w:w="15" w:type="dxa"/>
                <w:ins w:id="5191" w:author="lợi đoàn" w:date="2024-11-29T16:32:00Z"/>
              </w:trPr>
              <w:tc>
                <w:tcPr>
                  <w:tcW w:w="0" w:type="auto"/>
                  <w:vAlign w:val="center"/>
                  <w:hideMark/>
                </w:tcPr>
                <w:p w14:paraId="3EF0F08A" w14:textId="77777777" w:rsidR="00440859" w:rsidRPr="001F1A12" w:rsidRDefault="00440859" w:rsidP="00440859">
                  <w:pPr>
                    <w:spacing w:line="240" w:lineRule="auto"/>
                    <w:rPr>
                      <w:ins w:id="5192" w:author="lợi đoàn" w:date="2024-11-29T16:32:00Z"/>
                      <w:rFonts w:ascii="Times New Roman" w:hAnsi="Times New Roman"/>
                    </w:rPr>
                  </w:pPr>
                  <w:ins w:id="5193" w:author="lợi đoàn" w:date="2024-11-29T16:32:00Z">
                    <w:r w:rsidRPr="001F1A12">
                      <w:rPr>
                        <w:rFonts w:ascii="Times New Roman" w:hAnsi="Times New Roman"/>
                      </w:rPr>
                      <w:t>Ngày thực hiện xét nghiệm</w:t>
                    </w:r>
                  </w:ins>
                </w:p>
              </w:tc>
            </w:tr>
          </w:tbl>
          <w:p w14:paraId="73D60BB3" w14:textId="3362CFB4" w:rsidR="00F83BD6" w:rsidRPr="001F1A12" w:rsidRDefault="00F83BD6" w:rsidP="00037109">
            <w:pPr>
              <w:ind w:left="5"/>
              <w:rPr>
                <w:ins w:id="5194" w:author="lợi đoàn" w:date="2024-11-29T16:30:00Z"/>
                <w:rFonts w:ascii="Times New Roman" w:hAnsi="Times New Roman"/>
              </w:rPr>
            </w:pPr>
          </w:p>
        </w:tc>
      </w:tr>
      <w:tr w:rsidR="00C56BF6" w:rsidRPr="001F1A12" w14:paraId="666D24DA" w14:textId="77777777" w:rsidTr="00037109">
        <w:trPr>
          <w:trHeight w:val="398"/>
          <w:ins w:id="5195" w:author="lợi đoàn" w:date="2024-11-29T16:31:00Z"/>
        </w:trPr>
        <w:tc>
          <w:tcPr>
            <w:tcW w:w="2028" w:type="dxa"/>
            <w:tcBorders>
              <w:top w:val="single" w:sz="4" w:space="0" w:color="000000"/>
              <w:left w:val="single" w:sz="4" w:space="0" w:color="000000"/>
              <w:bottom w:val="single" w:sz="4" w:space="0" w:color="000000"/>
              <w:right w:val="single" w:sz="4" w:space="0" w:color="000000"/>
            </w:tcBorders>
          </w:tcPr>
          <w:p w14:paraId="66C5E476" w14:textId="50546239" w:rsidR="00C56BF6" w:rsidRPr="001F1A12" w:rsidRDefault="003E5F6A" w:rsidP="00037109">
            <w:pPr>
              <w:ind w:left="5"/>
              <w:rPr>
                <w:ins w:id="5196" w:author="lợi đoàn" w:date="2024-11-29T16:31:00Z"/>
                <w:rFonts w:ascii="Times New Roman" w:hAnsi="Times New Roman"/>
                <w:rPrChange w:id="5197" w:author="lợi đoàn" w:date="2024-11-29T16:32:00Z">
                  <w:rPr>
                    <w:ins w:id="5198" w:author="lợi đoàn" w:date="2024-11-29T16:31:00Z"/>
                  </w:rPr>
                </w:rPrChange>
              </w:rPr>
            </w:pPr>
            <w:ins w:id="5199" w:author="lợi đoàn" w:date="2024-11-29T16:31:00Z">
              <w:r w:rsidRPr="001F1A12">
                <w:rPr>
                  <w:rFonts w:ascii="Times New Roman" w:hAnsi="Times New Roman"/>
                  <w:rPrChange w:id="5200" w:author="lợi đoàn" w:date="2024-11-29T16:32:00Z">
                    <w:rPr/>
                  </w:rPrChange>
                </w:rPr>
                <w:t>result_test</w:t>
              </w:r>
            </w:ins>
          </w:p>
        </w:tc>
        <w:tc>
          <w:tcPr>
            <w:tcW w:w="1540" w:type="dxa"/>
            <w:tcBorders>
              <w:top w:val="single" w:sz="4" w:space="0" w:color="000000"/>
              <w:left w:val="single" w:sz="4" w:space="0" w:color="000000"/>
              <w:bottom w:val="single" w:sz="4" w:space="0" w:color="000000"/>
              <w:right w:val="single" w:sz="4" w:space="0" w:color="000000"/>
            </w:tcBorders>
          </w:tcPr>
          <w:p w14:paraId="50DA8252" w14:textId="21373940" w:rsidR="00C56BF6" w:rsidRPr="001F1A12" w:rsidRDefault="003E5F6A" w:rsidP="00037109">
            <w:pPr>
              <w:rPr>
                <w:ins w:id="5201" w:author="lợi đoàn" w:date="2024-11-29T16:31:00Z"/>
                <w:rFonts w:ascii="Times New Roman" w:hAnsi="Times New Roman"/>
              </w:rPr>
            </w:pPr>
            <w:ins w:id="5202" w:author="lợi đoàn" w:date="2024-11-29T16:31:00Z">
              <w:r w:rsidRPr="001F1A12">
                <w:rPr>
                  <w:rFonts w:ascii="Times New Roman" w:hAnsi="Times New Roman"/>
                  <w:rPrChange w:id="5203" w:author="lợi đoàn" w:date="2024-11-29T16:32:00Z">
                    <w:rPr/>
                  </w:rPrChange>
                </w:rPr>
                <w:t>String</w:t>
              </w:r>
            </w:ins>
          </w:p>
        </w:tc>
        <w:tc>
          <w:tcPr>
            <w:tcW w:w="1116" w:type="dxa"/>
            <w:tcBorders>
              <w:top w:val="single" w:sz="4" w:space="0" w:color="000000"/>
              <w:left w:val="single" w:sz="4" w:space="0" w:color="000000"/>
              <w:bottom w:val="single" w:sz="4" w:space="0" w:color="000000"/>
              <w:right w:val="single" w:sz="4" w:space="0" w:color="000000"/>
            </w:tcBorders>
          </w:tcPr>
          <w:p w14:paraId="69C65C80" w14:textId="370629F9" w:rsidR="00C56BF6" w:rsidRPr="001F1A12" w:rsidRDefault="003E5F6A" w:rsidP="00037109">
            <w:pPr>
              <w:ind w:left="5"/>
              <w:rPr>
                <w:ins w:id="5204" w:author="lợi đoàn" w:date="2024-11-29T16:31:00Z"/>
                <w:rFonts w:ascii="Times New Roman" w:hAnsi="Times New Roman"/>
              </w:rPr>
            </w:pPr>
            <w:ins w:id="5205" w:author="lợi đoàn" w:date="2024-11-29T16:31:00Z">
              <w:r w:rsidRPr="001F1A12">
                <w:rPr>
                  <w:rFonts w:ascii="Times New Roman" w:hAnsi="Times New Roman"/>
                </w:rPr>
                <w:t>Không</w:t>
              </w:r>
            </w:ins>
          </w:p>
        </w:tc>
        <w:tc>
          <w:tcPr>
            <w:tcW w:w="1527" w:type="dxa"/>
            <w:tcBorders>
              <w:top w:val="single" w:sz="4" w:space="0" w:color="000000"/>
              <w:left w:val="single" w:sz="4" w:space="0" w:color="000000"/>
              <w:bottom w:val="single" w:sz="4" w:space="0" w:color="000000"/>
              <w:right w:val="single" w:sz="4" w:space="0" w:color="000000"/>
            </w:tcBorders>
          </w:tcPr>
          <w:p w14:paraId="79D79D19" w14:textId="77777777" w:rsidR="00C56BF6" w:rsidRPr="001F1A12" w:rsidRDefault="00C56BF6" w:rsidP="00037109">
            <w:pPr>
              <w:jc w:val="center"/>
              <w:rPr>
                <w:ins w:id="5206" w:author="lợi đoàn" w:date="2024-11-29T16:31:00Z"/>
                <w:rFonts w:ascii="Times New Roman" w:hAnsi="Times New Roman"/>
              </w:rPr>
            </w:pPr>
          </w:p>
        </w:tc>
        <w:tc>
          <w:tcPr>
            <w:tcW w:w="2855" w:type="dxa"/>
            <w:tcBorders>
              <w:top w:val="single" w:sz="4" w:space="0" w:color="000000"/>
              <w:left w:val="single" w:sz="4" w:space="0" w:color="000000"/>
              <w:bottom w:val="single" w:sz="4" w:space="0" w:color="000000"/>
              <w:right w:val="single" w:sz="4" w:space="0" w:color="000000"/>
            </w:tcBorders>
          </w:tcPr>
          <w:p w14:paraId="5FB2B8EC" w14:textId="66573077" w:rsidR="00C56BF6" w:rsidRPr="001F1A12" w:rsidRDefault="001F1A12" w:rsidP="00037109">
            <w:pPr>
              <w:ind w:left="5"/>
              <w:rPr>
                <w:ins w:id="5207" w:author="lợi đoàn" w:date="2024-11-29T16:31:00Z"/>
                <w:rFonts w:ascii="Times New Roman" w:hAnsi="Times New Roman"/>
              </w:rPr>
            </w:pPr>
            <w:ins w:id="5208" w:author="lợi đoàn" w:date="2024-11-29T16:32:00Z">
              <w:r w:rsidRPr="001F1A12">
                <w:rPr>
                  <w:rFonts w:ascii="Times New Roman" w:hAnsi="Times New Roman"/>
                  <w:rPrChange w:id="5209" w:author="lợi đoàn" w:date="2024-11-29T16:32:00Z">
                    <w:rPr/>
                  </w:rPrChange>
                </w:rPr>
                <w:t>K</w:t>
              </w:r>
              <w:r w:rsidRPr="001F1A12">
                <w:rPr>
                  <w:rFonts w:ascii="Times New Roman" w:hAnsi="Times New Roman"/>
                  <w:rPrChange w:id="5210" w:author="lợi đoàn" w:date="2024-11-29T16:32:00Z">
                    <w:rPr>
                      <w:rFonts w:ascii="Cambria" w:hAnsi="Cambria" w:cs="Cambria"/>
                    </w:rPr>
                  </w:rPrChange>
                </w:rPr>
                <w:t>ế</w:t>
              </w:r>
              <w:r w:rsidRPr="001F1A12">
                <w:rPr>
                  <w:rFonts w:ascii="Times New Roman" w:hAnsi="Times New Roman"/>
                  <w:rPrChange w:id="5211" w:author="lợi đoàn" w:date="2024-11-29T16:32:00Z">
                    <w:rPr/>
                  </w:rPrChange>
                </w:rPr>
                <w:t>t qu</w:t>
              </w:r>
              <w:r w:rsidRPr="001F1A12">
                <w:rPr>
                  <w:rFonts w:ascii="Times New Roman" w:hAnsi="Times New Roman"/>
                  <w:rPrChange w:id="5212" w:author="lợi đoàn" w:date="2024-11-29T16:32:00Z">
                    <w:rPr>
                      <w:rFonts w:ascii="Cambria" w:hAnsi="Cambria" w:cs="Cambria"/>
                    </w:rPr>
                  </w:rPrChange>
                </w:rPr>
                <w:t>ả</w:t>
              </w:r>
              <w:r w:rsidRPr="001F1A12">
                <w:rPr>
                  <w:rFonts w:ascii="Times New Roman" w:hAnsi="Times New Roman"/>
                  <w:rPrChange w:id="5213" w:author="lợi đoàn" w:date="2024-11-29T16:32:00Z">
                    <w:rPr/>
                  </w:rPrChange>
                </w:rPr>
                <w:t xml:space="preserve"> x</w:t>
              </w:r>
              <w:r w:rsidRPr="001F1A12">
                <w:rPr>
                  <w:rFonts w:ascii="Times New Roman" w:hAnsi="Times New Roman"/>
                  <w:rPrChange w:id="5214" w:author="lợi đoàn" w:date="2024-11-29T16:32:00Z">
                    <w:rPr>
                      <w:rFonts w:cs="VNI-Times"/>
                    </w:rPr>
                  </w:rPrChange>
                </w:rPr>
                <w:t>é</w:t>
              </w:r>
              <w:r w:rsidRPr="001F1A12">
                <w:rPr>
                  <w:rFonts w:ascii="Times New Roman" w:hAnsi="Times New Roman"/>
                  <w:rPrChange w:id="5215" w:author="lợi đoàn" w:date="2024-11-29T16:32:00Z">
                    <w:rPr/>
                  </w:rPrChange>
                </w:rPr>
                <w:t>t nghi</w:t>
              </w:r>
              <w:r w:rsidRPr="001F1A12">
                <w:rPr>
                  <w:rFonts w:ascii="Times New Roman" w:hAnsi="Times New Roman"/>
                  <w:rPrChange w:id="5216" w:author="lợi đoàn" w:date="2024-11-29T16:32:00Z">
                    <w:rPr>
                      <w:rFonts w:ascii="Cambria" w:hAnsi="Cambria" w:cs="Cambria"/>
                    </w:rPr>
                  </w:rPrChange>
                </w:rPr>
                <w:t>ệ</w:t>
              </w:r>
              <w:r w:rsidRPr="001F1A12">
                <w:rPr>
                  <w:rFonts w:ascii="Times New Roman" w:hAnsi="Times New Roman"/>
                  <w:rPrChange w:id="5217" w:author="lợi đoàn" w:date="2024-11-29T16:32:00Z">
                    <w:rPr/>
                  </w:rPrChange>
                </w:rPr>
                <w:t>m</w:t>
              </w:r>
            </w:ins>
          </w:p>
        </w:tc>
      </w:tr>
    </w:tbl>
    <w:p w14:paraId="7EACDB05" w14:textId="317AA8F1" w:rsidR="00C65EC7" w:rsidRDefault="001F1A12" w:rsidP="009811B4">
      <w:pPr>
        <w:pStyle w:val="Heading2"/>
        <w:numPr>
          <w:ilvl w:val="1"/>
          <w:numId w:val="4"/>
        </w:numPr>
        <w:rPr>
          <w:ins w:id="5218" w:author="lợi đoàn" w:date="2024-11-30T00:04:00Z"/>
          <w:rFonts w:ascii="Times New Roman" w:hAnsi="Times New Roman" w:cs="Times New Roman"/>
          <w:b/>
          <w:bCs/>
          <w:color w:val="000000" w:themeColor="text1"/>
        </w:rPr>
      </w:pPr>
      <w:ins w:id="5219" w:author="lợi đoàn" w:date="2024-11-29T16:32:00Z">
        <w:r>
          <w:br w:type="page"/>
        </w:r>
      </w:ins>
      <w:ins w:id="5220" w:author="lợi đoàn" w:date="2024-11-29T23:46:00Z">
        <w:r w:rsidR="009811B4">
          <w:lastRenderedPageBreak/>
          <w:t xml:space="preserve"> </w:t>
        </w:r>
      </w:ins>
      <w:bookmarkStart w:id="5221" w:name="_Toc183825550"/>
      <w:ins w:id="5222" w:author="lợi đoàn" w:date="2024-11-30T00:03:00Z">
        <w:r w:rsidR="00950062">
          <w:rPr>
            <w:rFonts w:ascii="Times New Roman" w:hAnsi="Times New Roman" w:cs="Times New Roman"/>
            <w:b/>
            <w:bCs/>
            <w:color w:val="000000" w:themeColor="text1"/>
          </w:rPr>
          <w:t>Kết quả đ</w:t>
        </w:r>
      </w:ins>
      <w:ins w:id="5223" w:author="lợi đoàn" w:date="2024-11-30T00:04:00Z">
        <w:r w:rsidR="00950062">
          <w:rPr>
            <w:rFonts w:ascii="Times New Roman" w:hAnsi="Times New Roman" w:cs="Times New Roman"/>
            <w:b/>
            <w:bCs/>
            <w:color w:val="000000" w:themeColor="text1"/>
          </w:rPr>
          <w:t>ạt được</w:t>
        </w:r>
        <w:bookmarkEnd w:id="5221"/>
      </w:ins>
    </w:p>
    <w:p w14:paraId="7F7DF5A7" w14:textId="088E6B97" w:rsidR="00950062" w:rsidRPr="004E0C81" w:rsidRDefault="00950062">
      <w:pPr>
        <w:pStyle w:val="Heading3"/>
        <w:numPr>
          <w:ilvl w:val="2"/>
          <w:numId w:val="4"/>
        </w:numPr>
        <w:ind w:left="851" w:hanging="567"/>
        <w:rPr>
          <w:ins w:id="5224" w:author="lợi đoàn" w:date="2024-11-29T23:46:00Z"/>
          <w:rFonts w:ascii="Times New Roman" w:hAnsi="Times New Roman" w:cs="Times New Roman"/>
          <w:b/>
          <w:bCs/>
          <w:color w:val="000000" w:themeColor="text1"/>
        </w:rPr>
        <w:pPrChange w:id="5225" w:author="lợi đoàn" w:date="2024-11-30T00:04:00Z">
          <w:pPr>
            <w:pStyle w:val="Heading2"/>
          </w:pPr>
        </w:pPrChange>
      </w:pPr>
      <w:bookmarkStart w:id="5226" w:name="_Toc183825551"/>
      <w:ins w:id="5227" w:author="lợi đoàn" w:date="2024-11-30T00:04:00Z">
        <w:r w:rsidRPr="00453CEB">
          <w:rPr>
            <w:rFonts w:ascii="Times New Roman" w:hAnsi="Times New Roman" w:cs="Times New Roman"/>
            <w:b/>
            <w:bCs/>
            <w:color w:val="000000" w:themeColor="text1"/>
          </w:rPr>
          <w:t xml:space="preserve">Giao diện </w:t>
        </w:r>
        <w:r w:rsidR="00DB0000">
          <w:rPr>
            <w:rFonts w:ascii="Times New Roman" w:hAnsi="Times New Roman" w:cs="Times New Roman"/>
            <w:b/>
            <w:bCs/>
            <w:color w:val="000000" w:themeColor="text1"/>
          </w:rPr>
          <w:t>n</w:t>
        </w:r>
      </w:ins>
      <w:ins w:id="5228" w:author="lợi đoàn" w:date="2024-11-30T00:05:00Z">
        <w:r w:rsidR="00DB0000">
          <w:rPr>
            <w:rFonts w:ascii="Times New Roman" w:hAnsi="Times New Roman" w:cs="Times New Roman"/>
            <w:b/>
            <w:bCs/>
            <w:color w:val="000000" w:themeColor="text1"/>
          </w:rPr>
          <w:t>gười dùng</w:t>
        </w:r>
      </w:ins>
      <w:bookmarkEnd w:id="5226"/>
    </w:p>
    <w:p w14:paraId="53EFBDCB" w14:textId="0EC8A4FC" w:rsidR="009811B4" w:rsidRPr="00AC6F50" w:rsidRDefault="005D1689">
      <w:pPr>
        <w:pStyle w:val="Heading4"/>
        <w:ind w:left="567"/>
        <w:rPr>
          <w:ins w:id="5229" w:author="lợi đoàn" w:date="2024-11-29T23:48:00Z"/>
          <w:rFonts w:ascii="Times New Roman" w:hAnsi="Times New Roman" w:cs="Times New Roman"/>
          <w:b/>
          <w:bCs/>
          <w:color w:val="000000" w:themeColor="text1"/>
          <w:sz w:val="22"/>
          <w:szCs w:val="22"/>
          <w:rPrChange w:id="5230" w:author="lợi đoàn" w:date="2024-11-30T00:07:00Z">
            <w:rPr>
              <w:ins w:id="5231" w:author="lợi đoàn" w:date="2024-11-29T23:48:00Z"/>
            </w:rPr>
          </w:rPrChange>
        </w:rPr>
        <w:pPrChange w:id="5232" w:author="lợi đoàn" w:date="2024-11-30T00:05:00Z">
          <w:pPr>
            <w:pStyle w:val="Heading3"/>
            <w:ind w:left="284"/>
          </w:pPr>
        </w:pPrChange>
      </w:pPr>
      <w:ins w:id="5233" w:author="lợi đoàn" w:date="2024-11-30T00:05:00Z">
        <w:r w:rsidRPr="00AC6F50">
          <w:rPr>
            <w:rFonts w:ascii="Times New Roman" w:hAnsi="Times New Roman" w:cs="Times New Roman"/>
            <w:b/>
            <w:bCs/>
            <w:i w:val="0"/>
            <w:iCs w:val="0"/>
            <w:color w:val="000000" w:themeColor="text1"/>
            <w:sz w:val="22"/>
            <w:szCs w:val="22"/>
            <w:rPrChange w:id="5234" w:author="lợi đoàn" w:date="2024-11-30T00:07:00Z">
              <w:rPr>
                <w:i/>
                <w:iCs/>
              </w:rPr>
            </w:rPrChange>
          </w:rPr>
          <w:t xml:space="preserve">3.5.1.1 </w:t>
        </w:r>
      </w:ins>
      <w:ins w:id="5235" w:author="lợi đoàn" w:date="2024-11-29T23:46:00Z">
        <w:r w:rsidR="002102EC" w:rsidRPr="00AC6F50">
          <w:rPr>
            <w:rFonts w:ascii="Times New Roman" w:hAnsi="Times New Roman" w:cs="Times New Roman"/>
            <w:b/>
            <w:bCs/>
            <w:i w:val="0"/>
            <w:iCs w:val="0"/>
            <w:color w:val="000000" w:themeColor="text1"/>
            <w:sz w:val="22"/>
            <w:szCs w:val="22"/>
            <w:rPrChange w:id="5236" w:author="lợi đoàn" w:date="2024-11-30T00:07:00Z">
              <w:rPr>
                <w:i/>
                <w:iCs/>
              </w:rPr>
            </w:rPrChange>
          </w:rPr>
          <w:t xml:space="preserve">Giao diện trang đăng </w:t>
        </w:r>
      </w:ins>
      <w:ins w:id="5237" w:author="lợi đoàn" w:date="2024-11-29T23:51:00Z">
        <w:r w:rsidR="002E023D" w:rsidRPr="00AC6F50">
          <w:rPr>
            <w:rFonts w:ascii="Times New Roman" w:hAnsi="Times New Roman" w:cs="Times New Roman"/>
            <w:b/>
            <w:bCs/>
            <w:i w:val="0"/>
            <w:iCs w:val="0"/>
            <w:color w:val="000000" w:themeColor="text1"/>
            <w:sz w:val="22"/>
            <w:szCs w:val="22"/>
            <w:rPrChange w:id="5238" w:author="lợi đoàn" w:date="2024-11-30T00:07:00Z">
              <w:rPr>
                <w:i/>
                <w:iCs/>
              </w:rPr>
            </w:rPrChange>
          </w:rPr>
          <w:t>nhập</w:t>
        </w:r>
      </w:ins>
    </w:p>
    <w:p w14:paraId="3C587DD5" w14:textId="7C3FBC28" w:rsidR="00D87452" w:rsidRDefault="00CB0403">
      <w:pPr>
        <w:pStyle w:val="ListParagraph"/>
        <w:rPr>
          <w:ins w:id="5239" w:author="lợi đoàn" w:date="2024-11-29T23:35:00Z"/>
        </w:rPr>
        <w:pPrChange w:id="5240" w:author="lợi đoàn" w:date="2024-11-29T23:54:00Z">
          <w:pPr>
            <w:spacing w:after="160" w:line="259" w:lineRule="auto"/>
          </w:pPr>
        </w:pPrChange>
      </w:pPr>
      <w:ins w:id="5241" w:author="lợi đoàn" w:date="2024-11-29T23:48:00Z">
        <w:r w:rsidRPr="009E620A">
          <w:rPr>
            <w:rStyle w:val="fontstyle01"/>
          </w:rPr>
          <w:t>Ng</w:t>
        </w:r>
        <w:r w:rsidRPr="009E620A">
          <w:rPr>
            <w:rStyle w:val="fontstyle01"/>
            <w:rPrChange w:id="5242" w:author="lợi đoàn" w:date="2024-11-29T23:51:00Z">
              <w:rPr>
                <w:rStyle w:val="fontstyle01"/>
                <w:rFonts w:ascii="Cambria" w:hAnsi="Cambria" w:cs="Cambria"/>
              </w:rPr>
            </w:rPrChange>
          </w:rPr>
          <w:t>ườ</w:t>
        </w:r>
        <w:r w:rsidRPr="009E620A">
          <w:rPr>
            <w:rStyle w:val="fontstyle01"/>
          </w:rPr>
          <w:t>i d</w:t>
        </w:r>
        <w:r w:rsidRPr="009E620A">
          <w:rPr>
            <w:rStyle w:val="fontstyle01"/>
            <w:rPrChange w:id="5243" w:author="lợi đoàn" w:date="2024-11-29T23:51:00Z">
              <w:rPr>
                <w:rStyle w:val="fontstyle01"/>
                <w:rFonts w:ascii="VNI-Times" w:hAnsi="VNI-Times" w:cs="VNI-Times"/>
              </w:rPr>
            </w:rPrChange>
          </w:rPr>
          <w:t>ù</w:t>
        </w:r>
        <w:r w:rsidRPr="009E620A">
          <w:rPr>
            <w:rStyle w:val="fontstyle01"/>
          </w:rPr>
          <w:t>ng ch</w:t>
        </w:r>
        <w:r w:rsidRPr="009E620A">
          <w:rPr>
            <w:rStyle w:val="fontstyle01"/>
            <w:rPrChange w:id="5244" w:author="lợi đoàn" w:date="2024-11-29T23:51:00Z">
              <w:rPr>
                <w:rStyle w:val="fontstyle01"/>
                <w:rFonts w:ascii="Cambria" w:hAnsi="Cambria" w:cs="Cambria"/>
              </w:rPr>
            </w:rPrChange>
          </w:rPr>
          <w:t>ọ</w:t>
        </w:r>
        <w:r w:rsidRPr="009E620A">
          <w:rPr>
            <w:rStyle w:val="fontstyle01"/>
          </w:rPr>
          <w:t>n v</w:t>
        </w:r>
        <w:r w:rsidRPr="009E620A">
          <w:rPr>
            <w:rStyle w:val="fontstyle01"/>
            <w:rPrChange w:id="5245" w:author="lợi đoàn" w:date="2024-11-29T23:51:00Z">
              <w:rPr>
                <w:rStyle w:val="fontstyle01"/>
                <w:rFonts w:ascii="VNI-Times" w:hAnsi="VNI-Times" w:cs="VNI-Times"/>
              </w:rPr>
            </w:rPrChange>
          </w:rPr>
          <w:t>à</w:t>
        </w:r>
        <w:r w:rsidRPr="009E620A">
          <w:rPr>
            <w:rStyle w:val="fontstyle01"/>
          </w:rPr>
          <w:t>o ch</w:t>
        </w:r>
        <w:r w:rsidRPr="009E620A">
          <w:rPr>
            <w:rStyle w:val="fontstyle01"/>
            <w:rPrChange w:id="5246" w:author="lợi đoàn" w:date="2024-11-29T23:51:00Z">
              <w:rPr>
                <w:rStyle w:val="fontstyle01"/>
                <w:rFonts w:ascii="Cambria" w:hAnsi="Cambria" w:cs="Cambria"/>
              </w:rPr>
            </w:rPrChange>
          </w:rPr>
          <w:t>ứ</w:t>
        </w:r>
        <w:r w:rsidRPr="009E620A">
          <w:rPr>
            <w:rStyle w:val="fontstyle01"/>
          </w:rPr>
          <w:t>c n</w:t>
        </w:r>
        <w:r w:rsidRPr="009E620A">
          <w:rPr>
            <w:rStyle w:val="fontstyle01"/>
            <w:rPrChange w:id="5247" w:author="lợi đoàn" w:date="2024-11-29T23:51:00Z">
              <w:rPr>
                <w:rStyle w:val="fontstyle01"/>
                <w:rFonts w:ascii="Cambria" w:hAnsi="Cambria" w:cs="Cambria"/>
              </w:rPr>
            </w:rPrChange>
          </w:rPr>
          <w:t>ă</w:t>
        </w:r>
        <w:r w:rsidRPr="009E620A">
          <w:rPr>
            <w:rStyle w:val="fontstyle01"/>
          </w:rPr>
          <w:t xml:space="preserve">ng </w:t>
        </w:r>
      </w:ins>
      <w:ins w:id="5248" w:author="lợi đoàn" w:date="2024-11-29T23:52:00Z">
        <w:r w:rsidR="009E620A">
          <w:rPr>
            <w:rStyle w:val="fontstyle01"/>
          </w:rPr>
          <w:t>đăng nhập</w:t>
        </w:r>
      </w:ins>
      <w:ins w:id="5249" w:author="lợi đoàn" w:date="2024-11-29T23:48:00Z">
        <w:r w:rsidRPr="009E620A">
          <w:rPr>
            <w:rStyle w:val="fontstyle01"/>
          </w:rPr>
          <w:t>. Giao di</w:t>
        </w:r>
        <w:r w:rsidRPr="009E620A">
          <w:rPr>
            <w:rStyle w:val="fontstyle01"/>
            <w:rPrChange w:id="5250" w:author="lợi đoàn" w:date="2024-11-29T23:51:00Z">
              <w:rPr>
                <w:rStyle w:val="fontstyle01"/>
                <w:rFonts w:ascii="Cambria" w:hAnsi="Cambria" w:cs="Cambria"/>
              </w:rPr>
            </w:rPrChange>
          </w:rPr>
          <w:t>ệ</w:t>
        </w:r>
        <w:r w:rsidRPr="009E620A">
          <w:rPr>
            <w:rStyle w:val="fontstyle01"/>
          </w:rPr>
          <w:t xml:space="preserve">n trang </w:t>
        </w:r>
      </w:ins>
      <w:ins w:id="5251" w:author="lợi đoàn" w:date="2024-11-29T23:52:00Z">
        <w:r w:rsidR="009E620A">
          <w:rPr>
            <w:rStyle w:val="fontstyle01"/>
          </w:rPr>
          <w:t>đăng nhập</w:t>
        </w:r>
      </w:ins>
      <w:ins w:id="5252" w:author="lợi đoàn" w:date="2024-11-29T23:48:00Z">
        <w:r w:rsidRPr="009E620A">
          <w:rPr>
            <w:rStyle w:val="fontstyle01"/>
          </w:rPr>
          <w:t xml:space="preserve"> nh</w:t>
        </w:r>
        <w:r w:rsidRPr="009E620A">
          <w:rPr>
            <w:rStyle w:val="fontstyle01"/>
            <w:rPrChange w:id="5253" w:author="lợi đoàn" w:date="2024-11-29T23:51:00Z">
              <w:rPr>
                <w:rStyle w:val="fontstyle01"/>
                <w:rFonts w:ascii="Cambria" w:hAnsi="Cambria" w:cs="Cambria"/>
              </w:rPr>
            </w:rPrChange>
          </w:rPr>
          <w:t>ư</w:t>
        </w:r>
        <w:r w:rsidRPr="009E620A">
          <w:rPr>
            <w:rStyle w:val="fontstyle01"/>
          </w:rPr>
          <w:t xml:space="preserve"> H</w:t>
        </w:r>
        <w:r w:rsidRPr="009E620A">
          <w:rPr>
            <w:rStyle w:val="fontstyle01"/>
            <w:rPrChange w:id="5254" w:author="lợi đoàn" w:date="2024-11-29T23:51:00Z">
              <w:rPr>
                <w:rStyle w:val="fontstyle01"/>
                <w:rFonts w:ascii="VNI-Times" w:hAnsi="VNI-Times" w:cs="VNI-Times"/>
              </w:rPr>
            </w:rPrChange>
          </w:rPr>
          <w:t>ì</w:t>
        </w:r>
        <w:r w:rsidRPr="009E620A">
          <w:rPr>
            <w:rStyle w:val="fontstyle01"/>
          </w:rPr>
          <w:t xml:space="preserve">nh </w:t>
        </w:r>
      </w:ins>
      <w:ins w:id="5255" w:author="lợi đoàn" w:date="2024-11-29T23:49:00Z">
        <w:r w:rsidR="002E023D" w:rsidRPr="009E620A">
          <w:rPr>
            <w:rStyle w:val="fontstyle01"/>
          </w:rPr>
          <w:t>3</w:t>
        </w:r>
      </w:ins>
      <w:ins w:id="5256" w:author="lợi đoàn" w:date="2024-11-29T23:48:00Z">
        <w:r w:rsidRPr="009E620A">
          <w:rPr>
            <w:rStyle w:val="fontstyle01"/>
          </w:rPr>
          <w:t>.1</w:t>
        </w:r>
      </w:ins>
      <w:ins w:id="5257" w:author="lợi đoàn" w:date="2024-11-30T02:04:00Z">
        <w:r w:rsidR="009916BF">
          <w:rPr>
            <w:rStyle w:val="fontstyle01"/>
          </w:rPr>
          <w:t>6</w:t>
        </w:r>
      </w:ins>
    </w:p>
    <w:p w14:paraId="13AED14E" w14:textId="438E5525" w:rsidR="00F06E30" w:rsidRDefault="002F40AA">
      <w:pPr>
        <w:spacing w:after="160" w:line="259" w:lineRule="auto"/>
        <w:rPr>
          <w:ins w:id="5258" w:author="lợi đoàn" w:date="2024-11-29T23:53:00Z"/>
          <w:rFonts w:ascii="Times New Roman" w:hAnsi="Times New Roman"/>
        </w:rPr>
      </w:pPr>
      <w:ins w:id="5259" w:author="lợi đoàn" w:date="2024-11-29T21:58:00Z">
        <w:r w:rsidRPr="002F40AA">
          <w:rPr>
            <w:rFonts w:ascii="Times New Roman" w:hAnsi="Times New Roman"/>
            <w:noProof/>
          </w:rPr>
          <w:drawing>
            <wp:inline distT="0" distB="0" distL="0" distR="0" wp14:anchorId="1E032C64" wp14:editId="29AAFBD3">
              <wp:extent cx="5760720" cy="26625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662555"/>
                      </a:xfrm>
                      <a:prstGeom prst="rect">
                        <a:avLst/>
                      </a:prstGeom>
                    </pic:spPr>
                  </pic:pic>
                </a:graphicData>
              </a:graphic>
            </wp:inline>
          </w:drawing>
        </w:r>
      </w:ins>
    </w:p>
    <w:p w14:paraId="657CDEA4" w14:textId="63315277" w:rsidR="007E7B67" w:rsidRDefault="00DA7DA2">
      <w:pPr>
        <w:pStyle w:val="Heading1"/>
        <w:ind w:left="1440" w:firstLine="720"/>
        <w:rPr>
          <w:ins w:id="5260" w:author="lợi đoàn" w:date="2024-11-30T00:08:00Z"/>
          <w:rFonts w:ascii="Times New Roman" w:hAnsi="Times New Roman"/>
          <w:i/>
          <w:iCs/>
          <w:color w:val="000000"/>
          <w:sz w:val="26"/>
          <w:szCs w:val="26"/>
        </w:rPr>
        <w:pPrChange w:id="5261" w:author="lợi đoàn" w:date="2024-11-30T02:04:00Z">
          <w:pPr>
            <w:spacing w:after="160" w:line="259" w:lineRule="auto"/>
            <w:ind w:firstLine="720"/>
          </w:pPr>
        </w:pPrChange>
      </w:pPr>
      <w:bookmarkStart w:id="5262" w:name="_Toc183825552"/>
      <w:ins w:id="5263" w:author="lợi đoàn" w:date="2024-11-29T23:53:00Z">
        <w:r w:rsidRPr="00121159">
          <w:rPr>
            <w:rFonts w:ascii="Times New Roman" w:hAnsi="Times New Roman"/>
            <w:i/>
            <w:iCs/>
            <w:color w:val="000000"/>
            <w:sz w:val="28"/>
            <w:szCs w:val="28"/>
          </w:rPr>
          <w:t xml:space="preserve">Hình </w:t>
        </w:r>
      </w:ins>
      <w:ins w:id="5264" w:author="lợi đoàn" w:date="2024-11-29T23:57:00Z">
        <w:r w:rsidR="00453FCD">
          <w:rPr>
            <w:rFonts w:ascii="Times New Roman" w:hAnsi="Times New Roman"/>
            <w:i/>
            <w:iCs/>
            <w:color w:val="000000"/>
            <w:sz w:val="28"/>
            <w:szCs w:val="28"/>
          </w:rPr>
          <w:t>3</w:t>
        </w:r>
      </w:ins>
      <w:ins w:id="5265" w:author="lợi đoàn" w:date="2024-11-29T23:53:00Z">
        <w:r w:rsidRPr="00121159">
          <w:rPr>
            <w:rFonts w:ascii="Times New Roman" w:hAnsi="Times New Roman"/>
            <w:i/>
            <w:iCs/>
            <w:color w:val="000000"/>
            <w:sz w:val="28"/>
            <w:szCs w:val="28"/>
          </w:rPr>
          <w:t>.1</w:t>
        </w:r>
      </w:ins>
      <w:ins w:id="5266" w:author="lợi đoàn" w:date="2024-11-30T02:04:00Z">
        <w:r w:rsidR="00DC16B5">
          <w:rPr>
            <w:rFonts w:ascii="Times New Roman" w:hAnsi="Times New Roman"/>
            <w:i/>
            <w:iCs/>
            <w:color w:val="000000"/>
            <w:sz w:val="28"/>
            <w:szCs w:val="28"/>
          </w:rPr>
          <w:t>6</w:t>
        </w:r>
      </w:ins>
      <w:ins w:id="5267" w:author="lợi đoàn" w:date="2024-11-29T23:53:00Z">
        <w:r w:rsidRPr="00121159">
          <w:rPr>
            <w:rFonts w:ascii="Times New Roman" w:hAnsi="Times New Roman"/>
            <w:i/>
            <w:iCs/>
            <w:color w:val="000000"/>
            <w:sz w:val="28"/>
            <w:szCs w:val="28"/>
          </w:rPr>
          <w:t xml:space="preserve">. </w:t>
        </w:r>
        <w:r w:rsidRPr="00121159">
          <w:rPr>
            <w:rFonts w:ascii="Times New Roman" w:hAnsi="Times New Roman"/>
            <w:i/>
            <w:iCs/>
            <w:color w:val="000000"/>
            <w:sz w:val="26"/>
            <w:szCs w:val="26"/>
          </w:rPr>
          <w:t>Giao di</w:t>
        </w:r>
        <w:r w:rsidRPr="00121159">
          <w:rPr>
            <w:rFonts w:ascii="Times New Roman" w:hAnsi="Times New Roman" w:cs="Times New Roman"/>
            <w:i/>
            <w:iCs/>
            <w:color w:val="000000"/>
            <w:sz w:val="26"/>
            <w:szCs w:val="26"/>
            <w:rPrChange w:id="5268" w:author="lợi đoàn" w:date="2024-11-29T23:54:00Z">
              <w:rPr>
                <w:rFonts w:ascii="Cambria" w:hAnsi="Cambria" w:cs="Cambria"/>
                <w:i/>
                <w:iCs/>
                <w:color w:val="000000"/>
                <w:sz w:val="26"/>
                <w:szCs w:val="26"/>
              </w:rPr>
            </w:rPrChange>
          </w:rPr>
          <w:t>ệ</w:t>
        </w:r>
        <w:r w:rsidRPr="00121159">
          <w:rPr>
            <w:rFonts w:ascii="Times New Roman" w:hAnsi="Times New Roman"/>
            <w:i/>
            <w:iCs/>
            <w:color w:val="000000"/>
            <w:sz w:val="26"/>
            <w:szCs w:val="26"/>
          </w:rPr>
          <w:t xml:space="preserve">n </w:t>
        </w:r>
        <w:r w:rsidR="00121159" w:rsidRPr="00121159">
          <w:rPr>
            <w:rFonts w:ascii="Times New Roman" w:hAnsi="Times New Roman"/>
            <w:i/>
            <w:iCs/>
            <w:color w:val="000000"/>
            <w:sz w:val="26"/>
            <w:szCs w:val="26"/>
          </w:rPr>
          <w:t>trang đăn</w:t>
        </w:r>
      </w:ins>
      <w:ins w:id="5269" w:author="lợi đoàn" w:date="2024-11-29T23:54:00Z">
        <w:r w:rsidR="00121159" w:rsidRPr="00121159">
          <w:rPr>
            <w:rFonts w:ascii="Times New Roman" w:hAnsi="Times New Roman"/>
            <w:i/>
            <w:iCs/>
            <w:color w:val="000000"/>
            <w:sz w:val="26"/>
            <w:szCs w:val="26"/>
          </w:rPr>
          <w:t>g nhập</w:t>
        </w:r>
      </w:ins>
      <w:bookmarkEnd w:id="5262"/>
    </w:p>
    <w:p w14:paraId="343616F7" w14:textId="5E408084" w:rsidR="00837AD7" w:rsidRPr="00BD10E6" w:rsidRDefault="00837AD7">
      <w:pPr>
        <w:pStyle w:val="Heading4"/>
        <w:ind w:left="567"/>
        <w:rPr>
          <w:ins w:id="5270" w:author="lợi đoàn" w:date="2024-11-29T23:55:00Z"/>
          <w:rFonts w:ascii="Times New Roman" w:hAnsi="Times New Roman"/>
          <w:b/>
          <w:bCs/>
          <w:i w:val="0"/>
          <w:iCs w:val="0"/>
          <w:color w:val="000000" w:themeColor="text1"/>
          <w:sz w:val="22"/>
          <w:szCs w:val="22"/>
          <w:rPrChange w:id="5271" w:author="lợi đoàn" w:date="2024-11-30T00:08:00Z">
            <w:rPr>
              <w:ins w:id="5272" w:author="lợi đoàn" w:date="2024-11-29T23:55:00Z"/>
              <w:rFonts w:ascii="Times New Roman" w:hAnsi="Times New Roman"/>
              <w:i/>
              <w:iCs/>
              <w:color w:val="000000"/>
              <w:sz w:val="26"/>
              <w:szCs w:val="26"/>
            </w:rPr>
          </w:rPrChange>
        </w:rPr>
        <w:pPrChange w:id="5273" w:author="lợi đoàn" w:date="2024-11-30T00:08:00Z">
          <w:pPr>
            <w:spacing w:after="160" w:line="259" w:lineRule="auto"/>
            <w:ind w:firstLine="720"/>
          </w:pPr>
        </w:pPrChange>
      </w:pPr>
      <w:ins w:id="5274" w:author="lợi đoàn" w:date="2024-11-30T00:08:00Z">
        <w:r w:rsidRPr="00453CEB">
          <w:rPr>
            <w:rFonts w:ascii="Times New Roman" w:hAnsi="Times New Roman" w:cs="Times New Roman"/>
            <w:b/>
            <w:bCs/>
            <w:i w:val="0"/>
            <w:iCs w:val="0"/>
            <w:color w:val="000000" w:themeColor="text1"/>
            <w:sz w:val="22"/>
            <w:szCs w:val="22"/>
          </w:rPr>
          <w:t>3.5.1.</w:t>
        </w:r>
      </w:ins>
      <w:ins w:id="5275" w:author="lợi đoàn" w:date="2024-11-30T00:09:00Z">
        <w:r w:rsidR="00BD10E6">
          <w:rPr>
            <w:rFonts w:ascii="Times New Roman" w:hAnsi="Times New Roman" w:cs="Times New Roman"/>
            <w:b/>
            <w:bCs/>
            <w:i w:val="0"/>
            <w:iCs w:val="0"/>
            <w:color w:val="000000" w:themeColor="text1"/>
            <w:sz w:val="22"/>
            <w:szCs w:val="22"/>
          </w:rPr>
          <w:t>2</w:t>
        </w:r>
      </w:ins>
      <w:ins w:id="5276" w:author="lợi đoàn" w:date="2024-11-30T00:08:00Z">
        <w:r w:rsidRPr="00453CEB">
          <w:rPr>
            <w:rFonts w:ascii="Times New Roman" w:hAnsi="Times New Roman" w:cs="Times New Roman"/>
            <w:b/>
            <w:bCs/>
            <w:i w:val="0"/>
            <w:iCs w:val="0"/>
            <w:color w:val="000000" w:themeColor="text1"/>
            <w:sz w:val="22"/>
            <w:szCs w:val="22"/>
          </w:rPr>
          <w:t xml:space="preserve"> Giao diện trang đăng </w:t>
        </w:r>
        <w:r w:rsidR="00BD10E6">
          <w:rPr>
            <w:rFonts w:ascii="Times New Roman" w:hAnsi="Times New Roman" w:cs="Times New Roman"/>
            <w:b/>
            <w:bCs/>
            <w:i w:val="0"/>
            <w:iCs w:val="0"/>
            <w:color w:val="000000" w:themeColor="text1"/>
            <w:sz w:val="22"/>
            <w:szCs w:val="22"/>
          </w:rPr>
          <w:t>ký xác th</w:t>
        </w:r>
      </w:ins>
      <w:ins w:id="5277" w:author="lợi đoàn" w:date="2024-11-30T00:09:00Z">
        <w:r w:rsidR="00BD10E6">
          <w:rPr>
            <w:rFonts w:ascii="Times New Roman" w:hAnsi="Times New Roman" w:cs="Times New Roman"/>
            <w:b/>
            <w:bCs/>
            <w:i w:val="0"/>
            <w:iCs w:val="0"/>
            <w:color w:val="000000" w:themeColor="text1"/>
            <w:sz w:val="22"/>
            <w:szCs w:val="22"/>
          </w:rPr>
          <w:t>ực bằng mã QR căn cước</w:t>
        </w:r>
      </w:ins>
    </w:p>
    <w:p w14:paraId="446C366A" w14:textId="5F9BA2BB" w:rsidR="007E7B67" w:rsidRPr="00453FCD" w:rsidRDefault="007E7B67">
      <w:pPr>
        <w:pStyle w:val="ListParagraph"/>
        <w:rPr>
          <w:ins w:id="5278" w:author="lợi đoàn" w:date="2024-11-29T21:58:00Z"/>
        </w:rPr>
        <w:pPrChange w:id="5279" w:author="lợi đoàn" w:date="2024-11-29T23:56:00Z">
          <w:pPr>
            <w:spacing w:after="160" w:line="259" w:lineRule="auto"/>
          </w:pPr>
        </w:pPrChange>
      </w:pPr>
      <w:ins w:id="5280" w:author="lợi đoàn" w:date="2024-11-29T23:55:00Z">
        <w:r w:rsidRPr="00453CEB">
          <w:rPr>
            <w:rStyle w:val="fontstyle01"/>
          </w:rPr>
          <w:t xml:space="preserve">Người dùng chọn vào chức năng </w:t>
        </w:r>
        <w:r>
          <w:rPr>
            <w:rStyle w:val="fontstyle01"/>
          </w:rPr>
          <w:t xml:space="preserve">đăng </w:t>
        </w:r>
      </w:ins>
      <w:ins w:id="5281" w:author="lợi đoàn" w:date="2024-11-29T23:57:00Z">
        <w:r w:rsidR="008F6E89">
          <w:rPr>
            <w:rStyle w:val="fontstyle01"/>
          </w:rPr>
          <w:t>ký</w:t>
        </w:r>
      </w:ins>
      <w:ins w:id="5282" w:author="lợi đoàn" w:date="2024-11-29T23:55:00Z">
        <w:r w:rsidRPr="00453CEB">
          <w:rPr>
            <w:rStyle w:val="fontstyle01"/>
          </w:rPr>
          <w:t xml:space="preserve">. Giao diện trang </w:t>
        </w:r>
        <w:r>
          <w:rPr>
            <w:rStyle w:val="fontstyle01"/>
          </w:rPr>
          <w:t xml:space="preserve">đăng </w:t>
        </w:r>
      </w:ins>
      <w:ins w:id="5283" w:author="lợi đoàn" w:date="2024-11-29T23:57:00Z">
        <w:r w:rsidR="008F6E89">
          <w:rPr>
            <w:rStyle w:val="fontstyle01"/>
          </w:rPr>
          <w:t>ký</w:t>
        </w:r>
      </w:ins>
      <w:ins w:id="5284" w:author="lợi đoàn" w:date="2024-11-29T23:55:00Z">
        <w:r w:rsidRPr="00453CEB">
          <w:rPr>
            <w:rStyle w:val="fontstyle01"/>
          </w:rPr>
          <w:t xml:space="preserve"> như Hình 3.1</w:t>
        </w:r>
      </w:ins>
      <w:ins w:id="5285" w:author="lợi đoàn" w:date="2024-11-30T02:05:00Z">
        <w:r w:rsidR="00890C18">
          <w:rPr>
            <w:rStyle w:val="fontstyle01"/>
          </w:rPr>
          <w:t>7</w:t>
        </w:r>
      </w:ins>
    </w:p>
    <w:p w14:paraId="631FB200" w14:textId="1704A3B6" w:rsidR="00D32427" w:rsidRDefault="00D32427">
      <w:pPr>
        <w:spacing w:after="160" w:line="259" w:lineRule="auto"/>
        <w:rPr>
          <w:ins w:id="5286" w:author="lợi đoàn" w:date="2024-11-29T23:56:00Z"/>
          <w:rFonts w:ascii="Times New Roman" w:hAnsi="Times New Roman"/>
        </w:rPr>
      </w:pPr>
      <w:ins w:id="5287" w:author="lợi đoàn" w:date="2024-11-29T21:58:00Z">
        <w:r w:rsidRPr="00D32427">
          <w:rPr>
            <w:rFonts w:ascii="Times New Roman" w:hAnsi="Times New Roman"/>
            <w:noProof/>
          </w:rPr>
          <w:drawing>
            <wp:inline distT="0" distB="0" distL="0" distR="0" wp14:anchorId="28093564" wp14:editId="4997FA68">
              <wp:extent cx="5760720" cy="26282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628265"/>
                      </a:xfrm>
                      <a:prstGeom prst="rect">
                        <a:avLst/>
                      </a:prstGeom>
                    </pic:spPr>
                  </pic:pic>
                </a:graphicData>
              </a:graphic>
            </wp:inline>
          </w:drawing>
        </w:r>
      </w:ins>
    </w:p>
    <w:p w14:paraId="6EE00491" w14:textId="75C41B5F" w:rsidR="00453FCD" w:rsidRDefault="00453FCD">
      <w:pPr>
        <w:pStyle w:val="Heading1"/>
        <w:ind w:left="1440" w:firstLine="720"/>
        <w:rPr>
          <w:ins w:id="5288" w:author="lợi đoàn" w:date="2024-11-29T23:56:00Z"/>
          <w:rFonts w:ascii="Times New Roman" w:hAnsi="Times New Roman"/>
          <w:i/>
          <w:iCs/>
          <w:color w:val="000000"/>
          <w:sz w:val="26"/>
          <w:szCs w:val="26"/>
        </w:rPr>
        <w:pPrChange w:id="5289" w:author="lợi đoàn" w:date="2024-11-30T02:12:00Z">
          <w:pPr>
            <w:spacing w:after="160" w:line="259" w:lineRule="auto"/>
            <w:ind w:firstLine="720"/>
          </w:pPr>
        </w:pPrChange>
      </w:pPr>
      <w:bookmarkStart w:id="5290" w:name="_Toc183825553"/>
      <w:ins w:id="5291" w:author="lợi đoàn" w:date="2024-11-29T23:56:00Z">
        <w:r w:rsidRPr="00453CEB">
          <w:rPr>
            <w:rFonts w:ascii="Times New Roman" w:hAnsi="Times New Roman"/>
            <w:i/>
            <w:iCs/>
            <w:color w:val="000000"/>
            <w:sz w:val="28"/>
            <w:szCs w:val="28"/>
          </w:rPr>
          <w:lastRenderedPageBreak/>
          <w:t xml:space="preserve">Hình </w:t>
        </w:r>
      </w:ins>
      <w:ins w:id="5292" w:author="lợi đoàn" w:date="2024-11-29T23:57:00Z">
        <w:r>
          <w:rPr>
            <w:rFonts w:ascii="Times New Roman" w:hAnsi="Times New Roman"/>
            <w:i/>
            <w:iCs/>
            <w:color w:val="000000"/>
            <w:sz w:val="28"/>
            <w:szCs w:val="28"/>
          </w:rPr>
          <w:t>3</w:t>
        </w:r>
      </w:ins>
      <w:ins w:id="5293" w:author="lợi đoàn" w:date="2024-11-29T23:56:00Z">
        <w:r w:rsidRPr="00453CEB">
          <w:rPr>
            <w:rFonts w:ascii="Times New Roman" w:hAnsi="Times New Roman"/>
            <w:i/>
            <w:iCs/>
            <w:color w:val="000000"/>
            <w:sz w:val="28"/>
            <w:szCs w:val="28"/>
          </w:rPr>
          <w:t>.1</w:t>
        </w:r>
      </w:ins>
      <w:ins w:id="5294" w:author="lợi đoàn" w:date="2024-11-30T02:05:00Z">
        <w:r w:rsidR="00890C18">
          <w:rPr>
            <w:rFonts w:ascii="Times New Roman" w:hAnsi="Times New Roman"/>
            <w:i/>
            <w:iCs/>
            <w:color w:val="000000"/>
            <w:sz w:val="28"/>
            <w:szCs w:val="28"/>
          </w:rPr>
          <w:t>7</w:t>
        </w:r>
      </w:ins>
      <w:ins w:id="5295" w:author="lợi đoàn" w:date="2024-11-29T23:56:00Z">
        <w:r w:rsidRPr="00453CEB">
          <w:rPr>
            <w:rFonts w:ascii="Times New Roman" w:hAnsi="Times New Roman"/>
            <w:i/>
            <w:iCs/>
            <w:color w:val="000000"/>
            <w:sz w:val="28"/>
            <w:szCs w:val="28"/>
          </w:rPr>
          <w:t xml:space="preserve">. </w:t>
        </w:r>
        <w:r w:rsidRPr="00453CEB">
          <w:rPr>
            <w:rFonts w:ascii="Times New Roman" w:hAnsi="Times New Roman"/>
            <w:i/>
            <w:iCs/>
            <w:color w:val="000000"/>
            <w:sz w:val="26"/>
            <w:szCs w:val="26"/>
          </w:rPr>
          <w:t xml:space="preserve">Giao diện trang đăng </w:t>
        </w:r>
      </w:ins>
      <w:ins w:id="5296" w:author="lợi đoàn" w:date="2024-11-29T23:57:00Z">
        <w:r>
          <w:rPr>
            <w:rFonts w:ascii="Times New Roman" w:hAnsi="Times New Roman"/>
            <w:i/>
            <w:iCs/>
            <w:color w:val="000000"/>
            <w:sz w:val="26"/>
            <w:szCs w:val="26"/>
          </w:rPr>
          <w:t>ký</w:t>
        </w:r>
      </w:ins>
      <w:bookmarkEnd w:id="5290"/>
    </w:p>
    <w:p w14:paraId="313EEB09" w14:textId="46823D52" w:rsidR="004E25B8" w:rsidRPr="00453CEB" w:rsidRDefault="004E25B8" w:rsidP="004E25B8">
      <w:pPr>
        <w:pStyle w:val="Heading4"/>
        <w:ind w:left="567"/>
        <w:rPr>
          <w:ins w:id="5297" w:author="lợi đoàn" w:date="2024-11-30T00:09:00Z"/>
          <w:rFonts w:ascii="Times New Roman" w:hAnsi="Times New Roman" w:cs="Times New Roman"/>
          <w:b/>
          <w:bCs/>
          <w:i w:val="0"/>
          <w:iCs w:val="0"/>
          <w:color w:val="000000" w:themeColor="text1"/>
          <w:sz w:val="22"/>
          <w:szCs w:val="22"/>
        </w:rPr>
      </w:pPr>
      <w:ins w:id="5298" w:author="lợi đoàn" w:date="2024-11-30T00:09:00Z">
        <w:r w:rsidRPr="00453CEB">
          <w:rPr>
            <w:rFonts w:ascii="Times New Roman" w:hAnsi="Times New Roman" w:cs="Times New Roman"/>
            <w:b/>
            <w:bCs/>
            <w:i w:val="0"/>
            <w:iCs w:val="0"/>
            <w:color w:val="000000" w:themeColor="text1"/>
            <w:sz w:val="22"/>
            <w:szCs w:val="22"/>
          </w:rPr>
          <w:t>3.5.1.</w:t>
        </w:r>
        <w:r>
          <w:rPr>
            <w:rFonts w:ascii="Times New Roman" w:hAnsi="Times New Roman" w:cs="Times New Roman"/>
            <w:b/>
            <w:bCs/>
            <w:i w:val="0"/>
            <w:iCs w:val="0"/>
            <w:color w:val="000000" w:themeColor="text1"/>
            <w:sz w:val="22"/>
            <w:szCs w:val="22"/>
          </w:rPr>
          <w:t>3</w:t>
        </w:r>
        <w:r w:rsidRPr="00453CEB">
          <w:rPr>
            <w:rFonts w:ascii="Times New Roman" w:hAnsi="Times New Roman" w:cs="Times New Roman"/>
            <w:b/>
            <w:bCs/>
            <w:i w:val="0"/>
            <w:iCs w:val="0"/>
            <w:color w:val="000000" w:themeColor="text1"/>
            <w:sz w:val="22"/>
            <w:szCs w:val="22"/>
          </w:rPr>
          <w:t xml:space="preserve"> Giao diện trang đăng </w:t>
        </w:r>
        <w:r>
          <w:rPr>
            <w:rFonts w:ascii="Times New Roman" w:hAnsi="Times New Roman" w:cs="Times New Roman"/>
            <w:b/>
            <w:bCs/>
            <w:i w:val="0"/>
            <w:iCs w:val="0"/>
            <w:color w:val="000000" w:themeColor="text1"/>
            <w:sz w:val="22"/>
            <w:szCs w:val="22"/>
          </w:rPr>
          <w:t>ký xác thực bằng mã QR căn cước</w:t>
        </w:r>
      </w:ins>
    </w:p>
    <w:p w14:paraId="04849F4D" w14:textId="61C6DD22" w:rsidR="00453FCD" w:rsidRDefault="003B7A64">
      <w:pPr>
        <w:pStyle w:val="ListParagraph"/>
        <w:rPr>
          <w:ins w:id="5299" w:author="lợi đoàn" w:date="2024-11-29T22:00:00Z"/>
        </w:rPr>
        <w:pPrChange w:id="5300" w:author="lợi đoàn" w:date="2024-11-30T00:16:00Z">
          <w:pPr>
            <w:spacing w:after="160" w:line="259" w:lineRule="auto"/>
          </w:pPr>
        </w:pPrChange>
      </w:pPr>
      <w:ins w:id="5301" w:author="lợi đoàn" w:date="2024-11-29T23:59:00Z">
        <w:r>
          <w:rPr>
            <w:rStyle w:val="fontstyle01"/>
          </w:rPr>
          <w:t>Sau khi người dùng chọn ảnh căn cước để quét</w:t>
        </w:r>
      </w:ins>
      <w:ins w:id="5302" w:author="lợi đoàn" w:date="2024-11-29T23:58:00Z">
        <w:r w:rsidR="003854AE" w:rsidRPr="00453CEB">
          <w:rPr>
            <w:rStyle w:val="fontstyle01"/>
          </w:rPr>
          <w:t xml:space="preserve">. Giao diện trang </w:t>
        </w:r>
        <w:r w:rsidR="003854AE">
          <w:rPr>
            <w:rStyle w:val="fontstyle01"/>
          </w:rPr>
          <w:t>đăng ký</w:t>
        </w:r>
        <w:r w:rsidR="003854AE" w:rsidRPr="00453CEB">
          <w:rPr>
            <w:rStyle w:val="fontstyle01"/>
          </w:rPr>
          <w:t xml:space="preserve"> như Hình 3.1</w:t>
        </w:r>
      </w:ins>
      <w:ins w:id="5303" w:author="lợi đoàn" w:date="2024-11-30T02:05:00Z">
        <w:r w:rsidR="00890C18">
          <w:rPr>
            <w:rStyle w:val="fontstyle01"/>
          </w:rPr>
          <w:t>8</w:t>
        </w:r>
      </w:ins>
    </w:p>
    <w:p w14:paraId="76669B58" w14:textId="3732EBB3" w:rsidR="00373B38" w:rsidRDefault="00373B38">
      <w:pPr>
        <w:spacing w:after="160" w:line="259" w:lineRule="auto"/>
        <w:rPr>
          <w:ins w:id="5304" w:author="lợi đoàn" w:date="2024-11-30T00:00:00Z"/>
          <w:rFonts w:ascii="Times New Roman" w:hAnsi="Times New Roman"/>
        </w:rPr>
      </w:pPr>
      <w:ins w:id="5305" w:author="lợi đoàn" w:date="2024-11-29T22:00:00Z">
        <w:r w:rsidRPr="00373B38">
          <w:rPr>
            <w:rFonts w:ascii="Times New Roman" w:hAnsi="Times New Roman"/>
            <w:noProof/>
          </w:rPr>
          <w:drawing>
            <wp:inline distT="0" distB="0" distL="0" distR="0" wp14:anchorId="378910BD" wp14:editId="0493FFEE">
              <wp:extent cx="5760720" cy="26949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694940"/>
                      </a:xfrm>
                      <a:prstGeom prst="rect">
                        <a:avLst/>
                      </a:prstGeom>
                    </pic:spPr>
                  </pic:pic>
                </a:graphicData>
              </a:graphic>
            </wp:inline>
          </w:drawing>
        </w:r>
      </w:ins>
    </w:p>
    <w:p w14:paraId="13A2AC49" w14:textId="14B78E21" w:rsidR="003B7A64" w:rsidRDefault="003B7A64">
      <w:pPr>
        <w:pStyle w:val="Heading1"/>
        <w:ind w:left="1440" w:firstLine="720"/>
        <w:rPr>
          <w:ins w:id="5306" w:author="lợi đoàn" w:date="2024-11-30T00:00:00Z"/>
          <w:rFonts w:ascii="Times New Roman" w:hAnsi="Times New Roman"/>
          <w:i/>
          <w:iCs/>
          <w:color w:val="000000"/>
          <w:sz w:val="26"/>
          <w:szCs w:val="26"/>
        </w:rPr>
        <w:pPrChange w:id="5307" w:author="lợi đoàn" w:date="2024-11-30T02:12:00Z">
          <w:pPr>
            <w:spacing w:after="160" w:line="259" w:lineRule="auto"/>
            <w:ind w:firstLine="720"/>
          </w:pPr>
        </w:pPrChange>
      </w:pPr>
      <w:bookmarkStart w:id="5308" w:name="_Toc183825554"/>
      <w:ins w:id="5309" w:author="lợi đoàn" w:date="2024-11-30T00:00:00Z">
        <w:r w:rsidRPr="00453CEB">
          <w:rPr>
            <w:rFonts w:ascii="Times New Roman" w:hAnsi="Times New Roman"/>
            <w:i/>
            <w:iCs/>
            <w:color w:val="000000"/>
            <w:sz w:val="28"/>
            <w:szCs w:val="28"/>
          </w:rPr>
          <w:t xml:space="preserve">Hình </w:t>
        </w:r>
        <w:r>
          <w:rPr>
            <w:rFonts w:ascii="Times New Roman" w:hAnsi="Times New Roman"/>
            <w:i/>
            <w:iCs/>
            <w:color w:val="000000"/>
            <w:sz w:val="28"/>
            <w:szCs w:val="28"/>
          </w:rPr>
          <w:t>3</w:t>
        </w:r>
        <w:r w:rsidRPr="00453CEB">
          <w:rPr>
            <w:rFonts w:ascii="Times New Roman" w:hAnsi="Times New Roman"/>
            <w:i/>
            <w:iCs/>
            <w:color w:val="000000"/>
            <w:sz w:val="28"/>
            <w:szCs w:val="28"/>
          </w:rPr>
          <w:t>.1</w:t>
        </w:r>
      </w:ins>
      <w:ins w:id="5310" w:author="lợi đoàn" w:date="2024-11-30T02:05:00Z">
        <w:r w:rsidR="00890C18">
          <w:rPr>
            <w:rFonts w:ascii="Times New Roman" w:hAnsi="Times New Roman"/>
            <w:i/>
            <w:iCs/>
            <w:color w:val="000000"/>
            <w:sz w:val="28"/>
            <w:szCs w:val="28"/>
          </w:rPr>
          <w:t>8</w:t>
        </w:r>
      </w:ins>
      <w:ins w:id="5311" w:author="lợi đoàn" w:date="2024-11-30T00:00:00Z">
        <w:r w:rsidRPr="00453CEB">
          <w:rPr>
            <w:rFonts w:ascii="Times New Roman" w:hAnsi="Times New Roman"/>
            <w:i/>
            <w:iCs/>
            <w:color w:val="000000"/>
            <w:sz w:val="28"/>
            <w:szCs w:val="28"/>
          </w:rPr>
          <w:t xml:space="preserve">. </w:t>
        </w:r>
        <w:r w:rsidRPr="00453CEB">
          <w:rPr>
            <w:rFonts w:ascii="Times New Roman" w:hAnsi="Times New Roman"/>
            <w:i/>
            <w:iCs/>
            <w:color w:val="000000"/>
            <w:sz w:val="26"/>
            <w:szCs w:val="26"/>
          </w:rPr>
          <w:t xml:space="preserve">Giao diện trang đăng </w:t>
        </w:r>
        <w:r>
          <w:rPr>
            <w:rFonts w:ascii="Times New Roman" w:hAnsi="Times New Roman"/>
            <w:i/>
            <w:iCs/>
            <w:color w:val="000000"/>
            <w:sz w:val="26"/>
            <w:szCs w:val="26"/>
          </w:rPr>
          <w:t>ký</w:t>
        </w:r>
        <w:bookmarkEnd w:id="5308"/>
      </w:ins>
    </w:p>
    <w:p w14:paraId="0727F79D" w14:textId="7E55C90B" w:rsidR="004E25B8" w:rsidRPr="00453CEB" w:rsidRDefault="004E25B8" w:rsidP="004E25B8">
      <w:pPr>
        <w:pStyle w:val="Heading4"/>
        <w:ind w:left="567"/>
        <w:rPr>
          <w:ins w:id="5312" w:author="lợi đoàn" w:date="2024-11-30T00:09:00Z"/>
          <w:rFonts w:ascii="Times New Roman" w:hAnsi="Times New Roman" w:cs="Times New Roman"/>
          <w:b/>
          <w:bCs/>
          <w:i w:val="0"/>
          <w:iCs w:val="0"/>
          <w:color w:val="000000" w:themeColor="text1"/>
          <w:sz w:val="22"/>
          <w:szCs w:val="22"/>
        </w:rPr>
      </w:pPr>
      <w:ins w:id="5313" w:author="lợi đoàn" w:date="2024-11-30T00:09:00Z">
        <w:r w:rsidRPr="00453CEB">
          <w:rPr>
            <w:rFonts w:ascii="Times New Roman" w:hAnsi="Times New Roman" w:cs="Times New Roman"/>
            <w:b/>
            <w:bCs/>
            <w:i w:val="0"/>
            <w:iCs w:val="0"/>
            <w:color w:val="000000" w:themeColor="text1"/>
            <w:sz w:val="22"/>
            <w:szCs w:val="22"/>
          </w:rPr>
          <w:t>3.5.1.</w:t>
        </w:r>
      </w:ins>
      <w:ins w:id="5314" w:author="lợi đoàn" w:date="2024-11-30T00:14:00Z">
        <w:r w:rsidR="00557FF9">
          <w:rPr>
            <w:rFonts w:ascii="Times New Roman" w:hAnsi="Times New Roman" w:cs="Times New Roman"/>
            <w:b/>
            <w:bCs/>
            <w:i w:val="0"/>
            <w:iCs w:val="0"/>
            <w:color w:val="000000" w:themeColor="text1"/>
            <w:sz w:val="22"/>
            <w:szCs w:val="22"/>
          </w:rPr>
          <w:t>4</w:t>
        </w:r>
      </w:ins>
      <w:ins w:id="5315" w:author="lợi đoàn" w:date="2024-11-30T00:09:00Z">
        <w:r w:rsidRPr="00453CEB">
          <w:rPr>
            <w:rFonts w:ascii="Times New Roman" w:hAnsi="Times New Roman" w:cs="Times New Roman"/>
            <w:b/>
            <w:bCs/>
            <w:i w:val="0"/>
            <w:iCs w:val="0"/>
            <w:color w:val="000000" w:themeColor="text1"/>
            <w:sz w:val="22"/>
            <w:szCs w:val="22"/>
          </w:rPr>
          <w:t xml:space="preserve"> Giao diện trang </w:t>
        </w:r>
      </w:ins>
      <w:ins w:id="5316" w:author="lợi đoàn" w:date="2024-11-30T00:13:00Z">
        <w:r w:rsidR="009B72C6">
          <w:rPr>
            <w:rFonts w:ascii="Times New Roman" w:hAnsi="Times New Roman" w:cs="Times New Roman"/>
            <w:b/>
            <w:bCs/>
            <w:i w:val="0"/>
            <w:iCs w:val="0"/>
            <w:color w:val="000000" w:themeColor="text1"/>
            <w:sz w:val="22"/>
            <w:szCs w:val="22"/>
          </w:rPr>
          <w:t>chủ</w:t>
        </w:r>
      </w:ins>
    </w:p>
    <w:p w14:paraId="5A413BDE" w14:textId="4B3EBBC7" w:rsidR="003B7A64" w:rsidRDefault="00CF78D0">
      <w:pPr>
        <w:pStyle w:val="ListParagraph"/>
        <w:rPr>
          <w:ins w:id="5317" w:author="lợi đoàn" w:date="2024-11-29T22:02:00Z"/>
        </w:rPr>
        <w:pPrChange w:id="5318" w:author="lợi đoàn" w:date="2024-11-30T00:16:00Z">
          <w:pPr>
            <w:spacing w:after="160" w:line="259" w:lineRule="auto"/>
          </w:pPr>
        </w:pPrChange>
      </w:pPr>
      <w:ins w:id="5319" w:author="lợi đoàn" w:date="2024-11-30T00:00:00Z">
        <w:r>
          <w:rPr>
            <w:rStyle w:val="fontstyle01"/>
          </w:rPr>
          <w:t xml:space="preserve">Sau khi người dùng </w:t>
        </w:r>
      </w:ins>
      <w:ins w:id="5320" w:author="lợi đoàn" w:date="2024-11-30T00:01:00Z">
        <w:r w:rsidR="006D2C04">
          <w:rPr>
            <w:rStyle w:val="fontstyle01"/>
          </w:rPr>
          <w:t>đăng nhập thành công</w:t>
        </w:r>
      </w:ins>
      <w:ins w:id="5321" w:author="lợi đoàn" w:date="2024-11-30T00:00:00Z">
        <w:r w:rsidRPr="00453CEB">
          <w:rPr>
            <w:rStyle w:val="fontstyle01"/>
          </w:rPr>
          <w:t xml:space="preserve">. Giao diện trang </w:t>
        </w:r>
      </w:ins>
      <w:ins w:id="5322" w:author="lợi đoàn" w:date="2024-11-30T00:01:00Z">
        <w:r w:rsidR="006D2C04">
          <w:rPr>
            <w:rStyle w:val="fontstyle01"/>
          </w:rPr>
          <w:t xml:space="preserve">chủ </w:t>
        </w:r>
      </w:ins>
      <w:ins w:id="5323" w:author="lợi đoàn" w:date="2024-11-30T00:20:00Z">
        <w:r w:rsidR="00317FEA">
          <w:rPr>
            <w:rStyle w:val="fontstyle01"/>
          </w:rPr>
          <w:t>bệnh nhân</w:t>
        </w:r>
      </w:ins>
      <w:ins w:id="5324" w:author="lợi đoàn" w:date="2024-11-30T00:00:00Z">
        <w:r w:rsidRPr="00453CEB">
          <w:rPr>
            <w:rStyle w:val="fontstyle01"/>
          </w:rPr>
          <w:t xml:space="preserve"> như Hình 3.1</w:t>
        </w:r>
      </w:ins>
      <w:ins w:id="5325" w:author="lợi đoàn" w:date="2024-11-30T02:05:00Z">
        <w:r w:rsidR="00890C18">
          <w:rPr>
            <w:rStyle w:val="fontstyle01"/>
          </w:rPr>
          <w:t>9</w:t>
        </w:r>
      </w:ins>
    </w:p>
    <w:p w14:paraId="30B8AED1" w14:textId="2E93E960" w:rsidR="006D7B6F" w:rsidRDefault="00C60C29">
      <w:pPr>
        <w:spacing w:after="160" w:line="259" w:lineRule="auto"/>
        <w:rPr>
          <w:ins w:id="5326" w:author="lợi đoàn" w:date="2024-11-30T00:01:00Z"/>
          <w:rFonts w:ascii="Times New Roman" w:hAnsi="Times New Roman"/>
        </w:rPr>
      </w:pPr>
      <w:ins w:id="5327" w:author="lợi đoàn" w:date="2024-11-29T22:02:00Z">
        <w:r w:rsidRPr="00C60C29">
          <w:rPr>
            <w:rFonts w:ascii="Times New Roman" w:hAnsi="Times New Roman"/>
            <w:noProof/>
          </w:rPr>
          <w:drawing>
            <wp:inline distT="0" distB="0" distL="0" distR="0" wp14:anchorId="7B6CE48F" wp14:editId="69492E45">
              <wp:extent cx="5760720" cy="26911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691130"/>
                      </a:xfrm>
                      <a:prstGeom prst="rect">
                        <a:avLst/>
                      </a:prstGeom>
                    </pic:spPr>
                  </pic:pic>
                </a:graphicData>
              </a:graphic>
            </wp:inline>
          </w:drawing>
        </w:r>
      </w:ins>
    </w:p>
    <w:p w14:paraId="5F4839B2" w14:textId="3A13A5E2" w:rsidR="006D2C04" w:rsidRDefault="006D2C04">
      <w:pPr>
        <w:pStyle w:val="Heading1"/>
        <w:ind w:left="1440" w:firstLine="720"/>
        <w:rPr>
          <w:ins w:id="5328" w:author="lợi đoàn" w:date="2024-11-30T00:01:00Z"/>
          <w:rFonts w:ascii="Times New Roman" w:hAnsi="Times New Roman"/>
          <w:i/>
          <w:iCs/>
          <w:color w:val="000000"/>
          <w:sz w:val="26"/>
          <w:szCs w:val="26"/>
        </w:rPr>
        <w:pPrChange w:id="5329" w:author="lợi đoàn" w:date="2024-11-30T02:12:00Z">
          <w:pPr>
            <w:spacing w:after="160" w:line="259" w:lineRule="auto"/>
            <w:ind w:firstLine="720"/>
          </w:pPr>
        </w:pPrChange>
      </w:pPr>
      <w:bookmarkStart w:id="5330" w:name="_Toc183825555"/>
      <w:ins w:id="5331" w:author="lợi đoàn" w:date="2024-11-30T00:01:00Z">
        <w:r w:rsidRPr="00453CEB">
          <w:rPr>
            <w:rFonts w:ascii="Times New Roman" w:hAnsi="Times New Roman"/>
            <w:i/>
            <w:iCs/>
            <w:color w:val="000000"/>
            <w:sz w:val="28"/>
            <w:szCs w:val="28"/>
          </w:rPr>
          <w:t xml:space="preserve">Hình </w:t>
        </w:r>
        <w:r>
          <w:rPr>
            <w:rFonts w:ascii="Times New Roman" w:hAnsi="Times New Roman"/>
            <w:i/>
            <w:iCs/>
            <w:color w:val="000000"/>
            <w:sz w:val="28"/>
            <w:szCs w:val="28"/>
          </w:rPr>
          <w:t>3</w:t>
        </w:r>
        <w:r w:rsidRPr="00453CEB">
          <w:rPr>
            <w:rFonts w:ascii="Times New Roman" w:hAnsi="Times New Roman"/>
            <w:i/>
            <w:iCs/>
            <w:color w:val="000000"/>
            <w:sz w:val="28"/>
            <w:szCs w:val="28"/>
          </w:rPr>
          <w:t>.1</w:t>
        </w:r>
      </w:ins>
      <w:ins w:id="5332" w:author="lợi đoàn" w:date="2024-11-30T02:05:00Z">
        <w:r w:rsidR="00890C18">
          <w:rPr>
            <w:rFonts w:ascii="Times New Roman" w:hAnsi="Times New Roman"/>
            <w:i/>
            <w:iCs/>
            <w:color w:val="000000"/>
            <w:sz w:val="28"/>
            <w:szCs w:val="28"/>
          </w:rPr>
          <w:t>9</w:t>
        </w:r>
      </w:ins>
      <w:ins w:id="5333" w:author="lợi đoàn" w:date="2024-11-30T00:01:00Z">
        <w:r w:rsidRPr="00453CEB">
          <w:rPr>
            <w:rFonts w:ascii="Times New Roman" w:hAnsi="Times New Roman"/>
            <w:i/>
            <w:iCs/>
            <w:color w:val="000000"/>
            <w:sz w:val="28"/>
            <w:szCs w:val="28"/>
          </w:rPr>
          <w:t xml:space="preserve">. </w:t>
        </w:r>
        <w:r w:rsidRPr="00453CEB">
          <w:rPr>
            <w:rFonts w:ascii="Times New Roman" w:hAnsi="Times New Roman"/>
            <w:i/>
            <w:iCs/>
            <w:color w:val="000000"/>
            <w:sz w:val="26"/>
            <w:szCs w:val="26"/>
          </w:rPr>
          <w:t xml:space="preserve">Giao diện trang </w:t>
        </w:r>
        <w:r>
          <w:rPr>
            <w:rFonts w:ascii="Times New Roman" w:hAnsi="Times New Roman"/>
            <w:i/>
            <w:iCs/>
            <w:color w:val="000000"/>
            <w:sz w:val="26"/>
            <w:szCs w:val="26"/>
          </w:rPr>
          <w:t xml:space="preserve">chủ </w:t>
        </w:r>
      </w:ins>
      <w:ins w:id="5334" w:author="lợi đoàn" w:date="2024-11-30T00:20:00Z">
        <w:r w:rsidR="00317FEA">
          <w:rPr>
            <w:rFonts w:ascii="Times New Roman" w:hAnsi="Times New Roman"/>
            <w:i/>
            <w:iCs/>
            <w:color w:val="000000"/>
            <w:sz w:val="26"/>
            <w:szCs w:val="26"/>
          </w:rPr>
          <w:t>bệnh nhân</w:t>
        </w:r>
      </w:ins>
      <w:bookmarkEnd w:id="5330"/>
    </w:p>
    <w:p w14:paraId="519E1D1A" w14:textId="4858AA1B" w:rsidR="00557FF9" w:rsidRPr="00453CEB" w:rsidRDefault="00557FF9" w:rsidP="00557FF9">
      <w:pPr>
        <w:pStyle w:val="Heading4"/>
        <w:ind w:left="567"/>
        <w:rPr>
          <w:ins w:id="5335" w:author="lợi đoàn" w:date="2024-11-30T00:14:00Z"/>
          <w:rFonts w:ascii="Times New Roman" w:hAnsi="Times New Roman" w:cs="Times New Roman"/>
          <w:b/>
          <w:bCs/>
          <w:i w:val="0"/>
          <w:iCs w:val="0"/>
          <w:color w:val="000000" w:themeColor="text1"/>
          <w:sz w:val="22"/>
          <w:szCs w:val="22"/>
        </w:rPr>
      </w:pPr>
      <w:ins w:id="5336" w:author="lợi đoàn" w:date="2024-11-30T00:14:00Z">
        <w:r w:rsidRPr="00453CEB">
          <w:rPr>
            <w:rFonts w:ascii="Times New Roman" w:hAnsi="Times New Roman" w:cs="Times New Roman"/>
            <w:b/>
            <w:bCs/>
            <w:i w:val="0"/>
            <w:iCs w:val="0"/>
            <w:color w:val="000000" w:themeColor="text1"/>
            <w:sz w:val="22"/>
            <w:szCs w:val="22"/>
          </w:rPr>
          <w:t>3.5.1.</w:t>
        </w:r>
      </w:ins>
      <w:ins w:id="5337" w:author="lợi đoàn" w:date="2024-11-30T00:17:00Z">
        <w:r w:rsidR="000655B5">
          <w:rPr>
            <w:rFonts w:ascii="Times New Roman" w:hAnsi="Times New Roman" w:cs="Times New Roman"/>
            <w:b/>
            <w:bCs/>
            <w:i w:val="0"/>
            <w:iCs w:val="0"/>
            <w:color w:val="000000" w:themeColor="text1"/>
            <w:sz w:val="22"/>
            <w:szCs w:val="22"/>
          </w:rPr>
          <w:t>5</w:t>
        </w:r>
      </w:ins>
      <w:ins w:id="5338" w:author="lợi đoàn" w:date="2024-11-30T00:14:00Z">
        <w:r w:rsidRPr="00453CEB">
          <w:rPr>
            <w:rFonts w:ascii="Times New Roman" w:hAnsi="Times New Roman" w:cs="Times New Roman"/>
            <w:b/>
            <w:bCs/>
            <w:i w:val="0"/>
            <w:iCs w:val="0"/>
            <w:color w:val="000000" w:themeColor="text1"/>
            <w:sz w:val="22"/>
            <w:szCs w:val="22"/>
          </w:rPr>
          <w:t xml:space="preserve"> Giao diện trang </w:t>
        </w:r>
        <w:r>
          <w:rPr>
            <w:rFonts w:ascii="Times New Roman" w:hAnsi="Times New Roman" w:cs="Times New Roman"/>
            <w:b/>
            <w:bCs/>
            <w:i w:val="0"/>
            <w:iCs w:val="0"/>
            <w:color w:val="000000" w:themeColor="text1"/>
            <w:sz w:val="22"/>
            <w:szCs w:val="22"/>
          </w:rPr>
          <w:t>đặt lịch</w:t>
        </w:r>
      </w:ins>
    </w:p>
    <w:p w14:paraId="0E0E8D1D" w14:textId="046C7AB8" w:rsidR="006D2C04" w:rsidRDefault="00323E80">
      <w:pPr>
        <w:pStyle w:val="ListParagraph"/>
        <w:rPr>
          <w:ins w:id="5339" w:author="lợi đoàn" w:date="2024-11-29T22:03:00Z"/>
        </w:rPr>
        <w:pPrChange w:id="5340" w:author="lợi đoàn" w:date="2024-11-30T00:16:00Z">
          <w:pPr>
            <w:spacing w:after="160" w:line="259" w:lineRule="auto"/>
          </w:pPr>
        </w:pPrChange>
      </w:pPr>
      <w:ins w:id="5341" w:author="lợi đoàn" w:date="2024-11-30T00:15:00Z">
        <w:r>
          <w:rPr>
            <w:rStyle w:val="fontstyle01"/>
          </w:rPr>
          <w:t>Người dùng chọn vào chức năng</w:t>
        </w:r>
        <w:r w:rsidR="00492887">
          <w:rPr>
            <w:rStyle w:val="fontstyle01"/>
          </w:rPr>
          <w:t xml:space="preserve"> đặt lịch khám</w:t>
        </w:r>
      </w:ins>
      <w:ins w:id="5342" w:author="lợi đoàn" w:date="2024-11-30T00:02:00Z">
        <w:r w:rsidR="00212C08" w:rsidRPr="00453CEB">
          <w:rPr>
            <w:rStyle w:val="fontstyle01"/>
          </w:rPr>
          <w:t xml:space="preserve">. Giao diện trang </w:t>
        </w:r>
      </w:ins>
      <w:ins w:id="5343" w:author="lợi đoàn" w:date="2024-11-30T00:15:00Z">
        <w:r w:rsidR="00492887">
          <w:rPr>
            <w:rStyle w:val="fontstyle01"/>
          </w:rPr>
          <w:t>đặt l</w:t>
        </w:r>
      </w:ins>
      <w:ins w:id="5344" w:author="lợi đoàn" w:date="2024-11-30T00:16:00Z">
        <w:r w:rsidR="00492887">
          <w:rPr>
            <w:rStyle w:val="fontstyle01"/>
          </w:rPr>
          <w:t>ịch khám</w:t>
        </w:r>
      </w:ins>
      <w:ins w:id="5345" w:author="lợi đoàn" w:date="2024-11-30T00:02:00Z">
        <w:r w:rsidR="00212C08">
          <w:rPr>
            <w:rStyle w:val="fontstyle01"/>
          </w:rPr>
          <w:t xml:space="preserve"> </w:t>
        </w:r>
      </w:ins>
      <w:ins w:id="5346" w:author="lợi đoàn" w:date="2024-11-30T00:16:00Z">
        <w:r w:rsidR="00492887">
          <w:rPr>
            <w:rStyle w:val="fontstyle01"/>
          </w:rPr>
          <w:t>bệnh nhân</w:t>
        </w:r>
      </w:ins>
      <w:ins w:id="5347" w:author="lợi đoàn" w:date="2024-11-30T00:02:00Z">
        <w:r w:rsidR="00212C08" w:rsidRPr="00453CEB">
          <w:rPr>
            <w:rStyle w:val="fontstyle01"/>
          </w:rPr>
          <w:t xml:space="preserve"> như Hình 3.</w:t>
        </w:r>
      </w:ins>
      <w:ins w:id="5348" w:author="lợi đoàn" w:date="2024-11-30T02:05:00Z">
        <w:r w:rsidR="00890C18">
          <w:rPr>
            <w:rStyle w:val="fontstyle01"/>
          </w:rPr>
          <w:t>20</w:t>
        </w:r>
      </w:ins>
    </w:p>
    <w:p w14:paraId="30CDD958" w14:textId="2B14E76D" w:rsidR="00DE6311" w:rsidRDefault="00DE6311">
      <w:pPr>
        <w:spacing w:after="160" w:line="259" w:lineRule="auto"/>
        <w:rPr>
          <w:ins w:id="5349" w:author="lợi đoàn" w:date="2024-11-30T00:16:00Z"/>
          <w:rFonts w:ascii="Times New Roman" w:hAnsi="Times New Roman"/>
        </w:rPr>
      </w:pPr>
      <w:ins w:id="5350" w:author="lợi đoàn" w:date="2024-11-29T22:03:00Z">
        <w:r w:rsidRPr="00DE6311">
          <w:rPr>
            <w:rFonts w:ascii="Times New Roman" w:hAnsi="Times New Roman"/>
            <w:noProof/>
          </w:rPr>
          <w:lastRenderedPageBreak/>
          <w:drawing>
            <wp:inline distT="0" distB="0" distL="0" distR="0" wp14:anchorId="5BFF1C89" wp14:editId="1ED38278">
              <wp:extent cx="5760720" cy="2654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654935"/>
                      </a:xfrm>
                      <a:prstGeom prst="rect">
                        <a:avLst/>
                      </a:prstGeom>
                    </pic:spPr>
                  </pic:pic>
                </a:graphicData>
              </a:graphic>
            </wp:inline>
          </w:drawing>
        </w:r>
      </w:ins>
    </w:p>
    <w:p w14:paraId="5D871E8B" w14:textId="4E9139A2" w:rsidR="00347045" w:rsidRDefault="00347045">
      <w:pPr>
        <w:pStyle w:val="Heading1"/>
        <w:ind w:left="1440" w:firstLine="720"/>
        <w:rPr>
          <w:ins w:id="5351" w:author="lợi đoàn" w:date="2024-11-30T00:18:00Z"/>
          <w:rFonts w:ascii="Times New Roman" w:hAnsi="Times New Roman"/>
          <w:i/>
          <w:iCs/>
          <w:color w:val="000000"/>
          <w:sz w:val="26"/>
          <w:szCs w:val="26"/>
        </w:rPr>
        <w:pPrChange w:id="5352" w:author="lợi đoàn" w:date="2024-11-30T02:12:00Z">
          <w:pPr>
            <w:spacing w:after="160" w:line="259" w:lineRule="auto"/>
            <w:ind w:firstLine="720"/>
          </w:pPr>
        </w:pPrChange>
      </w:pPr>
      <w:bookmarkStart w:id="5353" w:name="_Toc183825556"/>
      <w:ins w:id="5354" w:author="lợi đoàn" w:date="2024-11-30T00:16:00Z">
        <w:r w:rsidRPr="00453CEB">
          <w:rPr>
            <w:rFonts w:ascii="Times New Roman" w:hAnsi="Times New Roman"/>
            <w:i/>
            <w:iCs/>
            <w:color w:val="000000"/>
            <w:sz w:val="28"/>
            <w:szCs w:val="28"/>
          </w:rPr>
          <w:t xml:space="preserve">Hình </w:t>
        </w:r>
        <w:r>
          <w:rPr>
            <w:rFonts w:ascii="Times New Roman" w:hAnsi="Times New Roman"/>
            <w:i/>
            <w:iCs/>
            <w:color w:val="000000"/>
            <w:sz w:val="28"/>
            <w:szCs w:val="28"/>
          </w:rPr>
          <w:t>3</w:t>
        </w:r>
        <w:r w:rsidRPr="00453CEB">
          <w:rPr>
            <w:rFonts w:ascii="Times New Roman" w:hAnsi="Times New Roman"/>
            <w:i/>
            <w:iCs/>
            <w:color w:val="000000"/>
            <w:sz w:val="28"/>
            <w:szCs w:val="28"/>
          </w:rPr>
          <w:t>.</w:t>
        </w:r>
      </w:ins>
      <w:ins w:id="5355" w:author="lợi đoàn" w:date="2024-11-30T02:05:00Z">
        <w:r w:rsidR="00890C18">
          <w:rPr>
            <w:rFonts w:ascii="Times New Roman" w:hAnsi="Times New Roman"/>
            <w:i/>
            <w:iCs/>
            <w:color w:val="000000"/>
            <w:sz w:val="28"/>
            <w:szCs w:val="28"/>
          </w:rPr>
          <w:t>20</w:t>
        </w:r>
      </w:ins>
      <w:ins w:id="5356" w:author="lợi đoàn" w:date="2024-11-30T00:16:00Z">
        <w:r w:rsidRPr="00453CEB">
          <w:rPr>
            <w:rFonts w:ascii="Times New Roman" w:hAnsi="Times New Roman"/>
            <w:i/>
            <w:iCs/>
            <w:color w:val="000000"/>
            <w:sz w:val="28"/>
            <w:szCs w:val="28"/>
          </w:rPr>
          <w:t xml:space="preserve">. </w:t>
        </w:r>
        <w:r w:rsidRPr="00453CEB">
          <w:rPr>
            <w:rFonts w:ascii="Times New Roman" w:hAnsi="Times New Roman"/>
            <w:i/>
            <w:iCs/>
            <w:color w:val="000000"/>
            <w:sz w:val="26"/>
            <w:szCs w:val="26"/>
          </w:rPr>
          <w:t xml:space="preserve">Giao diện trang </w:t>
        </w:r>
        <w:r>
          <w:rPr>
            <w:rFonts w:ascii="Times New Roman" w:hAnsi="Times New Roman"/>
            <w:i/>
            <w:iCs/>
            <w:color w:val="000000"/>
            <w:sz w:val="26"/>
            <w:szCs w:val="26"/>
          </w:rPr>
          <w:t>đặt lịch khám</w:t>
        </w:r>
      </w:ins>
      <w:ins w:id="5357" w:author="lợi đoàn" w:date="2024-11-30T00:20:00Z">
        <w:r w:rsidR="00317FEA">
          <w:rPr>
            <w:rFonts w:ascii="Times New Roman" w:hAnsi="Times New Roman"/>
            <w:i/>
            <w:iCs/>
            <w:color w:val="000000"/>
            <w:sz w:val="26"/>
            <w:szCs w:val="26"/>
          </w:rPr>
          <w:t xml:space="preserve"> bệnh nhân</w:t>
        </w:r>
      </w:ins>
      <w:bookmarkEnd w:id="5353"/>
    </w:p>
    <w:p w14:paraId="3779D387" w14:textId="448DC84C" w:rsidR="000655B5" w:rsidRPr="00453CEB" w:rsidRDefault="000655B5" w:rsidP="000655B5">
      <w:pPr>
        <w:pStyle w:val="Heading4"/>
        <w:ind w:left="567"/>
        <w:rPr>
          <w:ins w:id="5358" w:author="lợi đoàn" w:date="2024-11-30T00:18:00Z"/>
          <w:rFonts w:ascii="Times New Roman" w:hAnsi="Times New Roman" w:cs="Times New Roman"/>
          <w:b/>
          <w:bCs/>
          <w:i w:val="0"/>
          <w:iCs w:val="0"/>
          <w:color w:val="000000" w:themeColor="text1"/>
          <w:sz w:val="22"/>
          <w:szCs w:val="22"/>
        </w:rPr>
      </w:pPr>
      <w:ins w:id="5359" w:author="lợi đoàn" w:date="2024-11-30T00:18:00Z">
        <w:r w:rsidRPr="00453CEB">
          <w:rPr>
            <w:rFonts w:ascii="Times New Roman" w:hAnsi="Times New Roman" w:cs="Times New Roman"/>
            <w:b/>
            <w:bCs/>
            <w:i w:val="0"/>
            <w:iCs w:val="0"/>
            <w:color w:val="000000" w:themeColor="text1"/>
            <w:sz w:val="22"/>
            <w:szCs w:val="22"/>
          </w:rPr>
          <w:t>3.5.1.</w:t>
        </w:r>
      </w:ins>
      <w:ins w:id="5360" w:author="lợi đoàn" w:date="2024-11-30T00:25:00Z">
        <w:r w:rsidR="00A473D1">
          <w:rPr>
            <w:rFonts w:ascii="Times New Roman" w:hAnsi="Times New Roman" w:cs="Times New Roman"/>
            <w:b/>
            <w:bCs/>
            <w:i w:val="0"/>
            <w:iCs w:val="0"/>
            <w:color w:val="000000" w:themeColor="text1"/>
            <w:sz w:val="22"/>
            <w:szCs w:val="22"/>
          </w:rPr>
          <w:t>6</w:t>
        </w:r>
      </w:ins>
      <w:ins w:id="5361" w:author="lợi đoàn" w:date="2024-11-30T00:18:00Z">
        <w:r w:rsidRPr="00453CEB">
          <w:rPr>
            <w:rFonts w:ascii="Times New Roman" w:hAnsi="Times New Roman" w:cs="Times New Roman"/>
            <w:b/>
            <w:bCs/>
            <w:i w:val="0"/>
            <w:iCs w:val="0"/>
            <w:color w:val="000000" w:themeColor="text1"/>
            <w:sz w:val="22"/>
            <w:szCs w:val="22"/>
          </w:rPr>
          <w:t xml:space="preserve"> Giao diện trang </w:t>
        </w:r>
        <w:r w:rsidR="00E31103">
          <w:rPr>
            <w:rFonts w:ascii="Times New Roman" w:hAnsi="Times New Roman" w:cs="Times New Roman"/>
            <w:b/>
            <w:bCs/>
            <w:i w:val="0"/>
            <w:iCs w:val="0"/>
            <w:color w:val="000000" w:themeColor="text1"/>
            <w:sz w:val="22"/>
            <w:szCs w:val="22"/>
          </w:rPr>
          <w:t>xem lịch khám</w:t>
        </w:r>
      </w:ins>
    </w:p>
    <w:p w14:paraId="307D99EE" w14:textId="167C0526" w:rsidR="00347045" w:rsidRDefault="000655B5">
      <w:pPr>
        <w:pStyle w:val="ListParagraph"/>
        <w:rPr>
          <w:ins w:id="5362" w:author="lợi đoàn" w:date="2024-11-29T22:03:00Z"/>
        </w:rPr>
        <w:pPrChange w:id="5363" w:author="lợi đoàn" w:date="2024-11-30T00:18:00Z">
          <w:pPr>
            <w:spacing w:after="160" w:line="259" w:lineRule="auto"/>
          </w:pPr>
        </w:pPrChange>
      </w:pPr>
      <w:ins w:id="5364" w:author="lợi đoàn" w:date="2024-11-30T00:18:00Z">
        <w:r>
          <w:rPr>
            <w:rStyle w:val="fontstyle01"/>
          </w:rPr>
          <w:t xml:space="preserve">Người dùng chọn vào chức năng </w:t>
        </w:r>
        <w:r w:rsidR="00E31103">
          <w:rPr>
            <w:rStyle w:val="fontstyle01"/>
          </w:rPr>
          <w:t>xem</w:t>
        </w:r>
        <w:r>
          <w:rPr>
            <w:rStyle w:val="fontstyle01"/>
          </w:rPr>
          <w:t xml:space="preserve"> lịch khám</w:t>
        </w:r>
        <w:r w:rsidRPr="00453CEB">
          <w:rPr>
            <w:rStyle w:val="fontstyle01"/>
          </w:rPr>
          <w:t xml:space="preserve">. Giao diện trang </w:t>
        </w:r>
        <w:r w:rsidR="00317FEA">
          <w:rPr>
            <w:rStyle w:val="fontstyle01"/>
          </w:rPr>
          <w:t>xem</w:t>
        </w:r>
        <w:r>
          <w:rPr>
            <w:rStyle w:val="fontstyle01"/>
          </w:rPr>
          <w:t xml:space="preserve"> lịch khám bệnh nhân</w:t>
        </w:r>
        <w:r w:rsidRPr="00453CEB">
          <w:rPr>
            <w:rStyle w:val="fontstyle01"/>
          </w:rPr>
          <w:t xml:space="preserve"> như Hình 3.</w:t>
        </w:r>
      </w:ins>
      <w:ins w:id="5365" w:author="lợi đoàn" w:date="2024-11-30T00:19:00Z">
        <w:r w:rsidR="00317FEA">
          <w:rPr>
            <w:rStyle w:val="fontstyle01"/>
          </w:rPr>
          <w:t>2</w:t>
        </w:r>
      </w:ins>
      <w:ins w:id="5366" w:author="lợi đoàn" w:date="2024-11-30T02:05:00Z">
        <w:r w:rsidR="00890C18">
          <w:rPr>
            <w:rStyle w:val="fontstyle01"/>
          </w:rPr>
          <w:t>1</w:t>
        </w:r>
      </w:ins>
    </w:p>
    <w:p w14:paraId="5FACA182" w14:textId="1F99EBAB" w:rsidR="00DE6311" w:rsidRDefault="00DE6311">
      <w:pPr>
        <w:spacing w:after="160" w:line="259" w:lineRule="auto"/>
        <w:rPr>
          <w:ins w:id="5367" w:author="lợi đoàn" w:date="2024-11-29T22:03:00Z"/>
          <w:rFonts w:ascii="Times New Roman" w:hAnsi="Times New Roman"/>
        </w:rPr>
      </w:pPr>
      <w:ins w:id="5368" w:author="lợi đoàn" w:date="2024-11-29T22:03:00Z">
        <w:r w:rsidRPr="00DE6311">
          <w:rPr>
            <w:rFonts w:ascii="Times New Roman" w:hAnsi="Times New Roman"/>
            <w:noProof/>
          </w:rPr>
          <w:drawing>
            <wp:inline distT="0" distB="0" distL="0" distR="0" wp14:anchorId="6EF2D24A" wp14:editId="3400D375">
              <wp:extent cx="5760720" cy="26009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600960"/>
                      </a:xfrm>
                      <a:prstGeom prst="rect">
                        <a:avLst/>
                      </a:prstGeom>
                    </pic:spPr>
                  </pic:pic>
                </a:graphicData>
              </a:graphic>
            </wp:inline>
          </w:drawing>
        </w:r>
      </w:ins>
    </w:p>
    <w:p w14:paraId="74B6FBDD" w14:textId="05B3121D" w:rsidR="00317FEA" w:rsidRDefault="00317FEA">
      <w:pPr>
        <w:pStyle w:val="Heading1"/>
        <w:ind w:left="1440" w:firstLine="720"/>
        <w:rPr>
          <w:ins w:id="5369" w:author="lợi đoàn" w:date="2024-11-30T00:19:00Z"/>
          <w:rFonts w:ascii="Times New Roman" w:hAnsi="Times New Roman"/>
          <w:i/>
          <w:iCs/>
          <w:color w:val="000000"/>
          <w:sz w:val="26"/>
          <w:szCs w:val="26"/>
        </w:rPr>
        <w:pPrChange w:id="5370" w:author="lợi đoàn" w:date="2024-11-30T02:12:00Z">
          <w:pPr>
            <w:spacing w:after="160" w:line="259" w:lineRule="auto"/>
            <w:ind w:firstLine="720"/>
          </w:pPr>
        </w:pPrChange>
      </w:pPr>
      <w:bookmarkStart w:id="5371" w:name="_Toc183825557"/>
      <w:ins w:id="5372" w:author="lợi đoàn" w:date="2024-11-30T00:19:00Z">
        <w:r w:rsidRPr="00453CEB">
          <w:rPr>
            <w:rFonts w:ascii="Times New Roman" w:hAnsi="Times New Roman"/>
            <w:i/>
            <w:iCs/>
            <w:color w:val="000000"/>
            <w:sz w:val="28"/>
            <w:szCs w:val="28"/>
          </w:rPr>
          <w:t xml:space="preserve">Hình </w:t>
        </w:r>
        <w:r>
          <w:rPr>
            <w:rFonts w:ascii="Times New Roman" w:hAnsi="Times New Roman"/>
            <w:i/>
            <w:iCs/>
            <w:color w:val="000000"/>
            <w:sz w:val="28"/>
            <w:szCs w:val="28"/>
          </w:rPr>
          <w:t>3</w:t>
        </w:r>
        <w:r w:rsidRPr="00453CEB">
          <w:rPr>
            <w:rFonts w:ascii="Times New Roman" w:hAnsi="Times New Roman"/>
            <w:i/>
            <w:iCs/>
            <w:color w:val="000000"/>
            <w:sz w:val="28"/>
            <w:szCs w:val="28"/>
          </w:rPr>
          <w:t>.</w:t>
        </w:r>
        <w:r>
          <w:rPr>
            <w:rFonts w:ascii="Times New Roman" w:hAnsi="Times New Roman"/>
            <w:i/>
            <w:iCs/>
            <w:color w:val="000000"/>
            <w:sz w:val="28"/>
            <w:szCs w:val="28"/>
          </w:rPr>
          <w:t>2</w:t>
        </w:r>
      </w:ins>
      <w:ins w:id="5373" w:author="lợi đoàn" w:date="2024-11-30T02:05:00Z">
        <w:r w:rsidR="00890C18">
          <w:rPr>
            <w:rFonts w:ascii="Times New Roman" w:hAnsi="Times New Roman"/>
            <w:i/>
            <w:iCs/>
            <w:color w:val="000000"/>
            <w:sz w:val="28"/>
            <w:szCs w:val="28"/>
          </w:rPr>
          <w:t>1</w:t>
        </w:r>
      </w:ins>
      <w:ins w:id="5374" w:author="lợi đoàn" w:date="2024-11-30T00:19:00Z">
        <w:r w:rsidRPr="00453CEB">
          <w:rPr>
            <w:rFonts w:ascii="Times New Roman" w:hAnsi="Times New Roman"/>
            <w:i/>
            <w:iCs/>
            <w:color w:val="000000"/>
            <w:sz w:val="28"/>
            <w:szCs w:val="28"/>
          </w:rPr>
          <w:t xml:space="preserve">. </w:t>
        </w:r>
        <w:r w:rsidRPr="00453CEB">
          <w:rPr>
            <w:rFonts w:ascii="Times New Roman" w:hAnsi="Times New Roman"/>
            <w:i/>
            <w:iCs/>
            <w:color w:val="000000"/>
            <w:sz w:val="26"/>
            <w:szCs w:val="26"/>
          </w:rPr>
          <w:t xml:space="preserve">Giao diện trang </w:t>
        </w:r>
        <w:r>
          <w:rPr>
            <w:rFonts w:ascii="Times New Roman" w:hAnsi="Times New Roman"/>
            <w:i/>
            <w:iCs/>
            <w:color w:val="000000"/>
            <w:sz w:val="26"/>
            <w:szCs w:val="26"/>
          </w:rPr>
          <w:t>xem lịch khám</w:t>
        </w:r>
      </w:ins>
      <w:ins w:id="5375" w:author="lợi đoàn" w:date="2024-11-30T00:20:00Z">
        <w:r>
          <w:rPr>
            <w:rFonts w:ascii="Times New Roman" w:hAnsi="Times New Roman"/>
            <w:i/>
            <w:iCs/>
            <w:color w:val="000000"/>
            <w:sz w:val="26"/>
            <w:szCs w:val="26"/>
          </w:rPr>
          <w:t xml:space="preserve"> bệnh nhân</w:t>
        </w:r>
      </w:ins>
      <w:bookmarkEnd w:id="5371"/>
    </w:p>
    <w:p w14:paraId="72AC3279" w14:textId="42B24CEF" w:rsidR="00317FEA" w:rsidRPr="00453CEB" w:rsidRDefault="00317FEA" w:rsidP="00317FEA">
      <w:pPr>
        <w:pStyle w:val="Heading4"/>
        <w:ind w:left="567"/>
        <w:rPr>
          <w:ins w:id="5376" w:author="lợi đoàn" w:date="2024-11-30T00:19:00Z"/>
          <w:rFonts w:ascii="Times New Roman" w:hAnsi="Times New Roman" w:cs="Times New Roman"/>
          <w:b/>
          <w:bCs/>
          <w:i w:val="0"/>
          <w:iCs w:val="0"/>
          <w:color w:val="000000" w:themeColor="text1"/>
          <w:sz w:val="22"/>
          <w:szCs w:val="22"/>
        </w:rPr>
      </w:pPr>
      <w:ins w:id="5377" w:author="lợi đoàn" w:date="2024-11-30T00:19:00Z">
        <w:r w:rsidRPr="00453CEB">
          <w:rPr>
            <w:rFonts w:ascii="Times New Roman" w:hAnsi="Times New Roman" w:cs="Times New Roman"/>
            <w:b/>
            <w:bCs/>
            <w:i w:val="0"/>
            <w:iCs w:val="0"/>
            <w:color w:val="000000" w:themeColor="text1"/>
            <w:sz w:val="22"/>
            <w:szCs w:val="22"/>
          </w:rPr>
          <w:t>3.5.1.</w:t>
        </w:r>
      </w:ins>
      <w:ins w:id="5378" w:author="lợi đoàn" w:date="2024-11-30T00:25:00Z">
        <w:r w:rsidR="00A473D1">
          <w:rPr>
            <w:rFonts w:ascii="Times New Roman" w:hAnsi="Times New Roman" w:cs="Times New Roman"/>
            <w:b/>
            <w:bCs/>
            <w:i w:val="0"/>
            <w:iCs w:val="0"/>
            <w:color w:val="000000" w:themeColor="text1"/>
            <w:sz w:val="22"/>
            <w:szCs w:val="22"/>
          </w:rPr>
          <w:t>7</w:t>
        </w:r>
      </w:ins>
      <w:ins w:id="5379" w:author="lợi đoàn" w:date="2024-11-30T00:19:00Z">
        <w:r w:rsidRPr="00453CEB">
          <w:rPr>
            <w:rFonts w:ascii="Times New Roman" w:hAnsi="Times New Roman" w:cs="Times New Roman"/>
            <w:b/>
            <w:bCs/>
            <w:i w:val="0"/>
            <w:iCs w:val="0"/>
            <w:color w:val="000000" w:themeColor="text1"/>
            <w:sz w:val="22"/>
            <w:szCs w:val="22"/>
          </w:rPr>
          <w:t xml:space="preserve"> Giao diện trang </w:t>
        </w:r>
      </w:ins>
      <w:ins w:id="5380" w:author="lợi đoàn" w:date="2024-11-30T00:20:00Z">
        <w:r>
          <w:rPr>
            <w:rFonts w:ascii="Times New Roman" w:hAnsi="Times New Roman" w:cs="Times New Roman"/>
            <w:b/>
            <w:bCs/>
            <w:i w:val="0"/>
            <w:iCs w:val="0"/>
            <w:color w:val="000000" w:themeColor="text1"/>
            <w:sz w:val="22"/>
            <w:szCs w:val="22"/>
          </w:rPr>
          <w:t>thanh toán</w:t>
        </w:r>
      </w:ins>
    </w:p>
    <w:p w14:paraId="53194258" w14:textId="0896E35C" w:rsidR="00317FEA" w:rsidRDefault="00317FEA" w:rsidP="00317FEA">
      <w:pPr>
        <w:pStyle w:val="ListParagraph"/>
        <w:rPr>
          <w:ins w:id="5381" w:author="lợi đoàn" w:date="2024-11-30T00:19:00Z"/>
        </w:rPr>
      </w:pPr>
      <w:ins w:id="5382" w:author="lợi đoàn" w:date="2024-11-30T00:19:00Z">
        <w:r>
          <w:rPr>
            <w:rStyle w:val="fontstyle01"/>
          </w:rPr>
          <w:t xml:space="preserve">Người dùng chọn vào chức năng </w:t>
        </w:r>
      </w:ins>
      <w:ins w:id="5383" w:author="lợi đoàn" w:date="2024-11-30T00:20:00Z">
        <w:r>
          <w:rPr>
            <w:rStyle w:val="fontstyle01"/>
          </w:rPr>
          <w:t>thanh toán</w:t>
        </w:r>
      </w:ins>
      <w:ins w:id="5384" w:author="lợi đoàn" w:date="2024-11-30T00:21:00Z">
        <w:r>
          <w:rPr>
            <w:rStyle w:val="fontstyle01"/>
          </w:rPr>
          <w:t xml:space="preserve"> bệnh nhân</w:t>
        </w:r>
      </w:ins>
      <w:ins w:id="5385" w:author="lợi đoàn" w:date="2024-11-30T00:19:00Z">
        <w:r w:rsidRPr="00453CEB">
          <w:rPr>
            <w:rStyle w:val="fontstyle01"/>
          </w:rPr>
          <w:t xml:space="preserve">. Giao diện trang </w:t>
        </w:r>
      </w:ins>
      <w:ins w:id="5386" w:author="lợi đoàn" w:date="2024-11-30T00:21:00Z">
        <w:r>
          <w:rPr>
            <w:rStyle w:val="fontstyle01"/>
          </w:rPr>
          <w:t>thanh toán</w:t>
        </w:r>
      </w:ins>
      <w:ins w:id="5387" w:author="lợi đoàn" w:date="2024-11-30T00:19:00Z">
        <w:r>
          <w:rPr>
            <w:rStyle w:val="fontstyle01"/>
          </w:rPr>
          <w:t xml:space="preserve"> bệnh nhân</w:t>
        </w:r>
        <w:r w:rsidRPr="00453CEB">
          <w:rPr>
            <w:rStyle w:val="fontstyle01"/>
          </w:rPr>
          <w:t xml:space="preserve"> như Hình 3.</w:t>
        </w:r>
        <w:r>
          <w:rPr>
            <w:rStyle w:val="fontstyle01"/>
          </w:rPr>
          <w:t>2</w:t>
        </w:r>
      </w:ins>
      <w:ins w:id="5388" w:author="lợi đoàn" w:date="2024-11-30T02:05:00Z">
        <w:r w:rsidR="00890C18">
          <w:rPr>
            <w:rStyle w:val="fontstyle01"/>
          </w:rPr>
          <w:t>2</w:t>
        </w:r>
      </w:ins>
    </w:p>
    <w:p w14:paraId="51567218" w14:textId="77777777" w:rsidR="00DE6311" w:rsidRDefault="00DE6311">
      <w:pPr>
        <w:spacing w:after="160" w:line="259" w:lineRule="auto"/>
        <w:rPr>
          <w:ins w:id="5389" w:author="lợi đoàn" w:date="2024-11-29T22:04:00Z"/>
          <w:rFonts w:ascii="Times New Roman" w:hAnsi="Times New Roman"/>
        </w:rPr>
      </w:pPr>
    </w:p>
    <w:p w14:paraId="01C44D50" w14:textId="7D6018C4" w:rsidR="00A5110C" w:rsidRDefault="00E74623">
      <w:pPr>
        <w:spacing w:after="160" w:line="259" w:lineRule="auto"/>
        <w:rPr>
          <w:ins w:id="5390" w:author="lợi đoàn" w:date="2024-11-30T00:23:00Z"/>
          <w:rFonts w:ascii="Times New Roman" w:hAnsi="Times New Roman"/>
        </w:rPr>
      </w:pPr>
      <w:ins w:id="5391" w:author="lợi đoàn" w:date="2024-11-29T22:04:00Z">
        <w:r w:rsidRPr="00E74623">
          <w:rPr>
            <w:rFonts w:ascii="Times New Roman" w:hAnsi="Times New Roman"/>
            <w:noProof/>
          </w:rPr>
          <w:lastRenderedPageBreak/>
          <w:drawing>
            <wp:inline distT="0" distB="0" distL="0" distR="0" wp14:anchorId="6AA302DF" wp14:editId="1A0B0FC8">
              <wp:extent cx="5760720" cy="26962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696210"/>
                      </a:xfrm>
                      <a:prstGeom prst="rect">
                        <a:avLst/>
                      </a:prstGeom>
                    </pic:spPr>
                  </pic:pic>
                </a:graphicData>
              </a:graphic>
            </wp:inline>
          </w:drawing>
        </w:r>
      </w:ins>
    </w:p>
    <w:p w14:paraId="3E7922ED" w14:textId="20114018" w:rsidR="000F6740" w:rsidRDefault="000F6740">
      <w:pPr>
        <w:pStyle w:val="Heading1"/>
        <w:ind w:left="1440" w:firstLine="720"/>
        <w:rPr>
          <w:ins w:id="5392" w:author="lợi đoàn" w:date="2024-11-30T00:23:00Z"/>
          <w:rFonts w:ascii="Times New Roman" w:hAnsi="Times New Roman"/>
          <w:i/>
          <w:iCs/>
          <w:color w:val="000000"/>
          <w:sz w:val="26"/>
          <w:szCs w:val="26"/>
        </w:rPr>
        <w:pPrChange w:id="5393" w:author="lợi đoàn" w:date="2024-11-30T02:12:00Z">
          <w:pPr>
            <w:spacing w:after="160" w:line="259" w:lineRule="auto"/>
            <w:ind w:firstLine="720"/>
          </w:pPr>
        </w:pPrChange>
      </w:pPr>
      <w:bookmarkStart w:id="5394" w:name="_Toc183825558"/>
      <w:ins w:id="5395" w:author="lợi đoàn" w:date="2024-11-30T00:23:00Z">
        <w:r w:rsidRPr="00453CEB">
          <w:rPr>
            <w:rFonts w:ascii="Times New Roman" w:hAnsi="Times New Roman"/>
            <w:i/>
            <w:iCs/>
            <w:color w:val="000000"/>
            <w:sz w:val="28"/>
            <w:szCs w:val="28"/>
          </w:rPr>
          <w:t xml:space="preserve">Hình </w:t>
        </w:r>
        <w:r>
          <w:rPr>
            <w:rFonts w:ascii="Times New Roman" w:hAnsi="Times New Roman"/>
            <w:i/>
            <w:iCs/>
            <w:color w:val="000000"/>
            <w:sz w:val="28"/>
            <w:szCs w:val="28"/>
          </w:rPr>
          <w:t>3</w:t>
        </w:r>
        <w:r w:rsidRPr="00453CEB">
          <w:rPr>
            <w:rFonts w:ascii="Times New Roman" w:hAnsi="Times New Roman"/>
            <w:i/>
            <w:iCs/>
            <w:color w:val="000000"/>
            <w:sz w:val="28"/>
            <w:szCs w:val="28"/>
          </w:rPr>
          <w:t>.</w:t>
        </w:r>
        <w:r>
          <w:rPr>
            <w:rFonts w:ascii="Times New Roman" w:hAnsi="Times New Roman"/>
            <w:i/>
            <w:iCs/>
            <w:color w:val="000000"/>
            <w:sz w:val="28"/>
            <w:szCs w:val="28"/>
          </w:rPr>
          <w:t>2</w:t>
        </w:r>
      </w:ins>
      <w:ins w:id="5396" w:author="lợi đoàn" w:date="2024-11-30T02:05:00Z">
        <w:r w:rsidR="00890C18">
          <w:rPr>
            <w:rFonts w:ascii="Times New Roman" w:hAnsi="Times New Roman"/>
            <w:i/>
            <w:iCs/>
            <w:color w:val="000000"/>
            <w:sz w:val="28"/>
            <w:szCs w:val="28"/>
          </w:rPr>
          <w:t>2</w:t>
        </w:r>
      </w:ins>
      <w:ins w:id="5397" w:author="lợi đoàn" w:date="2024-11-30T00:23:00Z">
        <w:r w:rsidRPr="00453CEB">
          <w:rPr>
            <w:rFonts w:ascii="Times New Roman" w:hAnsi="Times New Roman"/>
            <w:i/>
            <w:iCs/>
            <w:color w:val="000000"/>
            <w:sz w:val="28"/>
            <w:szCs w:val="28"/>
          </w:rPr>
          <w:t xml:space="preserve">. </w:t>
        </w:r>
        <w:r w:rsidRPr="00453CEB">
          <w:rPr>
            <w:rFonts w:ascii="Times New Roman" w:hAnsi="Times New Roman"/>
            <w:i/>
            <w:iCs/>
            <w:color w:val="000000"/>
            <w:sz w:val="26"/>
            <w:szCs w:val="26"/>
          </w:rPr>
          <w:t xml:space="preserve">Giao diện trang </w:t>
        </w:r>
      </w:ins>
      <w:ins w:id="5398" w:author="lợi đoàn" w:date="2024-11-30T00:24:00Z">
        <w:r w:rsidR="00A473D1">
          <w:rPr>
            <w:rFonts w:ascii="Times New Roman" w:hAnsi="Times New Roman"/>
            <w:i/>
            <w:iCs/>
            <w:color w:val="000000"/>
            <w:sz w:val="26"/>
            <w:szCs w:val="26"/>
          </w:rPr>
          <w:t>thanh toán bệnh nhân</w:t>
        </w:r>
      </w:ins>
      <w:bookmarkEnd w:id="5394"/>
    </w:p>
    <w:p w14:paraId="574C0C29" w14:textId="142E8CA0" w:rsidR="00A473D1" w:rsidRPr="00453CEB" w:rsidRDefault="00A473D1" w:rsidP="00A473D1">
      <w:pPr>
        <w:pStyle w:val="Heading4"/>
        <w:ind w:left="567"/>
        <w:rPr>
          <w:ins w:id="5399" w:author="lợi đoàn" w:date="2024-11-30T00:24:00Z"/>
          <w:rFonts w:ascii="Times New Roman" w:hAnsi="Times New Roman" w:cs="Times New Roman"/>
          <w:b/>
          <w:bCs/>
          <w:i w:val="0"/>
          <w:iCs w:val="0"/>
          <w:color w:val="000000" w:themeColor="text1"/>
          <w:sz w:val="22"/>
          <w:szCs w:val="22"/>
        </w:rPr>
      </w:pPr>
      <w:ins w:id="5400" w:author="lợi đoàn" w:date="2024-11-30T00:24:00Z">
        <w:r w:rsidRPr="00453CEB">
          <w:rPr>
            <w:rFonts w:ascii="Times New Roman" w:hAnsi="Times New Roman" w:cs="Times New Roman"/>
            <w:b/>
            <w:bCs/>
            <w:i w:val="0"/>
            <w:iCs w:val="0"/>
            <w:color w:val="000000" w:themeColor="text1"/>
            <w:sz w:val="22"/>
            <w:szCs w:val="22"/>
          </w:rPr>
          <w:t>3.5.1.</w:t>
        </w:r>
      </w:ins>
      <w:ins w:id="5401" w:author="lợi đoàn" w:date="2024-11-30T00:27:00Z">
        <w:r w:rsidR="00276AC9">
          <w:rPr>
            <w:rFonts w:ascii="Times New Roman" w:hAnsi="Times New Roman" w:cs="Times New Roman"/>
            <w:b/>
            <w:bCs/>
            <w:i w:val="0"/>
            <w:iCs w:val="0"/>
            <w:color w:val="000000" w:themeColor="text1"/>
            <w:sz w:val="22"/>
            <w:szCs w:val="22"/>
          </w:rPr>
          <w:t>8</w:t>
        </w:r>
      </w:ins>
      <w:ins w:id="5402" w:author="lợi đoàn" w:date="2024-11-30T00:24:00Z">
        <w:r w:rsidRPr="00453CEB">
          <w:rPr>
            <w:rFonts w:ascii="Times New Roman" w:hAnsi="Times New Roman" w:cs="Times New Roman"/>
            <w:b/>
            <w:bCs/>
            <w:i w:val="0"/>
            <w:iCs w:val="0"/>
            <w:color w:val="000000" w:themeColor="text1"/>
            <w:sz w:val="22"/>
            <w:szCs w:val="22"/>
          </w:rPr>
          <w:t xml:space="preserve"> Giao diện trang</w:t>
        </w:r>
      </w:ins>
      <w:ins w:id="5403" w:author="lợi đoàn" w:date="2024-11-30T00:25:00Z">
        <w:r w:rsidR="00904765">
          <w:rPr>
            <w:rFonts w:ascii="Times New Roman" w:hAnsi="Times New Roman" w:cs="Times New Roman"/>
            <w:b/>
            <w:bCs/>
            <w:i w:val="0"/>
            <w:iCs w:val="0"/>
            <w:color w:val="000000" w:themeColor="text1"/>
            <w:sz w:val="22"/>
            <w:szCs w:val="22"/>
          </w:rPr>
          <w:t xml:space="preserve"> tất cả</w:t>
        </w:r>
      </w:ins>
      <w:ins w:id="5404" w:author="lợi đoàn" w:date="2024-11-30T00:24:00Z">
        <w:r w:rsidRPr="00453CEB">
          <w:rPr>
            <w:rFonts w:ascii="Times New Roman" w:hAnsi="Times New Roman" w:cs="Times New Roman"/>
            <w:b/>
            <w:bCs/>
            <w:i w:val="0"/>
            <w:iCs w:val="0"/>
            <w:color w:val="000000" w:themeColor="text1"/>
            <w:sz w:val="22"/>
            <w:szCs w:val="22"/>
          </w:rPr>
          <w:t xml:space="preserve"> </w:t>
        </w:r>
        <w:r>
          <w:rPr>
            <w:rFonts w:ascii="Times New Roman" w:hAnsi="Times New Roman" w:cs="Times New Roman"/>
            <w:b/>
            <w:bCs/>
            <w:i w:val="0"/>
            <w:iCs w:val="0"/>
            <w:color w:val="000000" w:themeColor="text1"/>
            <w:sz w:val="22"/>
            <w:szCs w:val="22"/>
          </w:rPr>
          <w:t>thanh toán</w:t>
        </w:r>
      </w:ins>
    </w:p>
    <w:p w14:paraId="1B7B5E8F" w14:textId="655F180A" w:rsidR="00A473D1" w:rsidRDefault="00A473D1" w:rsidP="00A473D1">
      <w:pPr>
        <w:pStyle w:val="ListParagraph"/>
        <w:rPr>
          <w:ins w:id="5405" w:author="lợi đoàn" w:date="2024-11-30T00:24:00Z"/>
        </w:rPr>
      </w:pPr>
      <w:ins w:id="5406" w:author="lợi đoàn" w:date="2024-11-30T00:24:00Z">
        <w:r>
          <w:rPr>
            <w:rStyle w:val="fontstyle01"/>
          </w:rPr>
          <w:t>Người dùng chọn vào chức năng</w:t>
        </w:r>
      </w:ins>
      <w:ins w:id="5407" w:author="lợi đoàn" w:date="2024-11-30T00:25:00Z">
        <w:r w:rsidR="00904765">
          <w:rPr>
            <w:rStyle w:val="fontstyle01"/>
          </w:rPr>
          <w:t xml:space="preserve"> tất c</w:t>
        </w:r>
      </w:ins>
      <w:ins w:id="5408" w:author="lợi đoàn" w:date="2024-11-30T00:26:00Z">
        <w:r w:rsidR="00904765">
          <w:rPr>
            <w:rStyle w:val="fontstyle01"/>
          </w:rPr>
          <w:t>ả</w:t>
        </w:r>
      </w:ins>
      <w:ins w:id="5409" w:author="lợi đoàn" w:date="2024-11-30T00:24:00Z">
        <w:r>
          <w:rPr>
            <w:rStyle w:val="fontstyle01"/>
          </w:rPr>
          <w:t xml:space="preserve"> thanh toán bệnh nhân</w:t>
        </w:r>
        <w:r w:rsidRPr="00453CEB">
          <w:rPr>
            <w:rStyle w:val="fontstyle01"/>
          </w:rPr>
          <w:t xml:space="preserve">. Giao diện trang </w:t>
        </w:r>
        <w:r>
          <w:rPr>
            <w:rStyle w:val="fontstyle01"/>
          </w:rPr>
          <w:t>thanh toán bệnh nhân</w:t>
        </w:r>
        <w:r w:rsidRPr="00453CEB">
          <w:rPr>
            <w:rStyle w:val="fontstyle01"/>
          </w:rPr>
          <w:t xml:space="preserve"> như Hình 3.</w:t>
        </w:r>
        <w:r>
          <w:rPr>
            <w:rStyle w:val="fontstyle01"/>
          </w:rPr>
          <w:t>2</w:t>
        </w:r>
      </w:ins>
      <w:ins w:id="5410" w:author="lợi đoàn" w:date="2024-11-30T02:06:00Z">
        <w:r w:rsidR="00890C18">
          <w:rPr>
            <w:rStyle w:val="fontstyle01"/>
          </w:rPr>
          <w:t>3</w:t>
        </w:r>
      </w:ins>
    </w:p>
    <w:p w14:paraId="3D4295C9" w14:textId="77777777" w:rsidR="000F6740" w:rsidRDefault="000F6740">
      <w:pPr>
        <w:spacing w:after="160" w:line="259" w:lineRule="auto"/>
        <w:rPr>
          <w:ins w:id="5411" w:author="lợi đoàn" w:date="2024-11-29T22:04:00Z"/>
          <w:rFonts w:ascii="Times New Roman" w:hAnsi="Times New Roman"/>
        </w:rPr>
      </w:pPr>
    </w:p>
    <w:p w14:paraId="1C43D3E1" w14:textId="7AEB790B" w:rsidR="00E74623" w:rsidRDefault="00690917">
      <w:pPr>
        <w:spacing w:after="160" w:line="259" w:lineRule="auto"/>
        <w:rPr>
          <w:ins w:id="5412" w:author="lợi đoàn" w:date="2024-11-30T00:26:00Z"/>
          <w:rFonts w:ascii="Times New Roman" w:hAnsi="Times New Roman"/>
        </w:rPr>
      </w:pPr>
      <w:ins w:id="5413" w:author="lợi đoàn" w:date="2024-11-29T22:05:00Z">
        <w:r w:rsidRPr="00690917">
          <w:rPr>
            <w:rFonts w:ascii="Times New Roman" w:hAnsi="Times New Roman"/>
            <w:noProof/>
          </w:rPr>
          <w:drawing>
            <wp:inline distT="0" distB="0" distL="0" distR="0" wp14:anchorId="368F9FD8" wp14:editId="5924016A">
              <wp:extent cx="5760720" cy="26828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682875"/>
                      </a:xfrm>
                      <a:prstGeom prst="rect">
                        <a:avLst/>
                      </a:prstGeom>
                    </pic:spPr>
                  </pic:pic>
                </a:graphicData>
              </a:graphic>
            </wp:inline>
          </w:drawing>
        </w:r>
      </w:ins>
    </w:p>
    <w:p w14:paraId="418C4BD3" w14:textId="4A1A4502" w:rsidR="00904765" w:rsidRDefault="00904765">
      <w:pPr>
        <w:pStyle w:val="Heading1"/>
        <w:ind w:left="1440" w:firstLine="720"/>
        <w:rPr>
          <w:ins w:id="5414" w:author="lợi đoàn" w:date="2024-11-30T00:26:00Z"/>
          <w:rFonts w:ascii="Times New Roman" w:hAnsi="Times New Roman"/>
          <w:i/>
          <w:iCs/>
          <w:color w:val="000000"/>
          <w:sz w:val="26"/>
          <w:szCs w:val="26"/>
        </w:rPr>
        <w:pPrChange w:id="5415" w:author="lợi đoàn" w:date="2024-11-30T02:11:00Z">
          <w:pPr>
            <w:spacing w:after="160" w:line="259" w:lineRule="auto"/>
            <w:ind w:firstLine="720"/>
          </w:pPr>
        </w:pPrChange>
      </w:pPr>
      <w:bookmarkStart w:id="5416" w:name="_Toc183825559"/>
      <w:ins w:id="5417" w:author="lợi đoàn" w:date="2024-11-30T00:26:00Z">
        <w:r w:rsidRPr="00453CEB">
          <w:rPr>
            <w:rFonts w:ascii="Times New Roman" w:hAnsi="Times New Roman"/>
            <w:i/>
            <w:iCs/>
            <w:color w:val="000000"/>
            <w:sz w:val="28"/>
            <w:szCs w:val="28"/>
          </w:rPr>
          <w:t xml:space="preserve">Hình </w:t>
        </w:r>
        <w:r>
          <w:rPr>
            <w:rFonts w:ascii="Times New Roman" w:hAnsi="Times New Roman"/>
            <w:i/>
            <w:iCs/>
            <w:color w:val="000000"/>
            <w:sz w:val="28"/>
            <w:szCs w:val="28"/>
          </w:rPr>
          <w:t>3</w:t>
        </w:r>
        <w:r w:rsidRPr="00453CEB">
          <w:rPr>
            <w:rFonts w:ascii="Times New Roman" w:hAnsi="Times New Roman"/>
            <w:i/>
            <w:iCs/>
            <w:color w:val="000000"/>
            <w:sz w:val="28"/>
            <w:szCs w:val="28"/>
          </w:rPr>
          <w:t>.</w:t>
        </w:r>
        <w:r>
          <w:rPr>
            <w:rFonts w:ascii="Times New Roman" w:hAnsi="Times New Roman"/>
            <w:i/>
            <w:iCs/>
            <w:color w:val="000000"/>
            <w:sz w:val="28"/>
            <w:szCs w:val="28"/>
          </w:rPr>
          <w:t>2</w:t>
        </w:r>
      </w:ins>
      <w:ins w:id="5418" w:author="lợi đoàn" w:date="2024-11-30T02:06:00Z">
        <w:r w:rsidR="00890C18">
          <w:rPr>
            <w:rFonts w:ascii="Times New Roman" w:hAnsi="Times New Roman"/>
            <w:i/>
            <w:iCs/>
            <w:color w:val="000000"/>
            <w:sz w:val="28"/>
            <w:szCs w:val="28"/>
          </w:rPr>
          <w:t>3</w:t>
        </w:r>
      </w:ins>
      <w:ins w:id="5419" w:author="lợi đoàn" w:date="2024-11-30T00:26:00Z">
        <w:r w:rsidRPr="00453CEB">
          <w:rPr>
            <w:rFonts w:ascii="Times New Roman" w:hAnsi="Times New Roman"/>
            <w:i/>
            <w:iCs/>
            <w:color w:val="000000"/>
            <w:sz w:val="28"/>
            <w:szCs w:val="28"/>
          </w:rPr>
          <w:t xml:space="preserve">. </w:t>
        </w:r>
        <w:r w:rsidRPr="00453CEB">
          <w:rPr>
            <w:rFonts w:ascii="Times New Roman" w:hAnsi="Times New Roman"/>
            <w:i/>
            <w:iCs/>
            <w:color w:val="000000"/>
            <w:sz w:val="26"/>
            <w:szCs w:val="26"/>
          </w:rPr>
          <w:t xml:space="preserve">Giao diện trang </w:t>
        </w:r>
        <w:r>
          <w:rPr>
            <w:rFonts w:ascii="Times New Roman" w:hAnsi="Times New Roman"/>
            <w:i/>
            <w:iCs/>
            <w:color w:val="000000"/>
            <w:sz w:val="26"/>
            <w:szCs w:val="26"/>
          </w:rPr>
          <w:t>tất cả thanh toán bệnh nhân</w:t>
        </w:r>
        <w:bookmarkEnd w:id="5416"/>
      </w:ins>
    </w:p>
    <w:p w14:paraId="58D59A29" w14:textId="4951DCFD" w:rsidR="00276AC9" w:rsidRPr="00453CEB" w:rsidRDefault="00276AC9" w:rsidP="00276AC9">
      <w:pPr>
        <w:pStyle w:val="Heading4"/>
        <w:ind w:left="567"/>
        <w:rPr>
          <w:ins w:id="5420" w:author="lợi đoàn" w:date="2024-11-30T00:27:00Z"/>
          <w:rFonts w:ascii="Times New Roman" w:hAnsi="Times New Roman" w:cs="Times New Roman"/>
          <w:b/>
          <w:bCs/>
          <w:i w:val="0"/>
          <w:iCs w:val="0"/>
          <w:color w:val="000000" w:themeColor="text1"/>
          <w:sz w:val="22"/>
          <w:szCs w:val="22"/>
        </w:rPr>
      </w:pPr>
      <w:ins w:id="5421" w:author="lợi đoàn" w:date="2024-11-30T00:27:00Z">
        <w:r w:rsidRPr="00453CEB">
          <w:rPr>
            <w:rFonts w:ascii="Times New Roman" w:hAnsi="Times New Roman" w:cs="Times New Roman"/>
            <w:b/>
            <w:bCs/>
            <w:i w:val="0"/>
            <w:iCs w:val="0"/>
            <w:color w:val="000000" w:themeColor="text1"/>
            <w:sz w:val="22"/>
            <w:szCs w:val="22"/>
          </w:rPr>
          <w:t>3.5.1.</w:t>
        </w:r>
        <w:r>
          <w:rPr>
            <w:rFonts w:ascii="Times New Roman" w:hAnsi="Times New Roman" w:cs="Times New Roman"/>
            <w:b/>
            <w:bCs/>
            <w:i w:val="0"/>
            <w:iCs w:val="0"/>
            <w:color w:val="000000" w:themeColor="text1"/>
            <w:sz w:val="22"/>
            <w:szCs w:val="22"/>
          </w:rPr>
          <w:t>5</w:t>
        </w:r>
        <w:r w:rsidRPr="00453CEB">
          <w:rPr>
            <w:rFonts w:ascii="Times New Roman" w:hAnsi="Times New Roman" w:cs="Times New Roman"/>
            <w:b/>
            <w:bCs/>
            <w:i w:val="0"/>
            <w:iCs w:val="0"/>
            <w:color w:val="000000" w:themeColor="text1"/>
            <w:sz w:val="22"/>
            <w:szCs w:val="22"/>
          </w:rPr>
          <w:t xml:space="preserve"> Giao diện trang</w:t>
        </w:r>
        <w:r>
          <w:rPr>
            <w:rFonts w:ascii="Times New Roman" w:hAnsi="Times New Roman" w:cs="Times New Roman"/>
            <w:b/>
            <w:bCs/>
            <w:i w:val="0"/>
            <w:iCs w:val="0"/>
            <w:color w:val="000000" w:themeColor="text1"/>
            <w:sz w:val="22"/>
            <w:szCs w:val="22"/>
          </w:rPr>
          <w:t xml:space="preserve"> </w:t>
        </w:r>
      </w:ins>
      <w:ins w:id="5422" w:author="lợi đoàn" w:date="2024-11-30T00:28:00Z">
        <w:r w:rsidR="005773A7">
          <w:rPr>
            <w:rFonts w:ascii="Times New Roman" w:hAnsi="Times New Roman" w:cs="Times New Roman"/>
            <w:b/>
            <w:bCs/>
            <w:i w:val="0"/>
            <w:iCs w:val="0"/>
            <w:color w:val="000000" w:themeColor="text1"/>
            <w:sz w:val="22"/>
            <w:szCs w:val="22"/>
          </w:rPr>
          <w:t>chi tiết thanh toán bệnh nhân</w:t>
        </w:r>
      </w:ins>
    </w:p>
    <w:p w14:paraId="1587EE0A" w14:textId="73CD8870" w:rsidR="00276AC9" w:rsidRDefault="00276AC9" w:rsidP="00276AC9">
      <w:pPr>
        <w:pStyle w:val="ListParagraph"/>
        <w:rPr>
          <w:ins w:id="5423" w:author="lợi đoàn" w:date="2024-11-30T00:27:00Z"/>
        </w:rPr>
      </w:pPr>
      <w:ins w:id="5424" w:author="lợi đoàn" w:date="2024-11-30T00:27:00Z">
        <w:r>
          <w:rPr>
            <w:rStyle w:val="fontstyle01"/>
          </w:rPr>
          <w:t xml:space="preserve">Người dùng chọn vào chức năng </w:t>
        </w:r>
      </w:ins>
      <w:ins w:id="5425" w:author="lợi đoàn" w:date="2024-11-30T00:28:00Z">
        <w:r w:rsidR="005773A7">
          <w:rPr>
            <w:rStyle w:val="fontstyle01"/>
          </w:rPr>
          <w:t>chi tiết thanh toán</w:t>
        </w:r>
      </w:ins>
      <w:ins w:id="5426" w:author="lợi đoàn" w:date="2024-11-30T00:27:00Z">
        <w:r w:rsidRPr="00453CEB">
          <w:rPr>
            <w:rStyle w:val="fontstyle01"/>
          </w:rPr>
          <w:t xml:space="preserve">. Giao diện trang </w:t>
        </w:r>
      </w:ins>
      <w:ins w:id="5427" w:author="lợi đoàn" w:date="2024-11-30T00:28:00Z">
        <w:r w:rsidR="005773A7">
          <w:rPr>
            <w:rStyle w:val="fontstyle01"/>
          </w:rPr>
          <w:t xml:space="preserve">chi tiết </w:t>
        </w:r>
      </w:ins>
      <w:ins w:id="5428" w:author="lợi đoàn" w:date="2024-11-30T00:27:00Z">
        <w:r>
          <w:rPr>
            <w:rStyle w:val="fontstyle01"/>
          </w:rPr>
          <w:t>thanh toán bệnh nhân</w:t>
        </w:r>
        <w:r w:rsidRPr="00453CEB">
          <w:rPr>
            <w:rStyle w:val="fontstyle01"/>
          </w:rPr>
          <w:t xml:space="preserve"> như Hình 3.</w:t>
        </w:r>
        <w:r>
          <w:rPr>
            <w:rStyle w:val="fontstyle01"/>
          </w:rPr>
          <w:t>2</w:t>
        </w:r>
      </w:ins>
      <w:ins w:id="5429" w:author="lợi đoàn" w:date="2024-11-30T02:06:00Z">
        <w:r w:rsidR="00890C18">
          <w:rPr>
            <w:rStyle w:val="fontstyle01"/>
          </w:rPr>
          <w:t>4</w:t>
        </w:r>
      </w:ins>
    </w:p>
    <w:p w14:paraId="5771BDD4" w14:textId="77777777" w:rsidR="00904765" w:rsidRDefault="00904765">
      <w:pPr>
        <w:spacing w:after="160" w:line="259" w:lineRule="auto"/>
        <w:rPr>
          <w:ins w:id="5430" w:author="lợi đoàn" w:date="2024-11-29T22:05:00Z"/>
          <w:rFonts w:ascii="Times New Roman" w:hAnsi="Times New Roman"/>
        </w:rPr>
      </w:pPr>
    </w:p>
    <w:p w14:paraId="0ADE6CB6" w14:textId="607F596E" w:rsidR="00690917" w:rsidRDefault="001B5659">
      <w:pPr>
        <w:spacing w:after="160" w:line="259" w:lineRule="auto"/>
        <w:rPr>
          <w:ins w:id="5431" w:author="lợi đoàn" w:date="2024-11-29T22:06:00Z"/>
          <w:rFonts w:ascii="Times New Roman" w:hAnsi="Times New Roman"/>
        </w:rPr>
      </w:pPr>
      <w:ins w:id="5432" w:author="lợi đoàn" w:date="2024-11-29T22:06:00Z">
        <w:r w:rsidRPr="001B5659">
          <w:rPr>
            <w:rFonts w:ascii="Times New Roman" w:hAnsi="Times New Roman"/>
            <w:noProof/>
          </w:rPr>
          <w:lastRenderedPageBreak/>
          <w:drawing>
            <wp:inline distT="0" distB="0" distL="0" distR="0" wp14:anchorId="1096B225" wp14:editId="4BC0BB9C">
              <wp:extent cx="5760720" cy="26974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697480"/>
                      </a:xfrm>
                      <a:prstGeom prst="rect">
                        <a:avLst/>
                      </a:prstGeom>
                    </pic:spPr>
                  </pic:pic>
                </a:graphicData>
              </a:graphic>
            </wp:inline>
          </w:drawing>
        </w:r>
      </w:ins>
    </w:p>
    <w:p w14:paraId="15212D97" w14:textId="7E8A59D6" w:rsidR="005773A7" w:rsidRDefault="005773A7">
      <w:pPr>
        <w:pStyle w:val="Heading1"/>
        <w:ind w:left="1440" w:firstLine="720"/>
        <w:rPr>
          <w:ins w:id="5433" w:author="lợi đoàn" w:date="2024-11-30T00:28:00Z"/>
          <w:rFonts w:ascii="Times New Roman" w:hAnsi="Times New Roman"/>
          <w:i/>
          <w:iCs/>
          <w:color w:val="000000"/>
          <w:sz w:val="26"/>
          <w:szCs w:val="26"/>
        </w:rPr>
        <w:pPrChange w:id="5434" w:author="lợi đoàn" w:date="2024-11-30T02:11:00Z">
          <w:pPr>
            <w:spacing w:after="160" w:line="259" w:lineRule="auto"/>
            <w:ind w:firstLine="720"/>
          </w:pPr>
        </w:pPrChange>
      </w:pPr>
      <w:bookmarkStart w:id="5435" w:name="_Toc183825560"/>
      <w:ins w:id="5436" w:author="lợi đoàn" w:date="2024-11-30T00:28:00Z">
        <w:r w:rsidRPr="00453CEB">
          <w:rPr>
            <w:rFonts w:ascii="Times New Roman" w:hAnsi="Times New Roman"/>
            <w:i/>
            <w:iCs/>
            <w:color w:val="000000"/>
            <w:sz w:val="28"/>
            <w:szCs w:val="28"/>
          </w:rPr>
          <w:t xml:space="preserve">Hình </w:t>
        </w:r>
        <w:r>
          <w:rPr>
            <w:rFonts w:ascii="Times New Roman" w:hAnsi="Times New Roman"/>
            <w:i/>
            <w:iCs/>
            <w:color w:val="000000"/>
            <w:sz w:val="28"/>
            <w:szCs w:val="28"/>
          </w:rPr>
          <w:t>3</w:t>
        </w:r>
        <w:r w:rsidRPr="00453CEB">
          <w:rPr>
            <w:rFonts w:ascii="Times New Roman" w:hAnsi="Times New Roman"/>
            <w:i/>
            <w:iCs/>
            <w:color w:val="000000"/>
            <w:sz w:val="28"/>
            <w:szCs w:val="28"/>
          </w:rPr>
          <w:t>.</w:t>
        </w:r>
        <w:r>
          <w:rPr>
            <w:rFonts w:ascii="Times New Roman" w:hAnsi="Times New Roman"/>
            <w:i/>
            <w:iCs/>
            <w:color w:val="000000"/>
            <w:sz w:val="28"/>
            <w:szCs w:val="28"/>
          </w:rPr>
          <w:t>2</w:t>
        </w:r>
      </w:ins>
      <w:ins w:id="5437" w:author="lợi đoàn" w:date="2024-11-30T02:06:00Z">
        <w:r w:rsidR="00890C18">
          <w:rPr>
            <w:rFonts w:ascii="Times New Roman" w:hAnsi="Times New Roman"/>
            <w:i/>
            <w:iCs/>
            <w:color w:val="000000"/>
            <w:sz w:val="28"/>
            <w:szCs w:val="28"/>
          </w:rPr>
          <w:t>4</w:t>
        </w:r>
      </w:ins>
      <w:ins w:id="5438" w:author="lợi đoàn" w:date="2024-11-30T00:28:00Z">
        <w:r w:rsidRPr="00453CEB">
          <w:rPr>
            <w:rFonts w:ascii="Times New Roman" w:hAnsi="Times New Roman"/>
            <w:i/>
            <w:iCs/>
            <w:color w:val="000000"/>
            <w:sz w:val="28"/>
            <w:szCs w:val="28"/>
          </w:rPr>
          <w:t xml:space="preserve">. </w:t>
        </w:r>
        <w:r w:rsidRPr="00453CEB">
          <w:rPr>
            <w:rFonts w:ascii="Times New Roman" w:hAnsi="Times New Roman"/>
            <w:i/>
            <w:iCs/>
            <w:color w:val="000000"/>
            <w:sz w:val="26"/>
            <w:szCs w:val="26"/>
          </w:rPr>
          <w:t xml:space="preserve">Giao diện trang </w:t>
        </w:r>
        <w:r>
          <w:rPr>
            <w:rFonts w:ascii="Times New Roman" w:hAnsi="Times New Roman"/>
            <w:i/>
            <w:iCs/>
            <w:color w:val="000000"/>
            <w:sz w:val="26"/>
            <w:szCs w:val="26"/>
          </w:rPr>
          <w:t>tất cả thanh toán bệnh nhân</w:t>
        </w:r>
        <w:bookmarkEnd w:id="5435"/>
      </w:ins>
    </w:p>
    <w:p w14:paraId="62D859CF" w14:textId="1802B0B2" w:rsidR="005773A7" w:rsidRPr="00453CEB" w:rsidRDefault="005773A7" w:rsidP="005773A7">
      <w:pPr>
        <w:pStyle w:val="Heading4"/>
        <w:ind w:left="567"/>
        <w:rPr>
          <w:ins w:id="5439" w:author="lợi đoàn" w:date="2024-11-30T00:29:00Z"/>
          <w:rFonts w:ascii="Times New Roman" w:hAnsi="Times New Roman" w:cs="Times New Roman"/>
          <w:b/>
          <w:bCs/>
          <w:i w:val="0"/>
          <w:iCs w:val="0"/>
          <w:color w:val="000000" w:themeColor="text1"/>
          <w:sz w:val="22"/>
          <w:szCs w:val="22"/>
        </w:rPr>
      </w:pPr>
      <w:ins w:id="5440" w:author="lợi đoàn" w:date="2024-11-30T00:29:00Z">
        <w:r w:rsidRPr="00453CEB">
          <w:rPr>
            <w:rFonts w:ascii="Times New Roman" w:hAnsi="Times New Roman" w:cs="Times New Roman"/>
            <w:b/>
            <w:bCs/>
            <w:i w:val="0"/>
            <w:iCs w:val="0"/>
            <w:color w:val="000000" w:themeColor="text1"/>
            <w:sz w:val="22"/>
            <w:szCs w:val="22"/>
          </w:rPr>
          <w:t>3.5.1.</w:t>
        </w:r>
      </w:ins>
      <w:ins w:id="5441" w:author="lợi đoàn" w:date="2024-11-30T00:31:00Z">
        <w:r>
          <w:rPr>
            <w:rFonts w:ascii="Times New Roman" w:hAnsi="Times New Roman" w:cs="Times New Roman"/>
            <w:b/>
            <w:bCs/>
            <w:i w:val="0"/>
            <w:iCs w:val="0"/>
            <w:color w:val="000000" w:themeColor="text1"/>
            <w:sz w:val="22"/>
            <w:szCs w:val="22"/>
          </w:rPr>
          <w:t>9</w:t>
        </w:r>
      </w:ins>
      <w:ins w:id="5442" w:author="lợi đoàn" w:date="2024-11-30T00:29:00Z">
        <w:r w:rsidRPr="00453CEB">
          <w:rPr>
            <w:rFonts w:ascii="Times New Roman" w:hAnsi="Times New Roman" w:cs="Times New Roman"/>
            <w:b/>
            <w:bCs/>
            <w:i w:val="0"/>
            <w:iCs w:val="0"/>
            <w:color w:val="000000" w:themeColor="text1"/>
            <w:sz w:val="22"/>
            <w:szCs w:val="22"/>
          </w:rPr>
          <w:t xml:space="preserve"> Giao diện trang</w:t>
        </w:r>
        <w:r>
          <w:rPr>
            <w:rFonts w:ascii="Times New Roman" w:hAnsi="Times New Roman" w:cs="Times New Roman"/>
            <w:b/>
            <w:bCs/>
            <w:i w:val="0"/>
            <w:iCs w:val="0"/>
            <w:color w:val="000000" w:themeColor="text1"/>
            <w:sz w:val="22"/>
            <w:szCs w:val="22"/>
          </w:rPr>
          <w:t xml:space="preserve"> nhập thông tin zalo pay</w:t>
        </w:r>
      </w:ins>
    </w:p>
    <w:p w14:paraId="20FA548F" w14:textId="0F1512FB" w:rsidR="005773A7" w:rsidRDefault="005773A7" w:rsidP="005773A7">
      <w:pPr>
        <w:pStyle w:val="ListParagraph"/>
        <w:rPr>
          <w:ins w:id="5443" w:author="lợi đoàn" w:date="2024-11-30T00:29:00Z"/>
        </w:rPr>
      </w:pPr>
      <w:ins w:id="5444" w:author="lợi đoàn" w:date="2024-11-30T00:29:00Z">
        <w:r>
          <w:rPr>
            <w:rStyle w:val="fontstyle01"/>
          </w:rPr>
          <w:t>Người dùng chọn vào chức năng thanh toán</w:t>
        </w:r>
        <w:r w:rsidRPr="00453CEB">
          <w:rPr>
            <w:rStyle w:val="fontstyle01"/>
          </w:rPr>
          <w:t xml:space="preserve">. Giao diện trang </w:t>
        </w:r>
        <w:r>
          <w:rPr>
            <w:rStyle w:val="fontstyle01"/>
          </w:rPr>
          <w:t xml:space="preserve">thanh toán </w:t>
        </w:r>
      </w:ins>
      <w:ins w:id="5445" w:author="lợi đoàn" w:date="2024-11-30T00:30:00Z">
        <w:r>
          <w:rPr>
            <w:rStyle w:val="fontstyle01"/>
          </w:rPr>
          <w:t>zalo pay</w:t>
        </w:r>
      </w:ins>
      <w:ins w:id="5446" w:author="lợi đoàn" w:date="2024-11-30T00:29:00Z">
        <w:r w:rsidRPr="00453CEB">
          <w:rPr>
            <w:rStyle w:val="fontstyle01"/>
          </w:rPr>
          <w:t xml:space="preserve"> như Hình 3.</w:t>
        </w:r>
        <w:r>
          <w:rPr>
            <w:rStyle w:val="fontstyle01"/>
          </w:rPr>
          <w:t>2</w:t>
        </w:r>
      </w:ins>
      <w:ins w:id="5447" w:author="lợi đoàn" w:date="2024-11-30T02:06:00Z">
        <w:r w:rsidR="00890C18">
          <w:rPr>
            <w:rStyle w:val="fontstyle01"/>
          </w:rPr>
          <w:t>5</w:t>
        </w:r>
      </w:ins>
    </w:p>
    <w:p w14:paraId="20924069" w14:textId="77777777" w:rsidR="001B5659" w:rsidRDefault="001B5659">
      <w:pPr>
        <w:spacing w:after="160" w:line="259" w:lineRule="auto"/>
        <w:rPr>
          <w:ins w:id="5448" w:author="lợi đoàn" w:date="2024-11-29T22:06:00Z"/>
          <w:rFonts w:ascii="Times New Roman" w:hAnsi="Times New Roman"/>
        </w:rPr>
      </w:pPr>
    </w:p>
    <w:p w14:paraId="7480202C" w14:textId="4F5CFA7C" w:rsidR="001B5659" w:rsidRDefault="00DE73C0">
      <w:pPr>
        <w:spacing w:after="160" w:line="259" w:lineRule="auto"/>
        <w:rPr>
          <w:ins w:id="5449" w:author="lợi đoàn" w:date="2024-11-29T22:49:00Z"/>
          <w:rFonts w:ascii="Times New Roman" w:hAnsi="Times New Roman"/>
        </w:rPr>
      </w:pPr>
      <w:ins w:id="5450" w:author="lợi đoàn" w:date="2024-11-29T22:07:00Z">
        <w:r w:rsidRPr="00DE73C0">
          <w:rPr>
            <w:rFonts w:ascii="Times New Roman" w:hAnsi="Times New Roman"/>
            <w:noProof/>
          </w:rPr>
          <w:drawing>
            <wp:inline distT="0" distB="0" distL="0" distR="0" wp14:anchorId="3D024515" wp14:editId="2055B9B0">
              <wp:extent cx="5760720" cy="269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692400"/>
                      </a:xfrm>
                      <a:prstGeom prst="rect">
                        <a:avLst/>
                      </a:prstGeom>
                    </pic:spPr>
                  </pic:pic>
                </a:graphicData>
              </a:graphic>
            </wp:inline>
          </w:drawing>
        </w:r>
      </w:ins>
    </w:p>
    <w:p w14:paraId="47CA86FE" w14:textId="46D20633" w:rsidR="005773A7" w:rsidRDefault="005773A7">
      <w:pPr>
        <w:pStyle w:val="Heading1"/>
        <w:ind w:left="1440" w:firstLine="720"/>
        <w:rPr>
          <w:ins w:id="5451" w:author="lợi đoàn" w:date="2024-11-30T00:30:00Z"/>
          <w:rFonts w:ascii="Times New Roman" w:hAnsi="Times New Roman"/>
          <w:i/>
          <w:iCs/>
          <w:color w:val="000000"/>
          <w:sz w:val="26"/>
          <w:szCs w:val="26"/>
        </w:rPr>
        <w:pPrChange w:id="5452" w:author="lợi đoàn" w:date="2024-11-30T02:11:00Z">
          <w:pPr>
            <w:spacing w:after="160" w:line="259" w:lineRule="auto"/>
            <w:ind w:firstLine="720"/>
          </w:pPr>
        </w:pPrChange>
      </w:pPr>
      <w:bookmarkStart w:id="5453" w:name="_Toc183825561"/>
      <w:ins w:id="5454" w:author="lợi đoàn" w:date="2024-11-30T00:30:00Z">
        <w:r w:rsidRPr="00453CEB">
          <w:rPr>
            <w:rFonts w:ascii="Times New Roman" w:hAnsi="Times New Roman"/>
            <w:i/>
            <w:iCs/>
            <w:color w:val="000000"/>
            <w:sz w:val="28"/>
            <w:szCs w:val="28"/>
          </w:rPr>
          <w:t xml:space="preserve">Hình </w:t>
        </w:r>
        <w:r>
          <w:rPr>
            <w:rFonts w:ascii="Times New Roman" w:hAnsi="Times New Roman"/>
            <w:i/>
            <w:iCs/>
            <w:color w:val="000000"/>
            <w:sz w:val="28"/>
            <w:szCs w:val="28"/>
          </w:rPr>
          <w:t>3</w:t>
        </w:r>
        <w:r w:rsidRPr="00453CEB">
          <w:rPr>
            <w:rFonts w:ascii="Times New Roman" w:hAnsi="Times New Roman"/>
            <w:i/>
            <w:iCs/>
            <w:color w:val="000000"/>
            <w:sz w:val="28"/>
            <w:szCs w:val="28"/>
          </w:rPr>
          <w:t>.</w:t>
        </w:r>
        <w:r>
          <w:rPr>
            <w:rFonts w:ascii="Times New Roman" w:hAnsi="Times New Roman"/>
            <w:i/>
            <w:iCs/>
            <w:color w:val="000000"/>
            <w:sz w:val="28"/>
            <w:szCs w:val="28"/>
          </w:rPr>
          <w:t>2</w:t>
        </w:r>
      </w:ins>
      <w:ins w:id="5455" w:author="lợi đoàn" w:date="2024-11-30T02:06:00Z">
        <w:r w:rsidR="00890C18">
          <w:rPr>
            <w:rFonts w:ascii="Times New Roman" w:hAnsi="Times New Roman"/>
            <w:i/>
            <w:iCs/>
            <w:color w:val="000000"/>
            <w:sz w:val="28"/>
            <w:szCs w:val="28"/>
          </w:rPr>
          <w:t>5</w:t>
        </w:r>
      </w:ins>
      <w:ins w:id="5456" w:author="lợi đoàn" w:date="2024-11-30T00:30:00Z">
        <w:r w:rsidRPr="00453CEB">
          <w:rPr>
            <w:rFonts w:ascii="Times New Roman" w:hAnsi="Times New Roman"/>
            <w:i/>
            <w:iCs/>
            <w:color w:val="000000"/>
            <w:sz w:val="28"/>
            <w:szCs w:val="28"/>
          </w:rPr>
          <w:t xml:space="preserve">. </w:t>
        </w:r>
        <w:r w:rsidRPr="00453CEB">
          <w:rPr>
            <w:rFonts w:ascii="Times New Roman" w:hAnsi="Times New Roman"/>
            <w:i/>
            <w:iCs/>
            <w:color w:val="000000"/>
            <w:sz w:val="26"/>
            <w:szCs w:val="26"/>
          </w:rPr>
          <w:t xml:space="preserve">Giao diện trang </w:t>
        </w:r>
        <w:r>
          <w:rPr>
            <w:rFonts w:ascii="Times New Roman" w:hAnsi="Times New Roman"/>
            <w:i/>
            <w:iCs/>
            <w:color w:val="000000"/>
            <w:sz w:val="26"/>
            <w:szCs w:val="26"/>
          </w:rPr>
          <w:t>nhập thôn</w:t>
        </w:r>
      </w:ins>
      <w:ins w:id="5457" w:author="lợi đoàn" w:date="2024-11-30T00:31:00Z">
        <w:r>
          <w:rPr>
            <w:rFonts w:ascii="Times New Roman" w:hAnsi="Times New Roman"/>
            <w:i/>
            <w:iCs/>
            <w:color w:val="000000"/>
            <w:sz w:val="26"/>
            <w:szCs w:val="26"/>
          </w:rPr>
          <w:t>g tin zalo pay</w:t>
        </w:r>
      </w:ins>
      <w:bookmarkEnd w:id="5453"/>
    </w:p>
    <w:p w14:paraId="6F3D6AAD" w14:textId="47BFB4A6" w:rsidR="005773A7" w:rsidRPr="00453CEB" w:rsidRDefault="005773A7" w:rsidP="005773A7">
      <w:pPr>
        <w:pStyle w:val="Heading4"/>
        <w:ind w:left="567"/>
        <w:rPr>
          <w:ins w:id="5458" w:author="lợi đoàn" w:date="2024-11-30T00:31:00Z"/>
          <w:rFonts w:ascii="Times New Roman" w:hAnsi="Times New Roman" w:cs="Times New Roman"/>
          <w:b/>
          <w:bCs/>
          <w:i w:val="0"/>
          <w:iCs w:val="0"/>
          <w:color w:val="000000" w:themeColor="text1"/>
          <w:sz w:val="22"/>
          <w:szCs w:val="22"/>
        </w:rPr>
      </w:pPr>
      <w:ins w:id="5459" w:author="lợi đoàn" w:date="2024-11-30T00:31:00Z">
        <w:r w:rsidRPr="00453CEB">
          <w:rPr>
            <w:rFonts w:ascii="Times New Roman" w:hAnsi="Times New Roman" w:cs="Times New Roman"/>
            <w:b/>
            <w:bCs/>
            <w:i w:val="0"/>
            <w:iCs w:val="0"/>
            <w:color w:val="000000" w:themeColor="text1"/>
            <w:sz w:val="22"/>
            <w:szCs w:val="22"/>
          </w:rPr>
          <w:t>3.5.1.</w:t>
        </w:r>
        <w:r>
          <w:rPr>
            <w:rFonts w:ascii="Times New Roman" w:hAnsi="Times New Roman" w:cs="Times New Roman"/>
            <w:b/>
            <w:bCs/>
            <w:i w:val="0"/>
            <w:iCs w:val="0"/>
            <w:color w:val="000000" w:themeColor="text1"/>
            <w:sz w:val="22"/>
            <w:szCs w:val="22"/>
          </w:rPr>
          <w:t>10</w:t>
        </w:r>
        <w:r w:rsidRPr="00453CEB">
          <w:rPr>
            <w:rFonts w:ascii="Times New Roman" w:hAnsi="Times New Roman" w:cs="Times New Roman"/>
            <w:b/>
            <w:bCs/>
            <w:i w:val="0"/>
            <w:iCs w:val="0"/>
            <w:color w:val="000000" w:themeColor="text1"/>
            <w:sz w:val="22"/>
            <w:szCs w:val="22"/>
          </w:rPr>
          <w:t xml:space="preserve"> Giao diện trang</w:t>
        </w:r>
        <w:r>
          <w:rPr>
            <w:rFonts w:ascii="Times New Roman" w:hAnsi="Times New Roman" w:cs="Times New Roman"/>
            <w:b/>
            <w:bCs/>
            <w:i w:val="0"/>
            <w:iCs w:val="0"/>
            <w:color w:val="000000" w:themeColor="text1"/>
            <w:sz w:val="22"/>
            <w:szCs w:val="22"/>
          </w:rPr>
          <w:t xml:space="preserve"> nhập thông tin zalo pay</w:t>
        </w:r>
      </w:ins>
    </w:p>
    <w:p w14:paraId="22325580" w14:textId="1D08E12E" w:rsidR="005773A7" w:rsidRDefault="005773A7" w:rsidP="005773A7">
      <w:pPr>
        <w:pStyle w:val="ListParagraph"/>
        <w:rPr>
          <w:ins w:id="5460" w:author="lợi đoàn" w:date="2024-11-30T00:31:00Z"/>
        </w:rPr>
      </w:pPr>
      <w:ins w:id="5461" w:author="lợi đoàn" w:date="2024-11-30T00:31:00Z">
        <w:r>
          <w:rPr>
            <w:rStyle w:val="fontstyle01"/>
          </w:rPr>
          <w:t>Người dùng chọn vào chức năng thanh toán</w:t>
        </w:r>
        <w:r w:rsidRPr="00453CEB">
          <w:rPr>
            <w:rStyle w:val="fontstyle01"/>
          </w:rPr>
          <w:t xml:space="preserve">. Giao diện trang </w:t>
        </w:r>
        <w:r>
          <w:rPr>
            <w:rStyle w:val="fontstyle01"/>
          </w:rPr>
          <w:t>thanh toán</w:t>
        </w:r>
      </w:ins>
      <w:ins w:id="5462" w:author="lợi đoàn" w:date="2024-11-30T00:32:00Z">
        <w:r w:rsidR="00F00DE2">
          <w:rPr>
            <w:rStyle w:val="fontstyle01"/>
          </w:rPr>
          <w:t xml:space="preserve"> thành công</w:t>
        </w:r>
      </w:ins>
      <w:ins w:id="5463" w:author="lợi đoàn" w:date="2024-11-30T00:31:00Z">
        <w:r>
          <w:rPr>
            <w:rStyle w:val="fontstyle01"/>
          </w:rPr>
          <w:t xml:space="preserve"> zalo pay</w:t>
        </w:r>
        <w:r w:rsidRPr="00453CEB">
          <w:rPr>
            <w:rStyle w:val="fontstyle01"/>
          </w:rPr>
          <w:t xml:space="preserve"> như Hình 3.</w:t>
        </w:r>
        <w:r>
          <w:rPr>
            <w:rStyle w:val="fontstyle01"/>
          </w:rPr>
          <w:t>2</w:t>
        </w:r>
      </w:ins>
      <w:ins w:id="5464" w:author="lợi đoàn" w:date="2024-11-30T02:06:00Z">
        <w:r w:rsidR="00890C18">
          <w:rPr>
            <w:rStyle w:val="fontstyle01"/>
          </w:rPr>
          <w:t>6</w:t>
        </w:r>
      </w:ins>
    </w:p>
    <w:p w14:paraId="48DC1F14" w14:textId="77777777" w:rsidR="00677716" w:rsidRDefault="00677716">
      <w:pPr>
        <w:spacing w:after="160" w:line="259" w:lineRule="auto"/>
        <w:rPr>
          <w:ins w:id="5465" w:author="lợi đoàn" w:date="2024-11-29T22:07:00Z"/>
          <w:rFonts w:ascii="Times New Roman" w:hAnsi="Times New Roman"/>
        </w:rPr>
      </w:pPr>
    </w:p>
    <w:p w14:paraId="7C3CD70F" w14:textId="4DC6C952" w:rsidR="00DE73C0" w:rsidRDefault="00677716">
      <w:pPr>
        <w:spacing w:after="160" w:line="259" w:lineRule="auto"/>
        <w:rPr>
          <w:ins w:id="5466" w:author="lợi đoàn" w:date="2024-11-30T00:32:00Z"/>
          <w:rFonts w:ascii="Times New Roman" w:hAnsi="Times New Roman"/>
        </w:rPr>
      </w:pPr>
      <w:ins w:id="5467" w:author="lợi đoàn" w:date="2024-11-29T22:49:00Z">
        <w:r w:rsidRPr="00677716">
          <w:rPr>
            <w:rFonts w:ascii="Times New Roman" w:hAnsi="Times New Roman"/>
            <w:noProof/>
          </w:rPr>
          <w:lastRenderedPageBreak/>
          <w:drawing>
            <wp:inline distT="0" distB="0" distL="0" distR="0" wp14:anchorId="5E261CF0" wp14:editId="4A73E372">
              <wp:extent cx="5760720" cy="26714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671445"/>
                      </a:xfrm>
                      <a:prstGeom prst="rect">
                        <a:avLst/>
                      </a:prstGeom>
                    </pic:spPr>
                  </pic:pic>
                </a:graphicData>
              </a:graphic>
            </wp:inline>
          </w:drawing>
        </w:r>
      </w:ins>
    </w:p>
    <w:p w14:paraId="2AA27884" w14:textId="14FD026A" w:rsidR="00F00DE2" w:rsidRDefault="00F00DE2">
      <w:pPr>
        <w:pStyle w:val="Heading1"/>
        <w:ind w:left="1440" w:firstLine="720"/>
        <w:rPr>
          <w:ins w:id="5468" w:author="lợi đoàn" w:date="2024-11-30T00:32:00Z"/>
          <w:rFonts w:ascii="Times New Roman" w:hAnsi="Times New Roman"/>
          <w:i/>
          <w:iCs/>
          <w:color w:val="000000"/>
          <w:sz w:val="26"/>
          <w:szCs w:val="26"/>
        </w:rPr>
        <w:pPrChange w:id="5469" w:author="lợi đoàn" w:date="2024-11-30T02:11:00Z">
          <w:pPr>
            <w:spacing w:after="160" w:line="259" w:lineRule="auto"/>
            <w:ind w:firstLine="720"/>
          </w:pPr>
        </w:pPrChange>
      </w:pPr>
      <w:bookmarkStart w:id="5470" w:name="_Toc183825562"/>
      <w:ins w:id="5471" w:author="lợi đoàn" w:date="2024-11-30T00:32:00Z">
        <w:r w:rsidRPr="00453CEB">
          <w:rPr>
            <w:rFonts w:ascii="Times New Roman" w:hAnsi="Times New Roman"/>
            <w:i/>
            <w:iCs/>
            <w:color w:val="000000"/>
            <w:sz w:val="28"/>
            <w:szCs w:val="28"/>
          </w:rPr>
          <w:t xml:space="preserve">Hình </w:t>
        </w:r>
        <w:r>
          <w:rPr>
            <w:rFonts w:ascii="Times New Roman" w:hAnsi="Times New Roman"/>
            <w:i/>
            <w:iCs/>
            <w:color w:val="000000"/>
            <w:sz w:val="28"/>
            <w:szCs w:val="28"/>
          </w:rPr>
          <w:t>3</w:t>
        </w:r>
        <w:r w:rsidRPr="00453CEB">
          <w:rPr>
            <w:rFonts w:ascii="Times New Roman" w:hAnsi="Times New Roman"/>
            <w:i/>
            <w:iCs/>
            <w:color w:val="000000"/>
            <w:sz w:val="28"/>
            <w:szCs w:val="28"/>
          </w:rPr>
          <w:t>.</w:t>
        </w:r>
        <w:r>
          <w:rPr>
            <w:rFonts w:ascii="Times New Roman" w:hAnsi="Times New Roman"/>
            <w:i/>
            <w:iCs/>
            <w:color w:val="000000"/>
            <w:sz w:val="28"/>
            <w:szCs w:val="28"/>
          </w:rPr>
          <w:t>2</w:t>
        </w:r>
      </w:ins>
      <w:ins w:id="5472" w:author="lợi đoàn" w:date="2024-11-30T02:06:00Z">
        <w:r w:rsidR="00890C18">
          <w:rPr>
            <w:rFonts w:ascii="Times New Roman" w:hAnsi="Times New Roman"/>
            <w:i/>
            <w:iCs/>
            <w:color w:val="000000"/>
            <w:sz w:val="28"/>
            <w:szCs w:val="28"/>
          </w:rPr>
          <w:t>6</w:t>
        </w:r>
      </w:ins>
      <w:ins w:id="5473" w:author="lợi đoàn" w:date="2024-11-30T00:32:00Z">
        <w:r w:rsidRPr="00453CEB">
          <w:rPr>
            <w:rFonts w:ascii="Times New Roman" w:hAnsi="Times New Roman"/>
            <w:i/>
            <w:iCs/>
            <w:color w:val="000000"/>
            <w:sz w:val="28"/>
            <w:szCs w:val="28"/>
          </w:rPr>
          <w:t xml:space="preserve">. </w:t>
        </w:r>
        <w:r w:rsidRPr="00453CEB">
          <w:rPr>
            <w:rFonts w:ascii="Times New Roman" w:hAnsi="Times New Roman"/>
            <w:i/>
            <w:iCs/>
            <w:color w:val="000000"/>
            <w:sz w:val="26"/>
            <w:szCs w:val="26"/>
          </w:rPr>
          <w:t xml:space="preserve">Giao diện </w:t>
        </w:r>
        <w:r>
          <w:rPr>
            <w:rFonts w:ascii="Times New Roman" w:hAnsi="Times New Roman"/>
            <w:i/>
            <w:iCs/>
            <w:color w:val="000000"/>
            <w:sz w:val="26"/>
            <w:szCs w:val="26"/>
          </w:rPr>
          <w:t>thanh toán zalo pay thành cô</w:t>
        </w:r>
      </w:ins>
      <w:ins w:id="5474" w:author="lợi đoàn" w:date="2024-11-30T00:33:00Z">
        <w:r>
          <w:rPr>
            <w:rFonts w:ascii="Times New Roman" w:hAnsi="Times New Roman"/>
            <w:i/>
            <w:iCs/>
            <w:color w:val="000000"/>
            <w:sz w:val="26"/>
            <w:szCs w:val="26"/>
          </w:rPr>
          <w:t>ng</w:t>
        </w:r>
      </w:ins>
      <w:bookmarkEnd w:id="5470"/>
    </w:p>
    <w:p w14:paraId="0A980BEF" w14:textId="59A105EB" w:rsidR="00681042" w:rsidRPr="00453CEB" w:rsidRDefault="00681042" w:rsidP="00681042">
      <w:pPr>
        <w:pStyle w:val="Heading4"/>
        <w:ind w:left="567"/>
        <w:rPr>
          <w:ins w:id="5475" w:author="lợi đoàn" w:date="2024-11-30T00:33:00Z"/>
          <w:rFonts w:ascii="Times New Roman" w:hAnsi="Times New Roman" w:cs="Times New Roman"/>
          <w:b/>
          <w:bCs/>
          <w:i w:val="0"/>
          <w:iCs w:val="0"/>
          <w:color w:val="000000" w:themeColor="text1"/>
          <w:sz w:val="22"/>
          <w:szCs w:val="22"/>
        </w:rPr>
      </w:pPr>
      <w:ins w:id="5476" w:author="lợi đoàn" w:date="2024-11-30T00:33:00Z">
        <w:r w:rsidRPr="00453CEB">
          <w:rPr>
            <w:rFonts w:ascii="Times New Roman" w:hAnsi="Times New Roman" w:cs="Times New Roman"/>
            <w:b/>
            <w:bCs/>
            <w:i w:val="0"/>
            <w:iCs w:val="0"/>
            <w:color w:val="000000" w:themeColor="text1"/>
            <w:sz w:val="22"/>
            <w:szCs w:val="22"/>
          </w:rPr>
          <w:t>3.5.1.</w:t>
        </w:r>
        <w:r>
          <w:rPr>
            <w:rFonts w:ascii="Times New Roman" w:hAnsi="Times New Roman" w:cs="Times New Roman"/>
            <w:b/>
            <w:bCs/>
            <w:i w:val="0"/>
            <w:iCs w:val="0"/>
            <w:color w:val="000000" w:themeColor="text1"/>
            <w:sz w:val="22"/>
            <w:szCs w:val="22"/>
          </w:rPr>
          <w:t>1</w:t>
        </w:r>
        <w:r w:rsidR="006C492C">
          <w:rPr>
            <w:rFonts w:ascii="Times New Roman" w:hAnsi="Times New Roman" w:cs="Times New Roman"/>
            <w:b/>
            <w:bCs/>
            <w:i w:val="0"/>
            <w:iCs w:val="0"/>
            <w:color w:val="000000" w:themeColor="text1"/>
            <w:sz w:val="22"/>
            <w:szCs w:val="22"/>
          </w:rPr>
          <w:t>1</w:t>
        </w:r>
        <w:r w:rsidRPr="00453CEB">
          <w:rPr>
            <w:rFonts w:ascii="Times New Roman" w:hAnsi="Times New Roman" w:cs="Times New Roman"/>
            <w:b/>
            <w:bCs/>
            <w:i w:val="0"/>
            <w:iCs w:val="0"/>
            <w:color w:val="000000" w:themeColor="text1"/>
            <w:sz w:val="22"/>
            <w:szCs w:val="22"/>
          </w:rPr>
          <w:t xml:space="preserve"> Giao diện trang</w:t>
        </w:r>
        <w:r>
          <w:rPr>
            <w:rFonts w:ascii="Times New Roman" w:hAnsi="Times New Roman" w:cs="Times New Roman"/>
            <w:b/>
            <w:bCs/>
            <w:i w:val="0"/>
            <w:iCs w:val="0"/>
            <w:color w:val="000000" w:themeColor="text1"/>
            <w:sz w:val="22"/>
            <w:szCs w:val="22"/>
          </w:rPr>
          <w:t xml:space="preserve"> </w:t>
        </w:r>
        <w:r w:rsidR="006C492C">
          <w:rPr>
            <w:rFonts w:ascii="Times New Roman" w:hAnsi="Times New Roman" w:cs="Times New Roman"/>
            <w:b/>
            <w:bCs/>
            <w:i w:val="0"/>
            <w:iCs w:val="0"/>
            <w:color w:val="000000" w:themeColor="text1"/>
            <w:sz w:val="22"/>
            <w:szCs w:val="22"/>
          </w:rPr>
          <w:t>thanh toán thành côn</w:t>
        </w:r>
      </w:ins>
      <w:ins w:id="5477" w:author="lợi đoàn" w:date="2024-11-30T00:34:00Z">
        <w:r w:rsidR="006C492C">
          <w:rPr>
            <w:rFonts w:ascii="Times New Roman" w:hAnsi="Times New Roman" w:cs="Times New Roman"/>
            <w:b/>
            <w:bCs/>
            <w:i w:val="0"/>
            <w:iCs w:val="0"/>
            <w:color w:val="000000" w:themeColor="text1"/>
            <w:sz w:val="22"/>
            <w:szCs w:val="22"/>
          </w:rPr>
          <w:t>g</w:t>
        </w:r>
      </w:ins>
    </w:p>
    <w:p w14:paraId="060E88A0" w14:textId="772C38B2" w:rsidR="00681042" w:rsidRDefault="00FE128A" w:rsidP="00681042">
      <w:pPr>
        <w:pStyle w:val="ListParagraph"/>
        <w:rPr>
          <w:ins w:id="5478" w:author="lợi đoàn" w:date="2024-11-30T00:33:00Z"/>
        </w:rPr>
      </w:pPr>
      <w:ins w:id="5479" w:author="lợi đoàn" w:date="2024-11-30T00:34:00Z">
        <w:r>
          <w:rPr>
            <w:rStyle w:val="fontstyle01"/>
          </w:rPr>
          <w:t>Sau khi người dùng xác nhận thanh toán zal</w:t>
        </w:r>
      </w:ins>
      <w:ins w:id="5480" w:author="lợi đoàn" w:date="2024-11-30T00:35:00Z">
        <w:r>
          <w:rPr>
            <w:rStyle w:val="fontstyle01"/>
          </w:rPr>
          <w:t>op pay thành công</w:t>
        </w:r>
      </w:ins>
      <w:ins w:id="5481" w:author="lợi đoàn" w:date="2024-11-30T00:33:00Z">
        <w:r w:rsidR="00681042" w:rsidRPr="00453CEB">
          <w:rPr>
            <w:rStyle w:val="fontstyle01"/>
          </w:rPr>
          <w:t xml:space="preserve">. Giao diện trang </w:t>
        </w:r>
        <w:r w:rsidR="00681042">
          <w:rPr>
            <w:rStyle w:val="fontstyle01"/>
          </w:rPr>
          <w:t xml:space="preserve">thanh toán thành công </w:t>
        </w:r>
        <w:r w:rsidR="00681042" w:rsidRPr="00453CEB">
          <w:rPr>
            <w:rStyle w:val="fontstyle01"/>
          </w:rPr>
          <w:t>như Hình 3.</w:t>
        </w:r>
        <w:r w:rsidR="00681042">
          <w:rPr>
            <w:rStyle w:val="fontstyle01"/>
          </w:rPr>
          <w:t>2</w:t>
        </w:r>
      </w:ins>
      <w:ins w:id="5482" w:author="lợi đoàn" w:date="2024-11-30T02:06:00Z">
        <w:r w:rsidR="00890C18">
          <w:rPr>
            <w:rStyle w:val="fontstyle01"/>
          </w:rPr>
          <w:t>7</w:t>
        </w:r>
      </w:ins>
    </w:p>
    <w:p w14:paraId="37EA17DE" w14:textId="77777777" w:rsidR="00F00DE2" w:rsidRDefault="00F00DE2">
      <w:pPr>
        <w:spacing w:after="160" w:line="259" w:lineRule="auto"/>
        <w:rPr>
          <w:ins w:id="5483" w:author="lợi đoàn" w:date="2024-11-29T22:49:00Z"/>
          <w:rFonts w:ascii="Times New Roman" w:hAnsi="Times New Roman"/>
        </w:rPr>
      </w:pPr>
    </w:p>
    <w:p w14:paraId="2386608F" w14:textId="72FDE4A2" w:rsidR="00677716" w:rsidRDefault="005B465C">
      <w:pPr>
        <w:spacing w:after="160" w:line="259" w:lineRule="auto"/>
        <w:rPr>
          <w:ins w:id="5484" w:author="lợi đoàn" w:date="2024-11-30T00:35:00Z"/>
          <w:rFonts w:ascii="Times New Roman" w:hAnsi="Times New Roman"/>
        </w:rPr>
      </w:pPr>
      <w:ins w:id="5485" w:author="lợi đoàn" w:date="2024-11-29T22:50:00Z">
        <w:r w:rsidRPr="005B465C">
          <w:rPr>
            <w:rFonts w:ascii="Times New Roman" w:hAnsi="Times New Roman"/>
            <w:noProof/>
          </w:rPr>
          <w:drawing>
            <wp:inline distT="0" distB="0" distL="0" distR="0" wp14:anchorId="113922ED" wp14:editId="1A8E5CE0">
              <wp:extent cx="5760720" cy="25412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541270"/>
                      </a:xfrm>
                      <a:prstGeom prst="rect">
                        <a:avLst/>
                      </a:prstGeom>
                    </pic:spPr>
                  </pic:pic>
                </a:graphicData>
              </a:graphic>
            </wp:inline>
          </w:drawing>
        </w:r>
      </w:ins>
    </w:p>
    <w:p w14:paraId="5DDB04FD" w14:textId="5BBF43ED" w:rsidR="00423DB5" w:rsidRDefault="00423DB5">
      <w:pPr>
        <w:pStyle w:val="Heading1"/>
        <w:ind w:left="1440" w:firstLine="720"/>
        <w:rPr>
          <w:ins w:id="5486" w:author="lợi đoàn" w:date="2024-11-30T00:35:00Z"/>
          <w:rFonts w:ascii="Times New Roman" w:hAnsi="Times New Roman"/>
          <w:i/>
          <w:iCs/>
          <w:color w:val="000000"/>
          <w:sz w:val="26"/>
          <w:szCs w:val="26"/>
        </w:rPr>
        <w:pPrChange w:id="5487" w:author="lợi đoàn" w:date="2024-11-30T02:11:00Z">
          <w:pPr>
            <w:spacing w:after="160" w:line="259" w:lineRule="auto"/>
            <w:ind w:firstLine="720"/>
          </w:pPr>
        </w:pPrChange>
      </w:pPr>
      <w:bookmarkStart w:id="5488" w:name="_Toc183825563"/>
      <w:ins w:id="5489" w:author="lợi đoàn" w:date="2024-11-30T00:35:00Z">
        <w:r w:rsidRPr="00453CEB">
          <w:rPr>
            <w:rFonts w:ascii="Times New Roman" w:hAnsi="Times New Roman"/>
            <w:i/>
            <w:iCs/>
            <w:color w:val="000000"/>
            <w:sz w:val="28"/>
            <w:szCs w:val="28"/>
          </w:rPr>
          <w:t xml:space="preserve">Hình </w:t>
        </w:r>
        <w:r>
          <w:rPr>
            <w:rFonts w:ascii="Times New Roman" w:hAnsi="Times New Roman"/>
            <w:i/>
            <w:iCs/>
            <w:color w:val="000000"/>
            <w:sz w:val="28"/>
            <w:szCs w:val="28"/>
          </w:rPr>
          <w:t>3</w:t>
        </w:r>
        <w:r w:rsidRPr="00453CEB">
          <w:rPr>
            <w:rFonts w:ascii="Times New Roman" w:hAnsi="Times New Roman"/>
            <w:i/>
            <w:iCs/>
            <w:color w:val="000000"/>
            <w:sz w:val="28"/>
            <w:szCs w:val="28"/>
          </w:rPr>
          <w:t>.</w:t>
        </w:r>
        <w:r>
          <w:rPr>
            <w:rFonts w:ascii="Times New Roman" w:hAnsi="Times New Roman"/>
            <w:i/>
            <w:iCs/>
            <w:color w:val="000000"/>
            <w:sz w:val="28"/>
            <w:szCs w:val="28"/>
          </w:rPr>
          <w:t>2</w:t>
        </w:r>
      </w:ins>
      <w:ins w:id="5490" w:author="lợi đoàn" w:date="2024-11-30T02:06:00Z">
        <w:r w:rsidR="00890C18">
          <w:rPr>
            <w:rFonts w:ascii="Times New Roman" w:hAnsi="Times New Roman"/>
            <w:i/>
            <w:iCs/>
            <w:color w:val="000000"/>
            <w:sz w:val="28"/>
            <w:szCs w:val="28"/>
          </w:rPr>
          <w:t>7</w:t>
        </w:r>
      </w:ins>
      <w:ins w:id="5491" w:author="lợi đoàn" w:date="2024-11-30T00:35:00Z">
        <w:r w:rsidRPr="00453CEB">
          <w:rPr>
            <w:rFonts w:ascii="Times New Roman" w:hAnsi="Times New Roman"/>
            <w:i/>
            <w:iCs/>
            <w:color w:val="000000"/>
            <w:sz w:val="28"/>
            <w:szCs w:val="28"/>
          </w:rPr>
          <w:t xml:space="preserve">. </w:t>
        </w:r>
        <w:r w:rsidRPr="00453CEB">
          <w:rPr>
            <w:rFonts w:ascii="Times New Roman" w:hAnsi="Times New Roman"/>
            <w:i/>
            <w:iCs/>
            <w:color w:val="000000"/>
            <w:sz w:val="26"/>
            <w:szCs w:val="26"/>
          </w:rPr>
          <w:t xml:space="preserve">Giao diện </w:t>
        </w:r>
        <w:r>
          <w:rPr>
            <w:rFonts w:ascii="Times New Roman" w:hAnsi="Times New Roman"/>
            <w:i/>
            <w:iCs/>
            <w:color w:val="000000"/>
            <w:sz w:val="26"/>
            <w:szCs w:val="26"/>
          </w:rPr>
          <w:t>thanh toán thành công</w:t>
        </w:r>
        <w:bookmarkEnd w:id="5488"/>
      </w:ins>
    </w:p>
    <w:p w14:paraId="0E70D225" w14:textId="5A4C1B08" w:rsidR="001B5014" w:rsidRPr="00453CEB" w:rsidRDefault="001B5014" w:rsidP="001B5014">
      <w:pPr>
        <w:pStyle w:val="Heading4"/>
        <w:ind w:left="567"/>
        <w:rPr>
          <w:ins w:id="5492" w:author="lợi đoàn" w:date="2024-11-30T00:37:00Z"/>
          <w:rFonts w:ascii="Times New Roman" w:hAnsi="Times New Roman" w:cs="Times New Roman"/>
          <w:b/>
          <w:bCs/>
          <w:i w:val="0"/>
          <w:iCs w:val="0"/>
          <w:color w:val="000000" w:themeColor="text1"/>
          <w:sz w:val="22"/>
          <w:szCs w:val="22"/>
        </w:rPr>
      </w:pPr>
      <w:ins w:id="5493" w:author="lợi đoàn" w:date="2024-11-30T00:37:00Z">
        <w:r w:rsidRPr="00453CEB">
          <w:rPr>
            <w:rFonts w:ascii="Times New Roman" w:hAnsi="Times New Roman" w:cs="Times New Roman"/>
            <w:b/>
            <w:bCs/>
            <w:i w:val="0"/>
            <w:iCs w:val="0"/>
            <w:color w:val="000000" w:themeColor="text1"/>
            <w:sz w:val="22"/>
            <w:szCs w:val="22"/>
          </w:rPr>
          <w:t>3.5.1.</w:t>
        </w:r>
        <w:r>
          <w:rPr>
            <w:rFonts w:ascii="Times New Roman" w:hAnsi="Times New Roman" w:cs="Times New Roman"/>
            <w:b/>
            <w:bCs/>
            <w:i w:val="0"/>
            <w:iCs w:val="0"/>
            <w:color w:val="000000" w:themeColor="text1"/>
            <w:sz w:val="22"/>
            <w:szCs w:val="22"/>
          </w:rPr>
          <w:t>12</w:t>
        </w:r>
        <w:r w:rsidRPr="00453CEB">
          <w:rPr>
            <w:rFonts w:ascii="Times New Roman" w:hAnsi="Times New Roman" w:cs="Times New Roman"/>
            <w:b/>
            <w:bCs/>
            <w:i w:val="0"/>
            <w:iCs w:val="0"/>
            <w:color w:val="000000" w:themeColor="text1"/>
            <w:sz w:val="22"/>
            <w:szCs w:val="22"/>
          </w:rPr>
          <w:t xml:space="preserve"> Giao diện </w:t>
        </w:r>
        <w:r>
          <w:rPr>
            <w:rFonts w:ascii="Times New Roman" w:hAnsi="Times New Roman" w:cs="Times New Roman"/>
            <w:b/>
            <w:bCs/>
            <w:i w:val="0"/>
            <w:iCs w:val="0"/>
            <w:color w:val="000000" w:themeColor="text1"/>
            <w:sz w:val="22"/>
            <w:szCs w:val="22"/>
          </w:rPr>
          <w:t>chức năng thông báo</w:t>
        </w:r>
      </w:ins>
    </w:p>
    <w:p w14:paraId="193A8C97" w14:textId="68CDB7D5" w:rsidR="001B5014" w:rsidRDefault="001B5014" w:rsidP="001B5014">
      <w:pPr>
        <w:pStyle w:val="ListParagraph"/>
        <w:rPr>
          <w:ins w:id="5494" w:author="lợi đoàn" w:date="2024-11-30T00:37:00Z"/>
        </w:rPr>
      </w:pPr>
      <w:ins w:id="5495" w:author="lợi đoàn" w:date="2024-11-30T00:37:00Z">
        <w:r>
          <w:rPr>
            <w:rStyle w:val="fontstyle01"/>
          </w:rPr>
          <w:t>Sau khi người dùng nhấn</w:t>
        </w:r>
        <w:r w:rsidR="002B6EBF">
          <w:rPr>
            <w:rStyle w:val="fontstyle01"/>
          </w:rPr>
          <w:t xml:space="preserve"> biểu tượng chuông</w:t>
        </w:r>
        <w:r w:rsidRPr="00453CEB">
          <w:rPr>
            <w:rStyle w:val="fontstyle01"/>
          </w:rPr>
          <w:t xml:space="preserve">. Giao diện trang </w:t>
        </w:r>
      </w:ins>
      <w:ins w:id="5496" w:author="lợi đoàn" w:date="2024-11-30T00:38:00Z">
        <w:r w:rsidR="002B6EBF">
          <w:rPr>
            <w:rStyle w:val="fontstyle01"/>
          </w:rPr>
          <w:t>thông báo chuông</w:t>
        </w:r>
      </w:ins>
      <w:ins w:id="5497" w:author="lợi đoàn" w:date="2024-11-30T00:37:00Z">
        <w:r>
          <w:rPr>
            <w:rStyle w:val="fontstyle01"/>
          </w:rPr>
          <w:t xml:space="preserve"> </w:t>
        </w:r>
        <w:r w:rsidRPr="00453CEB">
          <w:rPr>
            <w:rStyle w:val="fontstyle01"/>
          </w:rPr>
          <w:t>như Hình 3.</w:t>
        </w:r>
        <w:r>
          <w:rPr>
            <w:rStyle w:val="fontstyle01"/>
          </w:rPr>
          <w:t>2</w:t>
        </w:r>
      </w:ins>
      <w:ins w:id="5498" w:author="lợi đoàn" w:date="2024-11-30T02:06:00Z">
        <w:r w:rsidR="00890C18">
          <w:rPr>
            <w:rStyle w:val="fontstyle01"/>
          </w:rPr>
          <w:t>8</w:t>
        </w:r>
      </w:ins>
    </w:p>
    <w:p w14:paraId="64F9CA84" w14:textId="77777777" w:rsidR="00423DB5" w:rsidRDefault="00423DB5">
      <w:pPr>
        <w:spacing w:after="160" w:line="259" w:lineRule="auto"/>
        <w:rPr>
          <w:ins w:id="5499" w:author="lợi đoàn" w:date="2024-11-29T22:54:00Z"/>
          <w:rFonts w:ascii="Times New Roman" w:hAnsi="Times New Roman"/>
        </w:rPr>
      </w:pPr>
    </w:p>
    <w:p w14:paraId="1B022BD1" w14:textId="63769DDB" w:rsidR="00894E3A" w:rsidRDefault="006728CC">
      <w:pPr>
        <w:spacing w:after="160" w:line="259" w:lineRule="auto"/>
        <w:rPr>
          <w:ins w:id="5500" w:author="lợi đoàn" w:date="2024-11-30T00:38:00Z"/>
          <w:rFonts w:ascii="Times New Roman" w:hAnsi="Times New Roman"/>
        </w:rPr>
      </w:pPr>
      <w:ins w:id="5501" w:author="lợi đoàn" w:date="2024-11-29T22:55:00Z">
        <w:r>
          <w:rPr>
            <w:rFonts w:ascii="Times New Roman" w:hAnsi="Times New Roman"/>
            <w:noProof/>
          </w:rPr>
          <w:lastRenderedPageBreak/>
          <w:drawing>
            <wp:inline distT="0" distB="0" distL="0" distR="0" wp14:anchorId="5892D37E" wp14:editId="7EC275BD">
              <wp:extent cx="5760720" cy="26758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675890"/>
                      </a:xfrm>
                      <a:prstGeom prst="rect">
                        <a:avLst/>
                      </a:prstGeom>
                    </pic:spPr>
                  </pic:pic>
                </a:graphicData>
              </a:graphic>
            </wp:inline>
          </w:drawing>
        </w:r>
      </w:ins>
    </w:p>
    <w:p w14:paraId="6981501E" w14:textId="57A5B76C" w:rsidR="002B6EBF" w:rsidRDefault="002B6EBF">
      <w:pPr>
        <w:pStyle w:val="Heading1"/>
        <w:ind w:left="1440" w:firstLine="720"/>
        <w:rPr>
          <w:ins w:id="5502" w:author="lợi đoàn" w:date="2024-11-30T00:38:00Z"/>
          <w:rFonts w:ascii="Times New Roman" w:hAnsi="Times New Roman"/>
          <w:i/>
          <w:iCs/>
          <w:color w:val="000000"/>
          <w:sz w:val="26"/>
          <w:szCs w:val="26"/>
        </w:rPr>
        <w:pPrChange w:id="5503" w:author="lợi đoàn" w:date="2024-11-30T02:10:00Z">
          <w:pPr>
            <w:spacing w:after="160" w:line="259" w:lineRule="auto"/>
            <w:ind w:firstLine="720"/>
          </w:pPr>
        </w:pPrChange>
      </w:pPr>
      <w:bookmarkStart w:id="5504" w:name="_Toc183825564"/>
      <w:ins w:id="5505" w:author="lợi đoàn" w:date="2024-11-30T00:38:00Z">
        <w:r w:rsidRPr="00453CEB">
          <w:rPr>
            <w:rFonts w:ascii="Times New Roman" w:hAnsi="Times New Roman"/>
            <w:i/>
            <w:iCs/>
            <w:color w:val="000000"/>
            <w:sz w:val="28"/>
            <w:szCs w:val="28"/>
          </w:rPr>
          <w:t xml:space="preserve">Hình </w:t>
        </w:r>
        <w:r>
          <w:rPr>
            <w:rFonts w:ascii="Times New Roman" w:hAnsi="Times New Roman"/>
            <w:i/>
            <w:iCs/>
            <w:color w:val="000000"/>
            <w:sz w:val="28"/>
            <w:szCs w:val="28"/>
          </w:rPr>
          <w:t>3</w:t>
        </w:r>
        <w:r w:rsidRPr="00453CEB">
          <w:rPr>
            <w:rFonts w:ascii="Times New Roman" w:hAnsi="Times New Roman"/>
            <w:i/>
            <w:iCs/>
            <w:color w:val="000000"/>
            <w:sz w:val="28"/>
            <w:szCs w:val="28"/>
          </w:rPr>
          <w:t>.</w:t>
        </w:r>
        <w:r>
          <w:rPr>
            <w:rFonts w:ascii="Times New Roman" w:hAnsi="Times New Roman"/>
            <w:i/>
            <w:iCs/>
            <w:color w:val="000000"/>
            <w:sz w:val="28"/>
            <w:szCs w:val="28"/>
          </w:rPr>
          <w:t>2</w:t>
        </w:r>
      </w:ins>
      <w:ins w:id="5506" w:author="lợi đoàn" w:date="2024-11-30T02:06:00Z">
        <w:r w:rsidR="00890C18">
          <w:rPr>
            <w:rFonts w:ascii="Times New Roman" w:hAnsi="Times New Roman"/>
            <w:i/>
            <w:iCs/>
            <w:color w:val="000000"/>
            <w:sz w:val="28"/>
            <w:szCs w:val="28"/>
          </w:rPr>
          <w:t>8</w:t>
        </w:r>
      </w:ins>
      <w:ins w:id="5507" w:author="lợi đoàn" w:date="2024-11-30T00:38:00Z">
        <w:r w:rsidRPr="00453CEB">
          <w:rPr>
            <w:rFonts w:ascii="Times New Roman" w:hAnsi="Times New Roman"/>
            <w:i/>
            <w:iCs/>
            <w:color w:val="000000"/>
            <w:sz w:val="28"/>
            <w:szCs w:val="28"/>
          </w:rPr>
          <w:t xml:space="preserve">. </w:t>
        </w:r>
        <w:r w:rsidRPr="00453CEB">
          <w:rPr>
            <w:rFonts w:ascii="Times New Roman" w:hAnsi="Times New Roman"/>
            <w:i/>
            <w:iCs/>
            <w:color w:val="000000"/>
            <w:sz w:val="26"/>
            <w:szCs w:val="26"/>
          </w:rPr>
          <w:t xml:space="preserve">Giao diện </w:t>
        </w:r>
        <w:r>
          <w:rPr>
            <w:rFonts w:ascii="Times New Roman" w:hAnsi="Times New Roman"/>
            <w:i/>
            <w:iCs/>
            <w:color w:val="000000"/>
            <w:sz w:val="26"/>
            <w:szCs w:val="26"/>
          </w:rPr>
          <w:t>chức năng thông báo</w:t>
        </w:r>
        <w:bookmarkEnd w:id="5504"/>
      </w:ins>
    </w:p>
    <w:p w14:paraId="590D2CEC" w14:textId="0AC338AD" w:rsidR="002B6EBF" w:rsidRDefault="00501D5A" w:rsidP="00501D5A">
      <w:pPr>
        <w:pStyle w:val="Heading3"/>
        <w:numPr>
          <w:ilvl w:val="2"/>
          <w:numId w:val="4"/>
        </w:numPr>
        <w:ind w:left="851" w:hanging="567"/>
        <w:rPr>
          <w:ins w:id="5508" w:author="lợi đoàn" w:date="2024-11-30T00:40:00Z"/>
          <w:rFonts w:ascii="Times New Roman" w:hAnsi="Times New Roman" w:cs="Times New Roman"/>
          <w:b/>
          <w:bCs/>
          <w:color w:val="000000" w:themeColor="text1"/>
        </w:rPr>
      </w:pPr>
      <w:bookmarkStart w:id="5509" w:name="_Toc183825565"/>
      <w:ins w:id="5510" w:author="lợi đoàn" w:date="2024-11-30T00:39:00Z">
        <w:r w:rsidRPr="00453CEB">
          <w:rPr>
            <w:rFonts w:ascii="Times New Roman" w:hAnsi="Times New Roman" w:cs="Times New Roman"/>
            <w:b/>
            <w:bCs/>
            <w:color w:val="000000" w:themeColor="text1"/>
          </w:rPr>
          <w:t xml:space="preserve">Giao diện </w:t>
        </w:r>
        <w:r>
          <w:rPr>
            <w:rFonts w:ascii="Times New Roman" w:hAnsi="Times New Roman" w:cs="Times New Roman"/>
            <w:b/>
            <w:bCs/>
            <w:color w:val="000000" w:themeColor="text1"/>
          </w:rPr>
          <w:t>lễ tân</w:t>
        </w:r>
      </w:ins>
      <w:bookmarkEnd w:id="5509"/>
    </w:p>
    <w:p w14:paraId="51A1B14E" w14:textId="66207145" w:rsidR="004E364A" w:rsidRPr="00453CEB" w:rsidRDefault="004E364A" w:rsidP="004E364A">
      <w:pPr>
        <w:pStyle w:val="Heading4"/>
        <w:ind w:left="567"/>
        <w:rPr>
          <w:ins w:id="5511" w:author="lợi đoàn" w:date="2024-11-30T00:40:00Z"/>
          <w:rFonts w:ascii="Times New Roman" w:hAnsi="Times New Roman" w:cs="Times New Roman"/>
          <w:b/>
          <w:bCs/>
          <w:i w:val="0"/>
          <w:iCs w:val="0"/>
          <w:color w:val="000000" w:themeColor="text1"/>
          <w:sz w:val="22"/>
          <w:szCs w:val="22"/>
        </w:rPr>
      </w:pPr>
      <w:ins w:id="5512" w:author="lợi đoàn" w:date="2024-11-30T00:40:00Z">
        <w:r w:rsidRPr="00453CEB">
          <w:rPr>
            <w:rFonts w:ascii="Times New Roman" w:hAnsi="Times New Roman" w:cs="Times New Roman"/>
            <w:b/>
            <w:bCs/>
            <w:i w:val="0"/>
            <w:iCs w:val="0"/>
            <w:color w:val="000000" w:themeColor="text1"/>
            <w:sz w:val="22"/>
            <w:szCs w:val="22"/>
          </w:rPr>
          <w:t>3.5.</w:t>
        </w:r>
        <w:r>
          <w:rPr>
            <w:rFonts w:ascii="Times New Roman" w:hAnsi="Times New Roman" w:cs="Times New Roman"/>
            <w:b/>
            <w:bCs/>
            <w:i w:val="0"/>
            <w:iCs w:val="0"/>
            <w:color w:val="000000" w:themeColor="text1"/>
            <w:sz w:val="22"/>
            <w:szCs w:val="22"/>
          </w:rPr>
          <w:t>2</w:t>
        </w:r>
        <w:r w:rsidRPr="00453CEB">
          <w:rPr>
            <w:rFonts w:ascii="Times New Roman" w:hAnsi="Times New Roman" w:cs="Times New Roman"/>
            <w:b/>
            <w:bCs/>
            <w:i w:val="0"/>
            <w:iCs w:val="0"/>
            <w:color w:val="000000" w:themeColor="text1"/>
            <w:sz w:val="22"/>
            <w:szCs w:val="22"/>
          </w:rPr>
          <w:t>.</w:t>
        </w:r>
        <w:r>
          <w:rPr>
            <w:rFonts w:ascii="Times New Roman" w:hAnsi="Times New Roman" w:cs="Times New Roman"/>
            <w:b/>
            <w:bCs/>
            <w:i w:val="0"/>
            <w:iCs w:val="0"/>
            <w:color w:val="000000" w:themeColor="text1"/>
            <w:sz w:val="22"/>
            <w:szCs w:val="22"/>
          </w:rPr>
          <w:t>1</w:t>
        </w:r>
        <w:r w:rsidRPr="00453CEB">
          <w:rPr>
            <w:rFonts w:ascii="Times New Roman" w:hAnsi="Times New Roman" w:cs="Times New Roman"/>
            <w:b/>
            <w:bCs/>
            <w:i w:val="0"/>
            <w:iCs w:val="0"/>
            <w:color w:val="000000" w:themeColor="text1"/>
            <w:sz w:val="22"/>
            <w:szCs w:val="22"/>
          </w:rPr>
          <w:t xml:space="preserve"> Giao diện </w:t>
        </w:r>
        <w:r>
          <w:rPr>
            <w:rFonts w:ascii="Times New Roman" w:hAnsi="Times New Roman" w:cs="Times New Roman"/>
            <w:b/>
            <w:bCs/>
            <w:i w:val="0"/>
            <w:iCs w:val="0"/>
            <w:color w:val="000000" w:themeColor="text1"/>
            <w:sz w:val="22"/>
            <w:szCs w:val="22"/>
          </w:rPr>
          <w:t>trang chủ lễ tân</w:t>
        </w:r>
      </w:ins>
    </w:p>
    <w:p w14:paraId="04D433BA" w14:textId="7623DED4" w:rsidR="004E364A" w:rsidRDefault="004E364A" w:rsidP="004E364A">
      <w:pPr>
        <w:pStyle w:val="ListParagraph"/>
        <w:rPr>
          <w:ins w:id="5513" w:author="lợi đoàn" w:date="2024-11-30T00:41:00Z"/>
        </w:rPr>
      </w:pPr>
      <w:ins w:id="5514" w:author="lợi đoàn" w:date="2024-11-30T00:41:00Z">
        <w:r>
          <w:rPr>
            <w:rStyle w:val="fontstyle01"/>
          </w:rPr>
          <w:t>Sau khi Lễ Tân đăng nhập thành công</w:t>
        </w:r>
        <w:r w:rsidRPr="00453CEB">
          <w:rPr>
            <w:rStyle w:val="fontstyle01"/>
          </w:rPr>
          <w:t xml:space="preserve">. Giao diện trang </w:t>
        </w:r>
        <w:r>
          <w:rPr>
            <w:rStyle w:val="fontstyle01"/>
          </w:rPr>
          <w:t xml:space="preserve">chủ </w:t>
        </w:r>
      </w:ins>
      <w:ins w:id="5515" w:author="lợi đoàn" w:date="2024-11-30T00:42:00Z">
        <w:r>
          <w:rPr>
            <w:rStyle w:val="fontstyle01"/>
          </w:rPr>
          <w:t>lễ tân</w:t>
        </w:r>
      </w:ins>
      <w:ins w:id="5516" w:author="lợi đoàn" w:date="2024-11-30T00:41:00Z">
        <w:r>
          <w:rPr>
            <w:rStyle w:val="fontstyle01"/>
          </w:rPr>
          <w:t xml:space="preserve"> </w:t>
        </w:r>
        <w:r w:rsidRPr="00453CEB">
          <w:rPr>
            <w:rStyle w:val="fontstyle01"/>
          </w:rPr>
          <w:t>như Hình 3.</w:t>
        </w:r>
        <w:r>
          <w:rPr>
            <w:rStyle w:val="fontstyle01"/>
          </w:rPr>
          <w:t>2</w:t>
        </w:r>
      </w:ins>
      <w:ins w:id="5517" w:author="lợi đoàn" w:date="2024-11-30T02:06:00Z">
        <w:r w:rsidR="00890C18">
          <w:rPr>
            <w:rStyle w:val="fontstyle01"/>
          </w:rPr>
          <w:t>9</w:t>
        </w:r>
      </w:ins>
    </w:p>
    <w:p w14:paraId="31A9940E" w14:textId="77777777" w:rsidR="004E364A" w:rsidRPr="004E364A" w:rsidRDefault="004E364A">
      <w:pPr>
        <w:rPr>
          <w:ins w:id="5518" w:author="lợi đoàn" w:date="2024-11-29T22:56:00Z"/>
        </w:rPr>
        <w:pPrChange w:id="5519" w:author="lợi đoàn" w:date="2024-11-30T00:40:00Z">
          <w:pPr>
            <w:spacing w:after="160" w:line="259" w:lineRule="auto"/>
          </w:pPr>
        </w:pPrChange>
      </w:pPr>
    </w:p>
    <w:p w14:paraId="27178170" w14:textId="77E6B7A4" w:rsidR="0020673A" w:rsidRDefault="005A2E7C">
      <w:pPr>
        <w:spacing w:after="160" w:line="259" w:lineRule="auto"/>
        <w:rPr>
          <w:ins w:id="5520" w:author="lợi đoàn" w:date="2024-11-30T00:40:00Z"/>
          <w:rFonts w:ascii="Times New Roman" w:hAnsi="Times New Roman"/>
        </w:rPr>
      </w:pPr>
      <w:ins w:id="5521" w:author="lợi đoàn" w:date="2024-11-29T22:56:00Z">
        <w:r w:rsidRPr="005A2E7C">
          <w:rPr>
            <w:rFonts w:ascii="Times New Roman" w:hAnsi="Times New Roman"/>
            <w:noProof/>
          </w:rPr>
          <w:drawing>
            <wp:inline distT="0" distB="0" distL="0" distR="0" wp14:anchorId="6920039D" wp14:editId="016E1E69">
              <wp:extent cx="5760720" cy="26835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683510"/>
                      </a:xfrm>
                      <a:prstGeom prst="rect">
                        <a:avLst/>
                      </a:prstGeom>
                    </pic:spPr>
                  </pic:pic>
                </a:graphicData>
              </a:graphic>
            </wp:inline>
          </w:drawing>
        </w:r>
      </w:ins>
    </w:p>
    <w:p w14:paraId="62D787AE" w14:textId="7FD107A3" w:rsidR="004E364A" w:rsidRDefault="004E364A">
      <w:pPr>
        <w:pStyle w:val="Heading1"/>
        <w:ind w:left="1440" w:firstLine="720"/>
        <w:rPr>
          <w:ins w:id="5522" w:author="lợi đoàn" w:date="2024-11-30T00:40:00Z"/>
          <w:rFonts w:ascii="Times New Roman" w:hAnsi="Times New Roman"/>
          <w:i/>
          <w:iCs/>
          <w:color w:val="000000"/>
          <w:sz w:val="26"/>
          <w:szCs w:val="26"/>
        </w:rPr>
        <w:pPrChange w:id="5523" w:author="lợi đoàn" w:date="2024-11-30T02:10:00Z">
          <w:pPr>
            <w:spacing w:after="160" w:line="259" w:lineRule="auto"/>
            <w:ind w:firstLine="720"/>
          </w:pPr>
        </w:pPrChange>
      </w:pPr>
      <w:bookmarkStart w:id="5524" w:name="_Toc183825566"/>
      <w:ins w:id="5525" w:author="lợi đoàn" w:date="2024-11-30T00:40:00Z">
        <w:r w:rsidRPr="00453CEB">
          <w:rPr>
            <w:rFonts w:ascii="Times New Roman" w:hAnsi="Times New Roman"/>
            <w:i/>
            <w:iCs/>
            <w:color w:val="000000"/>
            <w:sz w:val="28"/>
            <w:szCs w:val="28"/>
          </w:rPr>
          <w:t xml:space="preserve">Hình </w:t>
        </w:r>
        <w:r>
          <w:rPr>
            <w:rFonts w:ascii="Times New Roman" w:hAnsi="Times New Roman"/>
            <w:i/>
            <w:iCs/>
            <w:color w:val="000000"/>
            <w:sz w:val="28"/>
            <w:szCs w:val="28"/>
          </w:rPr>
          <w:t>3</w:t>
        </w:r>
        <w:r w:rsidRPr="00453CEB">
          <w:rPr>
            <w:rFonts w:ascii="Times New Roman" w:hAnsi="Times New Roman"/>
            <w:i/>
            <w:iCs/>
            <w:color w:val="000000"/>
            <w:sz w:val="28"/>
            <w:szCs w:val="28"/>
          </w:rPr>
          <w:t>.</w:t>
        </w:r>
        <w:r>
          <w:rPr>
            <w:rFonts w:ascii="Times New Roman" w:hAnsi="Times New Roman"/>
            <w:i/>
            <w:iCs/>
            <w:color w:val="000000"/>
            <w:sz w:val="28"/>
            <w:szCs w:val="28"/>
          </w:rPr>
          <w:t>2</w:t>
        </w:r>
      </w:ins>
      <w:ins w:id="5526" w:author="lợi đoàn" w:date="2024-11-30T02:06:00Z">
        <w:r w:rsidR="00890C18">
          <w:rPr>
            <w:rFonts w:ascii="Times New Roman" w:hAnsi="Times New Roman"/>
            <w:i/>
            <w:iCs/>
            <w:color w:val="000000"/>
            <w:sz w:val="28"/>
            <w:szCs w:val="28"/>
          </w:rPr>
          <w:t>9</w:t>
        </w:r>
      </w:ins>
      <w:ins w:id="5527" w:author="lợi đoàn" w:date="2024-11-30T00:40:00Z">
        <w:r w:rsidRPr="00453CEB">
          <w:rPr>
            <w:rFonts w:ascii="Times New Roman" w:hAnsi="Times New Roman"/>
            <w:i/>
            <w:iCs/>
            <w:color w:val="000000"/>
            <w:sz w:val="28"/>
            <w:szCs w:val="28"/>
          </w:rPr>
          <w:t xml:space="preserve">. </w:t>
        </w:r>
        <w:r w:rsidRPr="00453CEB">
          <w:rPr>
            <w:rFonts w:ascii="Times New Roman" w:hAnsi="Times New Roman"/>
            <w:i/>
            <w:iCs/>
            <w:color w:val="000000"/>
            <w:sz w:val="26"/>
            <w:szCs w:val="26"/>
          </w:rPr>
          <w:t xml:space="preserve">Giao diện </w:t>
        </w:r>
      </w:ins>
      <w:ins w:id="5528" w:author="lợi đoàn" w:date="2024-11-30T00:41:00Z">
        <w:r>
          <w:rPr>
            <w:rFonts w:ascii="Times New Roman" w:hAnsi="Times New Roman"/>
            <w:i/>
            <w:iCs/>
            <w:color w:val="000000"/>
            <w:sz w:val="26"/>
            <w:szCs w:val="26"/>
          </w:rPr>
          <w:t>chủ lễ tân</w:t>
        </w:r>
      </w:ins>
      <w:bookmarkEnd w:id="5524"/>
    </w:p>
    <w:p w14:paraId="05334F92" w14:textId="4DD4E59C" w:rsidR="004E364A" w:rsidRPr="00453CEB" w:rsidRDefault="004E364A" w:rsidP="004E364A">
      <w:pPr>
        <w:pStyle w:val="Heading4"/>
        <w:ind w:left="567"/>
        <w:rPr>
          <w:ins w:id="5529" w:author="lợi đoàn" w:date="2024-11-30T00:42:00Z"/>
          <w:rFonts w:ascii="Times New Roman" w:hAnsi="Times New Roman" w:cs="Times New Roman"/>
          <w:b/>
          <w:bCs/>
          <w:i w:val="0"/>
          <w:iCs w:val="0"/>
          <w:color w:val="000000" w:themeColor="text1"/>
          <w:sz w:val="22"/>
          <w:szCs w:val="22"/>
        </w:rPr>
      </w:pPr>
      <w:ins w:id="5530" w:author="lợi đoàn" w:date="2024-11-30T00:42:00Z">
        <w:r w:rsidRPr="00453CEB">
          <w:rPr>
            <w:rFonts w:ascii="Times New Roman" w:hAnsi="Times New Roman" w:cs="Times New Roman"/>
            <w:b/>
            <w:bCs/>
            <w:i w:val="0"/>
            <w:iCs w:val="0"/>
            <w:color w:val="000000" w:themeColor="text1"/>
            <w:sz w:val="22"/>
            <w:szCs w:val="22"/>
          </w:rPr>
          <w:t>3.5.</w:t>
        </w:r>
        <w:r>
          <w:rPr>
            <w:rFonts w:ascii="Times New Roman" w:hAnsi="Times New Roman" w:cs="Times New Roman"/>
            <w:b/>
            <w:bCs/>
            <w:i w:val="0"/>
            <w:iCs w:val="0"/>
            <w:color w:val="000000" w:themeColor="text1"/>
            <w:sz w:val="22"/>
            <w:szCs w:val="22"/>
          </w:rPr>
          <w:t>2</w:t>
        </w:r>
        <w:r w:rsidRPr="00453CEB">
          <w:rPr>
            <w:rFonts w:ascii="Times New Roman" w:hAnsi="Times New Roman" w:cs="Times New Roman"/>
            <w:b/>
            <w:bCs/>
            <w:i w:val="0"/>
            <w:iCs w:val="0"/>
            <w:color w:val="000000" w:themeColor="text1"/>
            <w:sz w:val="22"/>
            <w:szCs w:val="22"/>
          </w:rPr>
          <w:t>.</w:t>
        </w:r>
        <w:r>
          <w:rPr>
            <w:rFonts w:ascii="Times New Roman" w:hAnsi="Times New Roman" w:cs="Times New Roman"/>
            <w:b/>
            <w:bCs/>
            <w:i w:val="0"/>
            <w:iCs w:val="0"/>
            <w:color w:val="000000" w:themeColor="text1"/>
            <w:sz w:val="22"/>
            <w:szCs w:val="22"/>
          </w:rPr>
          <w:t>2</w:t>
        </w:r>
        <w:r w:rsidRPr="00453CEB">
          <w:rPr>
            <w:rFonts w:ascii="Times New Roman" w:hAnsi="Times New Roman" w:cs="Times New Roman"/>
            <w:b/>
            <w:bCs/>
            <w:i w:val="0"/>
            <w:iCs w:val="0"/>
            <w:color w:val="000000" w:themeColor="text1"/>
            <w:sz w:val="22"/>
            <w:szCs w:val="22"/>
          </w:rPr>
          <w:t xml:space="preserve"> Giao diện </w:t>
        </w:r>
        <w:r>
          <w:rPr>
            <w:rFonts w:ascii="Times New Roman" w:hAnsi="Times New Roman" w:cs="Times New Roman"/>
            <w:b/>
            <w:bCs/>
            <w:i w:val="0"/>
            <w:iCs w:val="0"/>
            <w:color w:val="000000" w:themeColor="text1"/>
            <w:sz w:val="22"/>
            <w:szCs w:val="22"/>
          </w:rPr>
          <w:t xml:space="preserve">lịch </w:t>
        </w:r>
      </w:ins>
      <w:ins w:id="5531" w:author="lợi đoàn" w:date="2024-11-30T00:44:00Z">
        <w:r w:rsidR="002E38AC">
          <w:rPr>
            <w:rFonts w:ascii="Times New Roman" w:hAnsi="Times New Roman" w:cs="Times New Roman"/>
            <w:b/>
            <w:bCs/>
            <w:i w:val="0"/>
            <w:iCs w:val="0"/>
            <w:color w:val="000000" w:themeColor="text1"/>
            <w:sz w:val="22"/>
            <w:szCs w:val="22"/>
          </w:rPr>
          <w:t>hẹn bệnh nhân</w:t>
        </w:r>
      </w:ins>
    </w:p>
    <w:p w14:paraId="1C803F6D" w14:textId="3D8BE917" w:rsidR="004E364A" w:rsidRDefault="004E364A" w:rsidP="004E364A">
      <w:pPr>
        <w:pStyle w:val="ListParagraph"/>
        <w:rPr>
          <w:ins w:id="5532" w:author="lợi đoàn" w:date="2024-11-30T00:42:00Z"/>
        </w:rPr>
      </w:pPr>
      <w:ins w:id="5533" w:author="lợi đoàn" w:date="2024-11-30T00:42:00Z">
        <w:r>
          <w:rPr>
            <w:rStyle w:val="fontstyle01"/>
          </w:rPr>
          <w:t xml:space="preserve">Sau khi Lễ Tân nhấn nút </w:t>
        </w:r>
      </w:ins>
      <w:ins w:id="5534" w:author="lợi đoàn" w:date="2024-11-30T00:43:00Z">
        <w:r>
          <w:rPr>
            <w:rStyle w:val="fontstyle01"/>
          </w:rPr>
          <w:t>lịch hẹn bệnh nhân</w:t>
        </w:r>
      </w:ins>
      <w:ins w:id="5535" w:author="lợi đoàn" w:date="2024-11-30T00:42:00Z">
        <w:r w:rsidRPr="00453CEB">
          <w:rPr>
            <w:rStyle w:val="fontstyle01"/>
          </w:rPr>
          <w:t xml:space="preserve">. Giao diện </w:t>
        </w:r>
      </w:ins>
      <w:ins w:id="5536" w:author="lợi đoàn" w:date="2024-11-30T00:43:00Z">
        <w:r>
          <w:rPr>
            <w:rStyle w:val="fontstyle01"/>
          </w:rPr>
          <w:t>lịch hẹn bệnh nhân</w:t>
        </w:r>
      </w:ins>
      <w:ins w:id="5537" w:author="lợi đoàn" w:date="2024-11-30T00:42:00Z">
        <w:r>
          <w:rPr>
            <w:rStyle w:val="fontstyle01"/>
          </w:rPr>
          <w:t xml:space="preserve"> lễ tân </w:t>
        </w:r>
        <w:r w:rsidRPr="00453CEB">
          <w:rPr>
            <w:rStyle w:val="fontstyle01"/>
          </w:rPr>
          <w:t>như Hình 3.</w:t>
        </w:r>
      </w:ins>
      <w:ins w:id="5538" w:author="lợi đoàn" w:date="2024-11-30T02:06:00Z">
        <w:r w:rsidR="00890C18">
          <w:rPr>
            <w:rStyle w:val="fontstyle01"/>
          </w:rPr>
          <w:t>30</w:t>
        </w:r>
      </w:ins>
    </w:p>
    <w:p w14:paraId="32B19CC2" w14:textId="77777777" w:rsidR="004E364A" w:rsidRDefault="004E364A">
      <w:pPr>
        <w:spacing w:after="160" w:line="259" w:lineRule="auto"/>
        <w:rPr>
          <w:ins w:id="5539" w:author="lợi đoàn" w:date="2024-11-29T23:03:00Z"/>
          <w:rFonts w:ascii="Times New Roman" w:hAnsi="Times New Roman"/>
        </w:rPr>
      </w:pPr>
    </w:p>
    <w:p w14:paraId="42D81E82" w14:textId="0FA8DA97" w:rsidR="008F530E" w:rsidRDefault="008F530E">
      <w:pPr>
        <w:spacing w:after="160" w:line="259" w:lineRule="auto"/>
        <w:rPr>
          <w:ins w:id="5540" w:author="lợi đoàn" w:date="2024-11-30T00:43:00Z"/>
          <w:rFonts w:ascii="Times New Roman" w:hAnsi="Times New Roman"/>
        </w:rPr>
      </w:pPr>
      <w:ins w:id="5541" w:author="lợi đoàn" w:date="2024-11-29T23:03:00Z">
        <w:r w:rsidRPr="008F530E">
          <w:rPr>
            <w:rFonts w:ascii="Times New Roman" w:hAnsi="Times New Roman"/>
            <w:noProof/>
          </w:rPr>
          <w:lastRenderedPageBreak/>
          <w:drawing>
            <wp:inline distT="0" distB="0" distL="0" distR="0" wp14:anchorId="5BD69C0F" wp14:editId="59D8261A">
              <wp:extent cx="5760720" cy="26898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689860"/>
                      </a:xfrm>
                      <a:prstGeom prst="rect">
                        <a:avLst/>
                      </a:prstGeom>
                    </pic:spPr>
                  </pic:pic>
                </a:graphicData>
              </a:graphic>
            </wp:inline>
          </w:drawing>
        </w:r>
      </w:ins>
    </w:p>
    <w:p w14:paraId="1B2A239F" w14:textId="7B4D316A" w:rsidR="00434907" w:rsidRDefault="00434907">
      <w:pPr>
        <w:pStyle w:val="Heading1"/>
        <w:ind w:left="1440" w:firstLine="720"/>
        <w:rPr>
          <w:ins w:id="5542" w:author="lợi đoàn" w:date="2024-11-30T00:43:00Z"/>
          <w:rFonts w:ascii="Times New Roman" w:hAnsi="Times New Roman"/>
          <w:i/>
          <w:iCs/>
          <w:color w:val="000000"/>
          <w:sz w:val="26"/>
          <w:szCs w:val="26"/>
        </w:rPr>
        <w:pPrChange w:id="5543" w:author="lợi đoàn" w:date="2024-11-30T02:10:00Z">
          <w:pPr>
            <w:spacing w:after="160" w:line="259" w:lineRule="auto"/>
            <w:ind w:firstLine="720"/>
          </w:pPr>
        </w:pPrChange>
      </w:pPr>
      <w:bookmarkStart w:id="5544" w:name="_Toc183825567"/>
      <w:ins w:id="5545" w:author="lợi đoàn" w:date="2024-11-30T00:43:00Z">
        <w:r w:rsidRPr="00453CEB">
          <w:rPr>
            <w:rFonts w:ascii="Times New Roman" w:hAnsi="Times New Roman"/>
            <w:i/>
            <w:iCs/>
            <w:color w:val="000000"/>
            <w:sz w:val="28"/>
            <w:szCs w:val="28"/>
          </w:rPr>
          <w:t xml:space="preserve">Hình </w:t>
        </w:r>
        <w:r>
          <w:rPr>
            <w:rFonts w:ascii="Times New Roman" w:hAnsi="Times New Roman"/>
            <w:i/>
            <w:iCs/>
            <w:color w:val="000000"/>
            <w:sz w:val="28"/>
            <w:szCs w:val="28"/>
          </w:rPr>
          <w:t>3</w:t>
        </w:r>
        <w:r w:rsidRPr="00453CEB">
          <w:rPr>
            <w:rFonts w:ascii="Times New Roman" w:hAnsi="Times New Roman"/>
            <w:i/>
            <w:iCs/>
            <w:color w:val="000000"/>
            <w:sz w:val="28"/>
            <w:szCs w:val="28"/>
          </w:rPr>
          <w:t>.</w:t>
        </w:r>
      </w:ins>
      <w:ins w:id="5546" w:author="lợi đoàn" w:date="2024-11-30T02:06:00Z">
        <w:r w:rsidR="00890C18">
          <w:rPr>
            <w:rFonts w:ascii="Times New Roman" w:hAnsi="Times New Roman"/>
            <w:i/>
            <w:iCs/>
            <w:color w:val="000000"/>
            <w:sz w:val="28"/>
            <w:szCs w:val="28"/>
          </w:rPr>
          <w:t>30</w:t>
        </w:r>
      </w:ins>
      <w:ins w:id="5547" w:author="lợi đoàn" w:date="2024-11-30T00:43:00Z">
        <w:r w:rsidRPr="00453CEB">
          <w:rPr>
            <w:rFonts w:ascii="Times New Roman" w:hAnsi="Times New Roman"/>
            <w:i/>
            <w:iCs/>
            <w:color w:val="000000"/>
            <w:sz w:val="28"/>
            <w:szCs w:val="28"/>
          </w:rPr>
          <w:t xml:space="preserve">. </w:t>
        </w:r>
        <w:r w:rsidRPr="00453CEB">
          <w:rPr>
            <w:rFonts w:ascii="Times New Roman" w:hAnsi="Times New Roman"/>
            <w:i/>
            <w:iCs/>
            <w:color w:val="000000"/>
            <w:sz w:val="26"/>
            <w:szCs w:val="26"/>
          </w:rPr>
          <w:t xml:space="preserve">Giao diện </w:t>
        </w:r>
      </w:ins>
      <w:ins w:id="5548" w:author="lợi đoàn" w:date="2024-11-30T00:44:00Z">
        <w:r>
          <w:rPr>
            <w:rFonts w:ascii="Times New Roman" w:hAnsi="Times New Roman"/>
            <w:i/>
            <w:iCs/>
            <w:color w:val="000000"/>
            <w:sz w:val="26"/>
            <w:szCs w:val="26"/>
          </w:rPr>
          <w:t>lịch hẹn Lễ Tân</w:t>
        </w:r>
      </w:ins>
      <w:bookmarkEnd w:id="5544"/>
    </w:p>
    <w:p w14:paraId="23CA18E7" w14:textId="77777777" w:rsidR="00434907" w:rsidRDefault="00434907">
      <w:pPr>
        <w:spacing w:after="160" w:line="259" w:lineRule="auto"/>
        <w:rPr>
          <w:ins w:id="5549" w:author="lợi đoàn" w:date="2024-11-29T23:04:00Z"/>
          <w:rFonts w:ascii="Times New Roman" w:hAnsi="Times New Roman"/>
        </w:rPr>
      </w:pPr>
    </w:p>
    <w:p w14:paraId="56F7D23F" w14:textId="0EC9E05D" w:rsidR="002E38AC" w:rsidRPr="00453CEB" w:rsidRDefault="002E38AC" w:rsidP="002E38AC">
      <w:pPr>
        <w:pStyle w:val="Heading4"/>
        <w:ind w:left="567"/>
        <w:rPr>
          <w:ins w:id="5550" w:author="lợi đoàn" w:date="2024-11-30T00:45:00Z"/>
          <w:rFonts w:ascii="Times New Roman" w:hAnsi="Times New Roman" w:cs="Times New Roman"/>
          <w:b/>
          <w:bCs/>
          <w:i w:val="0"/>
          <w:iCs w:val="0"/>
          <w:color w:val="000000" w:themeColor="text1"/>
          <w:sz w:val="22"/>
          <w:szCs w:val="22"/>
        </w:rPr>
      </w:pPr>
      <w:ins w:id="5551" w:author="lợi đoàn" w:date="2024-11-30T00:45:00Z">
        <w:r w:rsidRPr="00453CEB">
          <w:rPr>
            <w:rFonts w:ascii="Times New Roman" w:hAnsi="Times New Roman" w:cs="Times New Roman"/>
            <w:b/>
            <w:bCs/>
            <w:i w:val="0"/>
            <w:iCs w:val="0"/>
            <w:color w:val="000000" w:themeColor="text1"/>
            <w:sz w:val="22"/>
            <w:szCs w:val="22"/>
          </w:rPr>
          <w:t>3.5.</w:t>
        </w:r>
        <w:r>
          <w:rPr>
            <w:rFonts w:ascii="Times New Roman" w:hAnsi="Times New Roman" w:cs="Times New Roman"/>
            <w:b/>
            <w:bCs/>
            <w:i w:val="0"/>
            <w:iCs w:val="0"/>
            <w:color w:val="000000" w:themeColor="text1"/>
            <w:sz w:val="22"/>
            <w:szCs w:val="22"/>
          </w:rPr>
          <w:t>2</w:t>
        </w:r>
        <w:r w:rsidRPr="00453CEB">
          <w:rPr>
            <w:rFonts w:ascii="Times New Roman" w:hAnsi="Times New Roman" w:cs="Times New Roman"/>
            <w:b/>
            <w:bCs/>
            <w:i w:val="0"/>
            <w:iCs w:val="0"/>
            <w:color w:val="000000" w:themeColor="text1"/>
            <w:sz w:val="22"/>
            <w:szCs w:val="22"/>
          </w:rPr>
          <w:t>.</w:t>
        </w:r>
      </w:ins>
      <w:ins w:id="5552" w:author="lợi đoàn" w:date="2024-11-30T00:49:00Z">
        <w:r w:rsidR="00B71031">
          <w:rPr>
            <w:rFonts w:ascii="Times New Roman" w:hAnsi="Times New Roman" w:cs="Times New Roman"/>
            <w:b/>
            <w:bCs/>
            <w:i w:val="0"/>
            <w:iCs w:val="0"/>
            <w:color w:val="000000" w:themeColor="text1"/>
            <w:sz w:val="22"/>
            <w:szCs w:val="22"/>
          </w:rPr>
          <w:t>3</w:t>
        </w:r>
      </w:ins>
      <w:ins w:id="5553" w:author="lợi đoàn" w:date="2024-11-30T00:45:00Z">
        <w:r w:rsidRPr="00453CEB">
          <w:rPr>
            <w:rFonts w:ascii="Times New Roman" w:hAnsi="Times New Roman" w:cs="Times New Roman"/>
            <w:b/>
            <w:bCs/>
            <w:i w:val="0"/>
            <w:iCs w:val="0"/>
            <w:color w:val="000000" w:themeColor="text1"/>
            <w:sz w:val="22"/>
            <w:szCs w:val="22"/>
          </w:rPr>
          <w:t xml:space="preserve"> Giao diện </w:t>
        </w:r>
        <w:r>
          <w:rPr>
            <w:rFonts w:ascii="Times New Roman" w:hAnsi="Times New Roman" w:cs="Times New Roman"/>
            <w:b/>
            <w:bCs/>
            <w:i w:val="0"/>
            <w:iCs w:val="0"/>
            <w:color w:val="000000" w:themeColor="text1"/>
            <w:sz w:val="22"/>
            <w:szCs w:val="22"/>
          </w:rPr>
          <w:t>chi tiết lịch khám</w:t>
        </w:r>
      </w:ins>
    </w:p>
    <w:p w14:paraId="7C49A1FC" w14:textId="4DE236F6" w:rsidR="002E38AC" w:rsidRDefault="002E38AC" w:rsidP="002E38AC">
      <w:pPr>
        <w:pStyle w:val="ListParagraph"/>
        <w:rPr>
          <w:ins w:id="5554" w:author="lợi đoàn" w:date="2024-11-30T00:45:00Z"/>
        </w:rPr>
      </w:pPr>
      <w:ins w:id="5555" w:author="lợi đoàn" w:date="2024-11-30T00:45:00Z">
        <w:r>
          <w:rPr>
            <w:rStyle w:val="fontstyle01"/>
          </w:rPr>
          <w:t>Sau khi Lễ Tân nhấn vào lịch hẹn bệnh nhân</w:t>
        </w:r>
        <w:r w:rsidRPr="00453CEB">
          <w:rPr>
            <w:rStyle w:val="fontstyle01"/>
          </w:rPr>
          <w:t xml:space="preserve">. Giao diện </w:t>
        </w:r>
        <w:r>
          <w:rPr>
            <w:rStyle w:val="fontstyle01"/>
          </w:rPr>
          <w:t xml:space="preserve">chi tiết lịch khám </w:t>
        </w:r>
        <w:r w:rsidRPr="00453CEB">
          <w:rPr>
            <w:rStyle w:val="fontstyle01"/>
          </w:rPr>
          <w:t>như Hình 3.</w:t>
        </w:r>
      </w:ins>
      <w:ins w:id="5556" w:author="lợi đoàn" w:date="2024-11-30T00:46:00Z">
        <w:r w:rsidR="00583FE3">
          <w:rPr>
            <w:rStyle w:val="fontstyle01"/>
          </w:rPr>
          <w:t>3</w:t>
        </w:r>
      </w:ins>
      <w:ins w:id="5557" w:author="lợi đoàn" w:date="2024-11-30T02:06:00Z">
        <w:r w:rsidR="00890C18">
          <w:rPr>
            <w:rStyle w:val="fontstyle01"/>
          </w:rPr>
          <w:t>1</w:t>
        </w:r>
      </w:ins>
    </w:p>
    <w:p w14:paraId="4F6F1F47" w14:textId="77777777" w:rsidR="003C3D47" w:rsidRDefault="003C3D47">
      <w:pPr>
        <w:spacing w:after="160" w:line="259" w:lineRule="auto"/>
        <w:rPr>
          <w:ins w:id="5558" w:author="lợi đoàn" w:date="2024-11-29T23:04:00Z"/>
          <w:rFonts w:ascii="Times New Roman" w:hAnsi="Times New Roman"/>
        </w:rPr>
      </w:pPr>
    </w:p>
    <w:p w14:paraId="79E7A6CD" w14:textId="4E50B1BC" w:rsidR="003C3D47" w:rsidRDefault="003C3D47">
      <w:pPr>
        <w:spacing w:after="160" w:line="259" w:lineRule="auto"/>
        <w:rPr>
          <w:ins w:id="5559" w:author="lợi đoàn" w:date="2024-11-30T00:46:00Z"/>
          <w:rFonts w:ascii="Times New Roman" w:hAnsi="Times New Roman"/>
        </w:rPr>
      </w:pPr>
      <w:ins w:id="5560" w:author="lợi đoàn" w:date="2024-11-29T23:04:00Z">
        <w:r w:rsidRPr="003C3D47">
          <w:rPr>
            <w:rFonts w:ascii="Times New Roman" w:hAnsi="Times New Roman"/>
            <w:noProof/>
          </w:rPr>
          <w:drawing>
            <wp:inline distT="0" distB="0" distL="0" distR="0" wp14:anchorId="08BF57C9" wp14:editId="17CE6C27">
              <wp:extent cx="5760720" cy="26955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695575"/>
                      </a:xfrm>
                      <a:prstGeom prst="rect">
                        <a:avLst/>
                      </a:prstGeom>
                    </pic:spPr>
                  </pic:pic>
                </a:graphicData>
              </a:graphic>
            </wp:inline>
          </w:drawing>
        </w:r>
      </w:ins>
    </w:p>
    <w:p w14:paraId="6E39091B" w14:textId="4DFCB89E" w:rsidR="00583FE3" w:rsidRDefault="00583FE3">
      <w:pPr>
        <w:pStyle w:val="Heading1"/>
        <w:ind w:left="1440" w:firstLine="720"/>
        <w:rPr>
          <w:ins w:id="5561" w:author="lợi đoàn" w:date="2024-11-30T00:46:00Z"/>
          <w:rFonts w:ascii="Times New Roman" w:hAnsi="Times New Roman"/>
          <w:i/>
          <w:iCs/>
          <w:color w:val="000000"/>
          <w:sz w:val="26"/>
          <w:szCs w:val="26"/>
        </w:rPr>
        <w:pPrChange w:id="5562" w:author="lợi đoàn" w:date="2024-11-30T02:10:00Z">
          <w:pPr>
            <w:spacing w:after="160" w:line="259" w:lineRule="auto"/>
            <w:ind w:firstLine="720"/>
          </w:pPr>
        </w:pPrChange>
      </w:pPr>
      <w:bookmarkStart w:id="5563" w:name="_Toc183825568"/>
      <w:ins w:id="5564" w:author="lợi đoàn" w:date="2024-11-30T00:46:00Z">
        <w:r w:rsidRPr="00453CEB">
          <w:rPr>
            <w:rFonts w:ascii="Times New Roman" w:hAnsi="Times New Roman"/>
            <w:i/>
            <w:iCs/>
            <w:color w:val="000000"/>
            <w:sz w:val="28"/>
            <w:szCs w:val="28"/>
          </w:rPr>
          <w:t xml:space="preserve">Hình </w:t>
        </w:r>
        <w:r>
          <w:rPr>
            <w:rFonts w:ascii="Times New Roman" w:hAnsi="Times New Roman"/>
            <w:i/>
            <w:iCs/>
            <w:color w:val="000000"/>
            <w:sz w:val="28"/>
            <w:szCs w:val="28"/>
          </w:rPr>
          <w:t>3</w:t>
        </w:r>
        <w:r w:rsidRPr="00453CEB">
          <w:rPr>
            <w:rFonts w:ascii="Times New Roman" w:hAnsi="Times New Roman"/>
            <w:i/>
            <w:iCs/>
            <w:color w:val="000000"/>
            <w:sz w:val="28"/>
            <w:szCs w:val="28"/>
          </w:rPr>
          <w:t>.</w:t>
        </w:r>
      </w:ins>
      <w:ins w:id="5565" w:author="lợi đoàn" w:date="2024-11-30T00:47:00Z">
        <w:r>
          <w:rPr>
            <w:rFonts w:ascii="Times New Roman" w:hAnsi="Times New Roman"/>
            <w:i/>
            <w:iCs/>
            <w:color w:val="000000"/>
            <w:sz w:val="28"/>
            <w:szCs w:val="28"/>
          </w:rPr>
          <w:t>3</w:t>
        </w:r>
      </w:ins>
      <w:ins w:id="5566" w:author="lợi đoàn" w:date="2024-11-30T02:06:00Z">
        <w:r w:rsidR="00890C18">
          <w:rPr>
            <w:rFonts w:ascii="Times New Roman" w:hAnsi="Times New Roman"/>
            <w:i/>
            <w:iCs/>
            <w:color w:val="000000"/>
            <w:sz w:val="28"/>
            <w:szCs w:val="28"/>
          </w:rPr>
          <w:t>1</w:t>
        </w:r>
      </w:ins>
      <w:ins w:id="5567" w:author="lợi đoàn" w:date="2024-11-30T00:46:00Z">
        <w:r w:rsidRPr="00453CEB">
          <w:rPr>
            <w:rFonts w:ascii="Times New Roman" w:hAnsi="Times New Roman"/>
            <w:i/>
            <w:iCs/>
            <w:color w:val="000000"/>
            <w:sz w:val="28"/>
            <w:szCs w:val="28"/>
          </w:rPr>
          <w:t xml:space="preserve">. </w:t>
        </w:r>
        <w:r w:rsidRPr="00453CEB">
          <w:rPr>
            <w:rFonts w:ascii="Times New Roman" w:hAnsi="Times New Roman"/>
            <w:i/>
            <w:iCs/>
            <w:color w:val="000000"/>
            <w:sz w:val="26"/>
            <w:szCs w:val="26"/>
          </w:rPr>
          <w:t xml:space="preserve">Giao diện </w:t>
        </w:r>
      </w:ins>
      <w:ins w:id="5568" w:author="lợi đoàn" w:date="2024-11-30T00:47:00Z">
        <w:r>
          <w:rPr>
            <w:rFonts w:ascii="Times New Roman" w:hAnsi="Times New Roman"/>
            <w:i/>
            <w:iCs/>
            <w:color w:val="000000"/>
            <w:sz w:val="26"/>
            <w:szCs w:val="26"/>
          </w:rPr>
          <w:t>chi tiết lịch khám</w:t>
        </w:r>
      </w:ins>
      <w:bookmarkEnd w:id="5563"/>
    </w:p>
    <w:p w14:paraId="31938AF1" w14:textId="393CEEAE" w:rsidR="00B71031" w:rsidRPr="00453CEB" w:rsidRDefault="00B71031" w:rsidP="00B71031">
      <w:pPr>
        <w:pStyle w:val="Heading4"/>
        <w:ind w:left="567"/>
        <w:rPr>
          <w:ins w:id="5569" w:author="lợi đoàn" w:date="2024-11-30T00:49:00Z"/>
          <w:rFonts w:ascii="Times New Roman" w:hAnsi="Times New Roman" w:cs="Times New Roman"/>
          <w:b/>
          <w:bCs/>
          <w:i w:val="0"/>
          <w:iCs w:val="0"/>
          <w:color w:val="000000" w:themeColor="text1"/>
          <w:sz w:val="22"/>
          <w:szCs w:val="22"/>
        </w:rPr>
      </w:pPr>
      <w:ins w:id="5570" w:author="lợi đoàn" w:date="2024-11-30T00:49:00Z">
        <w:r w:rsidRPr="00453CEB">
          <w:rPr>
            <w:rFonts w:ascii="Times New Roman" w:hAnsi="Times New Roman" w:cs="Times New Roman"/>
            <w:b/>
            <w:bCs/>
            <w:i w:val="0"/>
            <w:iCs w:val="0"/>
            <w:color w:val="000000" w:themeColor="text1"/>
            <w:sz w:val="22"/>
            <w:szCs w:val="22"/>
          </w:rPr>
          <w:t>3.5.</w:t>
        </w:r>
        <w:r>
          <w:rPr>
            <w:rFonts w:ascii="Times New Roman" w:hAnsi="Times New Roman" w:cs="Times New Roman"/>
            <w:b/>
            <w:bCs/>
            <w:i w:val="0"/>
            <w:iCs w:val="0"/>
            <w:color w:val="000000" w:themeColor="text1"/>
            <w:sz w:val="22"/>
            <w:szCs w:val="22"/>
          </w:rPr>
          <w:t>2</w:t>
        </w:r>
        <w:r w:rsidRPr="00453CEB">
          <w:rPr>
            <w:rFonts w:ascii="Times New Roman" w:hAnsi="Times New Roman" w:cs="Times New Roman"/>
            <w:b/>
            <w:bCs/>
            <w:i w:val="0"/>
            <w:iCs w:val="0"/>
            <w:color w:val="000000" w:themeColor="text1"/>
            <w:sz w:val="22"/>
            <w:szCs w:val="22"/>
          </w:rPr>
          <w:t>.</w:t>
        </w:r>
        <w:r w:rsidR="009F5C8E">
          <w:rPr>
            <w:rFonts w:ascii="Times New Roman" w:hAnsi="Times New Roman" w:cs="Times New Roman"/>
            <w:b/>
            <w:bCs/>
            <w:i w:val="0"/>
            <w:iCs w:val="0"/>
            <w:color w:val="000000" w:themeColor="text1"/>
            <w:sz w:val="22"/>
            <w:szCs w:val="22"/>
          </w:rPr>
          <w:t>4</w:t>
        </w:r>
        <w:r w:rsidRPr="00453CEB">
          <w:rPr>
            <w:rFonts w:ascii="Times New Roman" w:hAnsi="Times New Roman" w:cs="Times New Roman"/>
            <w:b/>
            <w:bCs/>
            <w:i w:val="0"/>
            <w:iCs w:val="0"/>
            <w:color w:val="000000" w:themeColor="text1"/>
            <w:sz w:val="22"/>
            <w:szCs w:val="22"/>
          </w:rPr>
          <w:t xml:space="preserve"> Giao diện </w:t>
        </w:r>
        <w:r w:rsidR="009F5C8E">
          <w:rPr>
            <w:rFonts w:ascii="Times New Roman" w:hAnsi="Times New Roman" w:cs="Times New Roman"/>
            <w:b/>
            <w:bCs/>
            <w:i w:val="0"/>
            <w:iCs w:val="0"/>
            <w:color w:val="000000" w:themeColor="text1"/>
            <w:sz w:val="22"/>
            <w:szCs w:val="22"/>
          </w:rPr>
          <w:t>thanh toán lễ tân</w:t>
        </w:r>
      </w:ins>
    </w:p>
    <w:p w14:paraId="0446034A" w14:textId="7BB1ECEE" w:rsidR="00B71031" w:rsidRDefault="00B71031" w:rsidP="00B71031">
      <w:pPr>
        <w:pStyle w:val="ListParagraph"/>
        <w:rPr>
          <w:ins w:id="5571" w:author="lợi đoàn" w:date="2024-11-30T00:49:00Z"/>
        </w:rPr>
      </w:pPr>
      <w:ins w:id="5572" w:author="lợi đoàn" w:date="2024-11-30T00:49:00Z">
        <w:r>
          <w:rPr>
            <w:rStyle w:val="fontstyle01"/>
          </w:rPr>
          <w:t xml:space="preserve">Sau khi Lễ Tân nhấn vào </w:t>
        </w:r>
      </w:ins>
      <w:ins w:id="5573" w:author="lợi đoàn" w:date="2024-11-30T00:50:00Z">
        <w:r w:rsidR="009F5C8E">
          <w:rPr>
            <w:rStyle w:val="fontstyle01"/>
          </w:rPr>
          <w:t>thanh toán</w:t>
        </w:r>
      </w:ins>
      <w:ins w:id="5574" w:author="lợi đoàn" w:date="2024-11-30T00:49:00Z">
        <w:r w:rsidRPr="00453CEB">
          <w:rPr>
            <w:rStyle w:val="fontstyle01"/>
          </w:rPr>
          <w:t xml:space="preserve">. Giao diện </w:t>
        </w:r>
      </w:ins>
      <w:ins w:id="5575" w:author="lợi đoàn" w:date="2024-11-30T00:50:00Z">
        <w:r w:rsidR="009F5C8E">
          <w:rPr>
            <w:rStyle w:val="fontstyle01"/>
          </w:rPr>
          <w:t>thanh toán</w:t>
        </w:r>
      </w:ins>
      <w:ins w:id="5576" w:author="lợi đoàn" w:date="2024-11-30T00:49:00Z">
        <w:r>
          <w:rPr>
            <w:rStyle w:val="fontstyle01"/>
          </w:rPr>
          <w:t xml:space="preserve"> </w:t>
        </w:r>
        <w:r w:rsidRPr="00453CEB">
          <w:rPr>
            <w:rStyle w:val="fontstyle01"/>
          </w:rPr>
          <w:t>như Hình 3.</w:t>
        </w:r>
        <w:r>
          <w:rPr>
            <w:rStyle w:val="fontstyle01"/>
          </w:rPr>
          <w:t>3</w:t>
        </w:r>
      </w:ins>
      <w:ins w:id="5577" w:author="lợi đoàn" w:date="2024-11-30T02:06:00Z">
        <w:r w:rsidR="00890C18">
          <w:rPr>
            <w:rStyle w:val="fontstyle01"/>
          </w:rPr>
          <w:t>2</w:t>
        </w:r>
      </w:ins>
    </w:p>
    <w:p w14:paraId="6679EAFE" w14:textId="77777777" w:rsidR="00583FE3" w:rsidRDefault="00583FE3">
      <w:pPr>
        <w:spacing w:after="160" w:line="259" w:lineRule="auto"/>
        <w:rPr>
          <w:ins w:id="5578" w:author="lợi đoàn" w:date="2024-11-29T23:07:00Z"/>
          <w:rFonts w:ascii="Times New Roman" w:hAnsi="Times New Roman"/>
        </w:rPr>
      </w:pPr>
    </w:p>
    <w:p w14:paraId="601B6797" w14:textId="799F4985" w:rsidR="00C25F07" w:rsidRDefault="00C25F07">
      <w:pPr>
        <w:spacing w:after="160" w:line="259" w:lineRule="auto"/>
        <w:rPr>
          <w:ins w:id="5579" w:author="lợi đoàn" w:date="2024-11-30T00:50:00Z"/>
          <w:rFonts w:ascii="Times New Roman" w:hAnsi="Times New Roman"/>
        </w:rPr>
      </w:pPr>
      <w:ins w:id="5580" w:author="lợi đoàn" w:date="2024-11-29T23:07:00Z">
        <w:r w:rsidRPr="00C25F07">
          <w:rPr>
            <w:rFonts w:ascii="Times New Roman" w:hAnsi="Times New Roman"/>
            <w:noProof/>
          </w:rPr>
          <w:lastRenderedPageBreak/>
          <w:drawing>
            <wp:inline distT="0" distB="0" distL="0" distR="0" wp14:anchorId="6ED47A09" wp14:editId="76E95CD3">
              <wp:extent cx="5760720" cy="26790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679065"/>
                      </a:xfrm>
                      <a:prstGeom prst="rect">
                        <a:avLst/>
                      </a:prstGeom>
                    </pic:spPr>
                  </pic:pic>
                </a:graphicData>
              </a:graphic>
            </wp:inline>
          </w:drawing>
        </w:r>
      </w:ins>
    </w:p>
    <w:p w14:paraId="374B0FCB" w14:textId="439F5243" w:rsidR="006764B1" w:rsidRDefault="006764B1">
      <w:pPr>
        <w:pStyle w:val="Heading1"/>
        <w:ind w:left="1440" w:firstLine="720"/>
        <w:rPr>
          <w:ins w:id="5581" w:author="lợi đoàn" w:date="2024-11-30T00:50:00Z"/>
          <w:rFonts w:ascii="Times New Roman" w:hAnsi="Times New Roman"/>
          <w:i/>
          <w:iCs/>
          <w:color w:val="000000"/>
          <w:sz w:val="26"/>
          <w:szCs w:val="26"/>
        </w:rPr>
        <w:pPrChange w:id="5582" w:author="lợi đoàn" w:date="2024-11-30T02:09:00Z">
          <w:pPr>
            <w:spacing w:after="160" w:line="259" w:lineRule="auto"/>
            <w:ind w:firstLine="720"/>
          </w:pPr>
        </w:pPrChange>
      </w:pPr>
      <w:bookmarkStart w:id="5583" w:name="_Toc183825569"/>
      <w:ins w:id="5584" w:author="lợi đoàn" w:date="2024-11-30T00:50:00Z">
        <w:r w:rsidRPr="00453CEB">
          <w:rPr>
            <w:rFonts w:ascii="Times New Roman" w:hAnsi="Times New Roman"/>
            <w:i/>
            <w:iCs/>
            <w:color w:val="000000"/>
            <w:sz w:val="28"/>
            <w:szCs w:val="28"/>
          </w:rPr>
          <w:t xml:space="preserve">Hình </w:t>
        </w:r>
        <w:r>
          <w:rPr>
            <w:rFonts w:ascii="Times New Roman" w:hAnsi="Times New Roman"/>
            <w:i/>
            <w:iCs/>
            <w:color w:val="000000"/>
            <w:sz w:val="28"/>
            <w:szCs w:val="28"/>
          </w:rPr>
          <w:t>3</w:t>
        </w:r>
        <w:r w:rsidRPr="00453CEB">
          <w:rPr>
            <w:rFonts w:ascii="Times New Roman" w:hAnsi="Times New Roman"/>
            <w:i/>
            <w:iCs/>
            <w:color w:val="000000"/>
            <w:sz w:val="28"/>
            <w:szCs w:val="28"/>
          </w:rPr>
          <w:t>.</w:t>
        </w:r>
        <w:r>
          <w:rPr>
            <w:rFonts w:ascii="Times New Roman" w:hAnsi="Times New Roman"/>
            <w:i/>
            <w:iCs/>
            <w:color w:val="000000"/>
            <w:sz w:val="28"/>
            <w:szCs w:val="28"/>
          </w:rPr>
          <w:t>3</w:t>
        </w:r>
      </w:ins>
      <w:ins w:id="5585" w:author="lợi đoàn" w:date="2024-11-30T02:07:00Z">
        <w:r w:rsidR="00890C18">
          <w:rPr>
            <w:rFonts w:ascii="Times New Roman" w:hAnsi="Times New Roman"/>
            <w:i/>
            <w:iCs/>
            <w:color w:val="000000"/>
            <w:sz w:val="28"/>
            <w:szCs w:val="28"/>
          </w:rPr>
          <w:t>2</w:t>
        </w:r>
      </w:ins>
      <w:ins w:id="5586" w:author="lợi đoàn" w:date="2024-11-30T00:50:00Z">
        <w:r w:rsidRPr="00453CEB">
          <w:rPr>
            <w:rFonts w:ascii="Times New Roman" w:hAnsi="Times New Roman"/>
            <w:i/>
            <w:iCs/>
            <w:color w:val="000000"/>
            <w:sz w:val="28"/>
            <w:szCs w:val="28"/>
          </w:rPr>
          <w:t xml:space="preserve">. </w:t>
        </w:r>
        <w:r w:rsidRPr="00453CEB">
          <w:rPr>
            <w:rFonts w:ascii="Times New Roman" w:hAnsi="Times New Roman"/>
            <w:i/>
            <w:iCs/>
            <w:color w:val="000000"/>
            <w:sz w:val="26"/>
            <w:szCs w:val="26"/>
          </w:rPr>
          <w:t xml:space="preserve">Giao diện </w:t>
        </w:r>
        <w:r>
          <w:rPr>
            <w:rFonts w:ascii="Times New Roman" w:hAnsi="Times New Roman"/>
            <w:i/>
            <w:iCs/>
            <w:color w:val="000000"/>
            <w:sz w:val="26"/>
            <w:szCs w:val="26"/>
          </w:rPr>
          <w:t>thanh toán lễ tân</w:t>
        </w:r>
        <w:bookmarkEnd w:id="5583"/>
      </w:ins>
    </w:p>
    <w:p w14:paraId="0840D2D1" w14:textId="5ED917F8" w:rsidR="003D4D98" w:rsidRPr="00453CEB" w:rsidRDefault="003D4D98" w:rsidP="003D4D98">
      <w:pPr>
        <w:pStyle w:val="Heading4"/>
        <w:ind w:left="567"/>
        <w:rPr>
          <w:ins w:id="5587" w:author="lợi đoàn" w:date="2024-11-30T00:51:00Z"/>
          <w:rFonts w:ascii="Times New Roman" w:hAnsi="Times New Roman" w:cs="Times New Roman"/>
          <w:b/>
          <w:bCs/>
          <w:i w:val="0"/>
          <w:iCs w:val="0"/>
          <w:color w:val="000000" w:themeColor="text1"/>
          <w:sz w:val="22"/>
          <w:szCs w:val="22"/>
        </w:rPr>
      </w:pPr>
      <w:ins w:id="5588" w:author="lợi đoàn" w:date="2024-11-30T00:51:00Z">
        <w:r w:rsidRPr="00453CEB">
          <w:rPr>
            <w:rFonts w:ascii="Times New Roman" w:hAnsi="Times New Roman" w:cs="Times New Roman"/>
            <w:b/>
            <w:bCs/>
            <w:i w:val="0"/>
            <w:iCs w:val="0"/>
            <w:color w:val="000000" w:themeColor="text1"/>
            <w:sz w:val="22"/>
            <w:szCs w:val="22"/>
          </w:rPr>
          <w:t>3.5.</w:t>
        </w:r>
        <w:r>
          <w:rPr>
            <w:rFonts w:ascii="Times New Roman" w:hAnsi="Times New Roman" w:cs="Times New Roman"/>
            <w:b/>
            <w:bCs/>
            <w:i w:val="0"/>
            <w:iCs w:val="0"/>
            <w:color w:val="000000" w:themeColor="text1"/>
            <w:sz w:val="22"/>
            <w:szCs w:val="22"/>
          </w:rPr>
          <w:t>2</w:t>
        </w:r>
        <w:r w:rsidRPr="00453CEB">
          <w:rPr>
            <w:rFonts w:ascii="Times New Roman" w:hAnsi="Times New Roman" w:cs="Times New Roman"/>
            <w:b/>
            <w:bCs/>
            <w:i w:val="0"/>
            <w:iCs w:val="0"/>
            <w:color w:val="000000" w:themeColor="text1"/>
            <w:sz w:val="22"/>
            <w:szCs w:val="22"/>
          </w:rPr>
          <w:t>.</w:t>
        </w:r>
        <w:r>
          <w:rPr>
            <w:rFonts w:ascii="Times New Roman" w:hAnsi="Times New Roman" w:cs="Times New Roman"/>
            <w:b/>
            <w:bCs/>
            <w:i w:val="0"/>
            <w:iCs w:val="0"/>
            <w:color w:val="000000" w:themeColor="text1"/>
            <w:sz w:val="22"/>
            <w:szCs w:val="22"/>
          </w:rPr>
          <w:t>5</w:t>
        </w:r>
        <w:r w:rsidRPr="00453CEB">
          <w:rPr>
            <w:rFonts w:ascii="Times New Roman" w:hAnsi="Times New Roman" w:cs="Times New Roman"/>
            <w:b/>
            <w:bCs/>
            <w:i w:val="0"/>
            <w:iCs w:val="0"/>
            <w:color w:val="000000" w:themeColor="text1"/>
            <w:sz w:val="22"/>
            <w:szCs w:val="22"/>
          </w:rPr>
          <w:t xml:space="preserve"> Giao diện</w:t>
        </w:r>
        <w:r>
          <w:rPr>
            <w:rFonts w:ascii="Times New Roman" w:hAnsi="Times New Roman" w:cs="Times New Roman"/>
            <w:b/>
            <w:bCs/>
            <w:i w:val="0"/>
            <w:iCs w:val="0"/>
            <w:color w:val="000000" w:themeColor="text1"/>
            <w:sz w:val="22"/>
            <w:szCs w:val="22"/>
          </w:rPr>
          <w:t xml:space="preserve"> chi tiết</w:t>
        </w:r>
        <w:r w:rsidRPr="00453CEB">
          <w:rPr>
            <w:rFonts w:ascii="Times New Roman" w:hAnsi="Times New Roman" w:cs="Times New Roman"/>
            <w:b/>
            <w:bCs/>
            <w:i w:val="0"/>
            <w:iCs w:val="0"/>
            <w:color w:val="000000" w:themeColor="text1"/>
            <w:sz w:val="22"/>
            <w:szCs w:val="22"/>
          </w:rPr>
          <w:t xml:space="preserve"> </w:t>
        </w:r>
        <w:r>
          <w:rPr>
            <w:rFonts w:ascii="Times New Roman" w:hAnsi="Times New Roman" w:cs="Times New Roman"/>
            <w:b/>
            <w:bCs/>
            <w:i w:val="0"/>
            <w:iCs w:val="0"/>
            <w:color w:val="000000" w:themeColor="text1"/>
            <w:sz w:val="22"/>
            <w:szCs w:val="22"/>
          </w:rPr>
          <w:t>thanh toán lễ tân</w:t>
        </w:r>
      </w:ins>
    </w:p>
    <w:p w14:paraId="39E45E8A" w14:textId="3EC3E209" w:rsidR="003D4D98" w:rsidRDefault="003D4D98" w:rsidP="003D4D98">
      <w:pPr>
        <w:pStyle w:val="ListParagraph"/>
        <w:rPr>
          <w:ins w:id="5589" w:author="lợi đoàn" w:date="2024-11-30T00:51:00Z"/>
        </w:rPr>
      </w:pPr>
      <w:ins w:id="5590" w:author="lợi đoàn" w:date="2024-11-30T00:51:00Z">
        <w:r>
          <w:rPr>
            <w:rStyle w:val="fontstyle01"/>
          </w:rPr>
          <w:t xml:space="preserve">Sau khi Lễ Tân nhấn vào </w:t>
        </w:r>
      </w:ins>
      <w:ins w:id="5591" w:author="lợi đoàn" w:date="2024-11-30T00:52:00Z">
        <w:r w:rsidR="00B80299">
          <w:rPr>
            <w:rStyle w:val="fontstyle01"/>
          </w:rPr>
          <w:t xml:space="preserve">chi tiết </w:t>
        </w:r>
      </w:ins>
      <w:ins w:id="5592" w:author="lợi đoàn" w:date="2024-11-30T00:51:00Z">
        <w:r>
          <w:rPr>
            <w:rStyle w:val="fontstyle01"/>
          </w:rPr>
          <w:t>thanh toán</w:t>
        </w:r>
        <w:r w:rsidRPr="00453CEB">
          <w:rPr>
            <w:rStyle w:val="fontstyle01"/>
          </w:rPr>
          <w:t xml:space="preserve">. Giao diện </w:t>
        </w:r>
      </w:ins>
      <w:ins w:id="5593" w:author="lợi đoàn" w:date="2024-11-30T00:52:00Z">
        <w:r w:rsidR="00B80299">
          <w:rPr>
            <w:rStyle w:val="fontstyle01"/>
          </w:rPr>
          <w:t xml:space="preserve">chi tiết </w:t>
        </w:r>
      </w:ins>
      <w:ins w:id="5594" w:author="lợi đoàn" w:date="2024-11-30T00:51:00Z">
        <w:r>
          <w:rPr>
            <w:rStyle w:val="fontstyle01"/>
          </w:rPr>
          <w:t xml:space="preserve">thanh toán </w:t>
        </w:r>
        <w:r w:rsidRPr="00453CEB">
          <w:rPr>
            <w:rStyle w:val="fontstyle01"/>
          </w:rPr>
          <w:t>như Hình 3.</w:t>
        </w:r>
        <w:r>
          <w:rPr>
            <w:rStyle w:val="fontstyle01"/>
          </w:rPr>
          <w:t>3</w:t>
        </w:r>
      </w:ins>
      <w:ins w:id="5595" w:author="lợi đoàn" w:date="2024-11-30T02:07:00Z">
        <w:r w:rsidR="00890C18">
          <w:rPr>
            <w:rStyle w:val="fontstyle01"/>
          </w:rPr>
          <w:t>3</w:t>
        </w:r>
      </w:ins>
    </w:p>
    <w:p w14:paraId="5067C05A" w14:textId="77777777" w:rsidR="006764B1" w:rsidRDefault="006764B1">
      <w:pPr>
        <w:spacing w:after="160" w:line="259" w:lineRule="auto"/>
        <w:rPr>
          <w:ins w:id="5596" w:author="lợi đoàn" w:date="2024-11-29T23:10:00Z"/>
          <w:rFonts w:ascii="Times New Roman" w:hAnsi="Times New Roman"/>
        </w:rPr>
      </w:pPr>
    </w:p>
    <w:p w14:paraId="6D98FE40" w14:textId="070A68FF" w:rsidR="00F70F9C" w:rsidRDefault="00F70F9C">
      <w:pPr>
        <w:spacing w:after="160" w:line="259" w:lineRule="auto"/>
        <w:rPr>
          <w:ins w:id="5597" w:author="lợi đoàn" w:date="2024-11-29T23:11:00Z"/>
          <w:rFonts w:ascii="Times New Roman" w:hAnsi="Times New Roman"/>
        </w:rPr>
      </w:pPr>
      <w:ins w:id="5598" w:author="lợi đoàn" w:date="2024-11-29T23:10:00Z">
        <w:r w:rsidRPr="00F70F9C">
          <w:rPr>
            <w:rFonts w:ascii="Times New Roman" w:hAnsi="Times New Roman"/>
            <w:noProof/>
          </w:rPr>
          <w:drawing>
            <wp:inline distT="0" distB="0" distL="0" distR="0" wp14:anchorId="356AB82F" wp14:editId="4D1D8843">
              <wp:extent cx="5760720" cy="26797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679700"/>
                      </a:xfrm>
                      <a:prstGeom prst="rect">
                        <a:avLst/>
                      </a:prstGeom>
                    </pic:spPr>
                  </pic:pic>
                </a:graphicData>
              </a:graphic>
            </wp:inline>
          </w:drawing>
        </w:r>
      </w:ins>
    </w:p>
    <w:p w14:paraId="19A522D6" w14:textId="10B6A2B9" w:rsidR="0043739F" w:rsidRDefault="0043739F">
      <w:pPr>
        <w:pStyle w:val="Heading1"/>
        <w:ind w:left="1440" w:firstLine="720"/>
        <w:rPr>
          <w:ins w:id="5599" w:author="lợi đoàn" w:date="2024-11-30T00:55:00Z"/>
          <w:rFonts w:ascii="Times New Roman" w:hAnsi="Times New Roman"/>
          <w:i/>
          <w:iCs/>
          <w:color w:val="000000"/>
          <w:sz w:val="26"/>
          <w:szCs w:val="26"/>
        </w:rPr>
        <w:pPrChange w:id="5600" w:author="lợi đoàn" w:date="2024-11-30T02:09:00Z">
          <w:pPr>
            <w:spacing w:after="160" w:line="259" w:lineRule="auto"/>
            <w:ind w:firstLine="720"/>
          </w:pPr>
        </w:pPrChange>
      </w:pPr>
      <w:bookmarkStart w:id="5601" w:name="_Toc183825570"/>
      <w:ins w:id="5602" w:author="lợi đoàn" w:date="2024-11-30T00:55:00Z">
        <w:r w:rsidRPr="00453CEB">
          <w:rPr>
            <w:rFonts w:ascii="Times New Roman" w:hAnsi="Times New Roman"/>
            <w:i/>
            <w:iCs/>
            <w:color w:val="000000"/>
            <w:sz w:val="28"/>
            <w:szCs w:val="28"/>
          </w:rPr>
          <w:t xml:space="preserve">Hình </w:t>
        </w:r>
        <w:r>
          <w:rPr>
            <w:rFonts w:ascii="Times New Roman" w:hAnsi="Times New Roman"/>
            <w:i/>
            <w:iCs/>
            <w:color w:val="000000"/>
            <w:sz w:val="28"/>
            <w:szCs w:val="28"/>
          </w:rPr>
          <w:t>3</w:t>
        </w:r>
        <w:r w:rsidRPr="00453CEB">
          <w:rPr>
            <w:rFonts w:ascii="Times New Roman" w:hAnsi="Times New Roman"/>
            <w:i/>
            <w:iCs/>
            <w:color w:val="000000"/>
            <w:sz w:val="28"/>
            <w:szCs w:val="28"/>
          </w:rPr>
          <w:t>.</w:t>
        </w:r>
        <w:r>
          <w:rPr>
            <w:rFonts w:ascii="Times New Roman" w:hAnsi="Times New Roman"/>
            <w:i/>
            <w:iCs/>
            <w:color w:val="000000"/>
            <w:sz w:val="28"/>
            <w:szCs w:val="28"/>
          </w:rPr>
          <w:t>3</w:t>
        </w:r>
      </w:ins>
      <w:ins w:id="5603" w:author="lợi đoàn" w:date="2024-11-30T02:07:00Z">
        <w:r w:rsidR="00890C18">
          <w:rPr>
            <w:rFonts w:ascii="Times New Roman" w:hAnsi="Times New Roman"/>
            <w:i/>
            <w:iCs/>
            <w:color w:val="000000"/>
            <w:sz w:val="28"/>
            <w:szCs w:val="28"/>
          </w:rPr>
          <w:t>3</w:t>
        </w:r>
      </w:ins>
      <w:ins w:id="5604" w:author="lợi đoàn" w:date="2024-11-30T00:55:00Z">
        <w:r w:rsidRPr="00453CEB">
          <w:rPr>
            <w:rFonts w:ascii="Times New Roman" w:hAnsi="Times New Roman"/>
            <w:i/>
            <w:iCs/>
            <w:color w:val="000000"/>
            <w:sz w:val="28"/>
            <w:szCs w:val="28"/>
          </w:rPr>
          <w:t xml:space="preserve">. </w:t>
        </w:r>
        <w:r w:rsidRPr="00453CEB">
          <w:rPr>
            <w:rFonts w:ascii="Times New Roman" w:hAnsi="Times New Roman"/>
            <w:i/>
            <w:iCs/>
            <w:color w:val="000000"/>
            <w:sz w:val="26"/>
            <w:szCs w:val="26"/>
          </w:rPr>
          <w:t xml:space="preserve">Giao diện </w:t>
        </w:r>
        <w:r>
          <w:rPr>
            <w:rFonts w:ascii="Times New Roman" w:hAnsi="Times New Roman"/>
            <w:i/>
            <w:iCs/>
            <w:color w:val="000000"/>
            <w:sz w:val="26"/>
            <w:szCs w:val="26"/>
          </w:rPr>
          <w:t>chi tiết thanh toán lễ tân</w:t>
        </w:r>
        <w:bookmarkEnd w:id="5601"/>
      </w:ins>
    </w:p>
    <w:p w14:paraId="3F320E56" w14:textId="4CEC38B5" w:rsidR="00B21A15" w:rsidRDefault="00B21A15" w:rsidP="00B21A15">
      <w:pPr>
        <w:pStyle w:val="Heading3"/>
        <w:numPr>
          <w:ilvl w:val="2"/>
          <w:numId w:val="4"/>
        </w:numPr>
        <w:ind w:left="851" w:hanging="567"/>
        <w:rPr>
          <w:ins w:id="5605" w:author="lợi đoàn" w:date="2024-11-30T00:55:00Z"/>
          <w:rFonts w:ascii="Times New Roman" w:hAnsi="Times New Roman" w:cs="Times New Roman"/>
          <w:b/>
          <w:bCs/>
          <w:color w:val="000000" w:themeColor="text1"/>
        </w:rPr>
      </w:pPr>
      <w:bookmarkStart w:id="5606" w:name="_Toc183825571"/>
      <w:ins w:id="5607" w:author="lợi đoàn" w:date="2024-11-30T00:55:00Z">
        <w:r w:rsidRPr="00453CEB">
          <w:rPr>
            <w:rFonts w:ascii="Times New Roman" w:hAnsi="Times New Roman" w:cs="Times New Roman"/>
            <w:b/>
            <w:bCs/>
            <w:color w:val="000000" w:themeColor="text1"/>
          </w:rPr>
          <w:t xml:space="preserve">Giao diện </w:t>
        </w:r>
        <w:r>
          <w:rPr>
            <w:rFonts w:ascii="Times New Roman" w:hAnsi="Times New Roman" w:cs="Times New Roman"/>
            <w:b/>
            <w:bCs/>
            <w:color w:val="000000" w:themeColor="text1"/>
          </w:rPr>
          <w:t>bác sĩ</w:t>
        </w:r>
        <w:bookmarkEnd w:id="5606"/>
      </w:ins>
    </w:p>
    <w:p w14:paraId="3601A8A6" w14:textId="569E863E" w:rsidR="00663A85" w:rsidRPr="00453CEB" w:rsidRDefault="00663A85" w:rsidP="00663A85">
      <w:pPr>
        <w:pStyle w:val="Heading4"/>
        <w:ind w:left="567"/>
        <w:rPr>
          <w:ins w:id="5608" w:author="lợi đoàn" w:date="2024-11-30T00:56:00Z"/>
          <w:rFonts w:ascii="Times New Roman" w:hAnsi="Times New Roman" w:cs="Times New Roman"/>
          <w:b/>
          <w:bCs/>
          <w:i w:val="0"/>
          <w:iCs w:val="0"/>
          <w:color w:val="000000" w:themeColor="text1"/>
          <w:sz w:val="22"/>
          <w:szCs w:val="22"/>
        </w:rPr>
      </w:pPr>
      <w:ins w:id="5609" w:author="lợi đoàn" w:date="2024-11-30T00:56:00Z">
        <w:r w:rsidRPr="00453CEB">
          <w:rPr>
            <w:rFonts w:ascii="Times New Roman" w:hAnsi="Times New Roman" w:cs="Times New Roman"/>
            <w:b/>
            <w:bCs/>
            <w:i w:val="0"/>
            <w:iCs w:val="0"/>
            <w:color w:val="000000" w:themeColor="text1"/>
            <w:sz w:val="22"/>
            <w:szCs w:val="22"/>
          </w:rPr>
          <w:t>3.5.</w:t>
        </w:r>
        <w:r>
          <w:rPr>
            <w:rFonts w:ascii="Times New Roman" w:hAnsi="Times New Roman" w:cs="Times New Roman"/>
            <w:b/>
            <w:bCs/>
            <w:i w:val="0"/>
            <w:iCs w:val="0"/>
            <w:color w:val="000000" w:themeColor="text1"/>
            <w:sz w:val="22"/>
            <w:szCs w:val="22"/>
          </w:rPr>
          <w:t>3</w:t>
        </w:r>
        <w:r w:rsidRPr="00453CEB">
          <w:rPr>
            <w:rFonts w:ascii="Times New Roman" w:hAnsi="Times New Roman" w:cs="Times New Roman"/>
            <w:b/>
            <w:bCs/>
            <w:i w:val="0"/>
            <w:iCs w:val="0"/>
            <w:color w:val="000000" w:themeColor="text1"/>
            <w:sz w:val="22"/>
            <w:szCs w:val="22"/>
          </w:rPr>
          <w:t>.</w:t>
        </w:r>
        <w:r>
          <w:rPr>
            <w:rFonts w:ascii="Times New Roman" w:hAnsi="Times New Roman" w:cs="Times New Roman"/>
            <w:b/>
            <w:bCs/>
            <w:i w:val="0"/>
            <w:iCs w:val="0"/>
            <w:color w:val="000000" w:themeColor="text1"/>
            <w:sz w:val="22"/>
            <w:szCs w:val="22"/>
          </w:rPr>
          <w:t>1</w:t>
        </w:r>
        <w:r w:rsidRPr="00453CEB">
          <w:rPr>
            <w:rFonts w:ascii="Times New Roman" w:hAnsi="Times New Roman" w:cs="Times New Roman"/>
            <w:b/>
            <w:bCs/>
            <w:i w:val="0"/>
            <w:iCs w:val="0"/>
            <w:color w:val="000000" w:themeColor="text1"/>
            <w:sz w:val="22"/>
            <w:szCs w:val="22"/>
          </w:rPr>
          <w:t xml:space="preserve"> Giao diện</w:t>
        </w:r>
        <w:r>
          <w:rPr>
            <w:rFonts w:ascii="Times New Roman" w:hAnsi="Times New Roman" w:cs="Times New Roman"/>
            <w:b/>
            <w:bCs/>
            <w:i w:val="0"/>
            <w:iCs w:val="0"/>
            <w:color w:val="000000" w:themeColor="text1"/>
            <w:sz w:val="22"/>
            <w:szCs w:val="22"/>
          </w:rPr>
          <w:t xml:space="preserve"> </w:t>
        </w:r>
      </w:ins>
      <w:ins w:id="5610" w:author="lợi đoàn" w:date="2024-11-30T00:58:00Z">
        <w:r w:rsidR="007A45B8">
          <w:rPr>
            <w:rFonts w:ascii="Times New Roman" w:hAnsi="Times New Roman" w:cs="Times New Roman"/>
            <w:b/>
            <w:bCs/>
            <w:i w:val="0"/>
            <w:iCs w:val="0"/>
            <w:color w:val="000000" w:themeColor="text1"/>
            <w:sz w:val="22"/>
            <w:szCs w:val="22"/>
          </w:rPr>
          <w:t xml:space="preserve">trang </w:t>
        </w:r>
      </w:ins>
      <w:ins w:id="5611" w:author="lợi đoàn" w:date="2024-11-30T00:56:00Z">
        <w:r>
          <w:rPr>
            <w:rFonts w:ascii="Times New Roman" w:hAnsi="Times New Roman" w:cs="Times New Roman"/>
            <w:b/>
            <w:bCs/>
            <w:i w:val="0"/>
            <w:iCs w:val="0"/>
            <w:color w:val="000000" w:themeColor="text1"/>
            <w:sz w:val="22"/>
            <w:szCs w:val="22"/>
          </w:rPr>
          <w:t>chủ bác sĩ</w:t>
        </w:r>
      </w:ins>
    </w:p>
    <w:p w14:paraId="78AFC6B6" w14:textId="4D86E61B" w:rsidR="00663A85" w:rsidRDefault="00663A85" w:rsidP="00663A85">
      <w:pPr>
        <w:pStyle w:val="ListParagraph"/>
        <w:rPr>
          <w:ins w:id="5612" w:author="lợi đoàn" w:date="2024-11-30T00:56:00Z"/>
        </w:rPr>
      </w:pPr>
      <w:ins w:id="5613" w:author="lợi đoàn" w:date="2024-11-30T00:56:00Z">
        <w:r>
          <w:rPr>
            <w:rStyle w:val="fontstyle01"/>
          </w:rPr>
          <w:t>Sau khi Bác sĩ đăng nhập thành công</w:t>
        </w:r>
        <w:r w:rsidRPr="00453CEB">
          <w:rPr>
            <w:rStyle w:val="fontstyle01"/>
          </w:rPr>
          <w:t xml:space="preserve">. Giao diện </w:t>
        </w:r>
        <w:r>
          <w:rPr>
            <w:rStyle w:val="fontstyle01"/>
          </w:rPr>
          <w:t>trang</w:t>
        </w:r>
      </w:ins>
      <w:ins w:id="5614" w:author="lợi đoàn" w:date="2024-11-30T00:57:00Z">
        <w:r>
          <w:rPr>
            <w:rStyle w:val="fontstyle01"/>
          </w:rPr>
          <w:t xml:space="preserve"> chủ bác sĩ</w:t>
        </w:r>
      </w:ins>
      <w:ins w:id="5615" w:author="lợi đoàn" w:date="2024-11-30T00:56:00Z">
        <w:r>
          <w:rPr>
            <w:rStyle w:val="fontstyle01"/>
          </w:rPr>
          <w:t xml:space="preserve"> </w:t>
        </w:r>
        <w:r w:rsidRPr="00453CEB">
          <w:rPr>
            <w:rStyle w:val="fontstyle01"/>
          </w:rPr>
          <w:t>như Hình 3.</w:t>
        </w:r>
        <w:r>
          <w:rPr>
            <w:rStyle w:val="fontstyle01"/>
          </w:rPr>
          <w:t>3</w:t>
        </w:r>
      </w:ins>
      <w:ins w:id="5616" w:author="lợi đoàn" w:date="2024-11-30T02:07:00Z">
        <w:r w:rsidR="00890C18">
          <w:rPr>
            <w:rStyle w:val="fontstyle01"/>
          </w:rPr>
          <w:t>4</w:t>
        </w:r>
      </w:ins>
    </w:p>
    <w:p w14:paraId="1296ABB6" w14:textId="77777777" w:rsidR="00FE7C31" w:rsidRDefault="00FE7C31">
      <w:pPr>
        <w:spacing w:after="160" w:line="259" w:lineRule="auto"/>
        <w:rPr>
          <w:ins w:id="5617" w:author="lợi đoàn" w:date="2024-11-29T23:11:00Z"/>
          <w:rFonts w:ascii="Times New Roman" w:hAnsi="Times New Roman"/>
        </w:rPr>
      </w:pPr>
    </w:p>
    <w:p w14:paraId="51B16AD0" w14:textId="2367DB56" w:rsidR="00FE7C31" w:rsidRDefault="00FE7C31">
      <w:pPr>
        <w:spacing w:after="160" w:line="259" w:lineRule="auto"/>
        <w:rPr>
          <w:ins w:id="5618" w:author="lợi đoàn" w:date="2024-11-30T00:57:00Z"/>
          <w:rFonts w:ascii="Times New Roman" w:hAnsi="Times New Roman"/>
        </w:rPr>
      </w:pPr>
      <w:ins w:id="5619" w:author="lợi đoàn" w:date="2024-11-29T23:11:00Z">
        <w:r w:rsidRPr="00FE7C31">
          <w:rPr>
            <w:rFonts w:ascii="Times New Roman" w:hAnsi="Times New Roman"/>
            <w:noProof/>
          </w:rPr>
          <w:lastRenderedPageBreak/>
          <w:drawing>
            <wp:inline distT="0" distB="0" distL="0" distR="0" wp14:anchorId="6256281D" wp14:editId="38F10DBA">
              <wp:extent cx="5760720" cy="26758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675890"/>
                      </a:xfrm>
                      <a:prstGeom prst="rect">
                        <a:avLst/>
                      </a:prstGeom>
                    </pic:spPr>
                  </pic:pic>
                </a:graphicData>
              </a:graphic>
            </wp:inline>
          </w:drawing>
        </w:r>
      </w:ins>
    </w:p>
    <w:p w14:paraId="5F0A5969" w14:textId="0383B308" w:rsidR="00663A85" w:rsidRDefault="00663A85">
      <w:pPr>
        <w:pStyle w:val="Heading1"/>
        <w:ind w:left="1440" w:firstLine="720"/>
        <w:rPr>
          <w:ins w:id="5620" w:author="lợi đoàn" w:date="2024-11-30T00:57:00Z"/>
          <w:rFonts w:ascii="Times New Roman" w:hAnsi="Times New Roman"/>
          <w:i/>
          <w:iCs/>
          <w:color w:val="000000"/>
          <w:sz w:val="26"/>
          <w:szCs w:val="26"/>
        </w:rPr>
        <w:pPrChange w:id="5621" w:author="lợi đoàn" w:date="2024-11-30T02:09:00Z">
          <w:pPr>
            <w:spacing w:after="160" w:line="259" w:lineRule="auto"/>
            <w:ind w:firstLine="720"/>
          </w:pPr>
        </w:pPrChange>
      </w:pPr>
      <w:bookmarkStart w:id="5622" w:name="_Toc183825572"/>
      <w:ins w:id="5623" w:author="lợi đoàn" w:date="2024-11-30T00:57:00Z">
        <w:r w:rsidRPr="00453CEB">
          <w:rPr>
            <w:rFonts w:ascii="Times New Roman" w:hAnsi="Times New Roman"/>
            <w:i/>
            <w:iCs/>
            <w:color w:val="000000"/>
            <w:sz w:val="28"/>
            <w:szCs w:val="28"/>
          </w:rPr>
          <w:t xml:space="preserve">Hình </w:t>
        </w:r>
        <w:r>
          <w:rPr>
            <w:rFonts w:ascii="Times New Roman" w:hAnsi="Times New Roman"/>
            <w:i/>
            <w:iCs/>
            <w:color w:val="000000"/>
            <w:sz w:val="28"/>
            <w:szCs w:val="28"/>
          </w:rPr>
          <w:t>3</w:t>
        </w:r>
        <w:r w:rsidRPr="00453CEB">
          <w:rPr>
            <w:rFonts w:ascii="Times New Roman" w:hAnsi="Times New Roman"/>
            <w:i/>
            <w:iCs/>
            <w:color w:val="000000"/>
            <w:sz w:val="28"/>
            <w:szCs w:val="28"/>
          </w:rPr>
          <w:t>.</w:t>
        </w:r>
        <w:r>
          <w:rPr>
            <w:rFonts w:ascii="Times New Roman" w:hAnsi="Times New Roman"/>
            <w:i/>
            <w:iCs/>
            <w:color w:val="000000"/>
            <w:sz w:val="28"/>
            <w:szCs w:val="28"/>
          </w:rPr>
          <w:t>3</w:t>
        </w:r>
      </w:ins>
      <w:ins w:id="5624" w:author="lợi đoàn" w:date="2024-11-30T02:07:00Z">
        <w:r w:rsidR="00890C18">
          <w:rPr>
            <w:rFonts w:ascii="Times New Roman" w:hAnsi="Times New Roman"/>
            <w:i/>
            <w:iCs/>
            <w:color w:val="000000"/>
            <w:sz w:val="28"/>
            <w:szCs w:val="28"/>
          </w:rPr>
          <w:t>4</w:t>
        </w:r>
      </w:ins>
      <w:ins w:id="5625" w:author="lợi đoàn" w:date="2024-11-30T00:57:00Z">
        <w:r w:rsidRPr="00453CEB">
          <w:rPr>
            <w:rFonts w:ascii="Times New Roman" w:hAnsi="Times New Roman"/>
            <w:i/>
            <w:iCs/>
            <w:color w:val="000000"/>
            <w:sz w:val="28"/>
            <w:szCs w:val="28"/>
          </w:rPr>
          <w:t xml:space="preserve">. </w:t>
        </w:r>
        <w:r w:rsidRPr="00453CEB">
          <w:rPr>
            <w:rFonts w:ascii="Times New Roman" w:hAnsi="Times New Roman"/>
            <w:i/>
            <w:iCs/>
            <w:color w:val="000000"/>
            <w:sz w:val="26"/>
            <w:szCs w:val="26"/>
          </w:rPr>
          <w:t xml:space="preserve">Giao diện </w:t>
        </w:r>
        <w:r>
          <w:rPr>
            <w:rFonts w:ascii="Times New Roman" w:hAnsi="Times New Roman"/>
            <w:i/>
            <w:iCs/>
            <w:color w:val="000000"/>
            <w:sz w:val="26"/>
            <w:szCs w:val="26"/>
          </w:rPr>
          <w:t>trang chủ bác sĩ</w:t>
        </w:r>
        <w:bookmarkEnd w:id="5622"/>
      </w:ins>
    </w:p>
    <w:p w14:paraId="391F518C" w14:textId="74A082BF" w:rsidR="007A45B8" w:rsidRPr="00453CEB" w:rsidRDefault="007A45B8" w:rsidP="007A45B8">
      <w:pPr>
        <w:pStyle w:val="Heading4"/>
        <w:ind w:left="567"/>
        <w:rPr>
          <w:ins w:id="5626" w:author="lợi đoàn" w:date="2024-11-30T00:58:00Z"/>
          <w:rFonts w:ascii="Times New Roman" w:hAnsi="Times New Roman" w:cs="Times New Roman"/>
          <w:b/>
          <w:bCs/>
          <w:i w:val="0"/>
          <w:iCs w:val="0"/>
          <w:color w:val="000000" w:themeColor="text1"/>
          <w:sz w:val="22"/>
          <w:szCs w:val="22"/>
        </w:rPr>
      </w:pPr>
      <w:ins w:id="5627" w:author="lợi đoàn" w:date="2024-11-30T00:58:00Z">
        <w:r w:rsidRPr="00453CEB">
          <w:rPr>
            <w:rFonts w:ascii="Times New Roman" w:hAnsi="Times New Roman" w:cs="Times New Roman"/>
            <w:b/>
            <w:bCs/>
            <w:i w:val="0"/>
            <w:iCs w:val="0"/>
            <w:color w:val="000000" w:themeColor="text1"/>
            <w:sz w:val="22"/>
            <w:szCs w:val="22"/>
          </w:rPr>
          <w:t>3.5.</w:t>
        </w:r>
        <w:r>
          <w:rPr>
            <w:rFonts w:ascii="Times New Roman" w:hAnsi="Times New Roman" w:cs="Times New Roman"/>
            <w:b/>
            <w:bCs/>
            <w:i w:val="0"/>
            <w:iCs w:val="0"/>
            <w:color w:val="000000" w:themeColor="text1"/>
            <w:sz w:val="22"/>
            <w:szCs w:val="22"/>
          </w:rPr>
          <w:t>3</w:t>
        </w:r>
        <w:r w:rsidRPr="00453CEB">
          <w:rPr>
            <w:rFonts w:ascii="Times New Roman" w:hAnsi="Times New Roman" w:cs="Times New Roman"/>
            <w:b/>
            <w:bCs/>
            <w:i w:val="0"/>
            <w:iCs w:val="0"/>
            <w:color w:val="000000" w:themeColor="text1"/>
            <w:sz w:val="22"/>
            <w:szCs w:val="22"/>
          </w:rPr>
          <w:t>.</w:t>
        </w:r>
        <w:r>
          <w:rPr>
            <w:rFonts w:ascii="Times New Roman" w:hAnsi="Times New Roman" w:cs="Times New Roman"/>
            <w:b/>
            <w:bCs/>
            <w:i w:val="0"/>
            <w:iCs w:val="0"/>
            <w:color w:val="000000" w:themeColor="text1"/>
            <w:sz w:val="22"/>
            <w:szCs w:val="22"/>
          </w:rPr>
          <w:t>2</w:t>
        </w:r>
        <w:r w:rsidRPr="00453CEB">
          <w:rPr>
            <w:rFonts w:ascii="Times New Roman" w:hAnsi="Times New Roman" w:cs="Times New Roman"/>
            <w:b/>
            <w:bCs/>
            <w:i w:val="0"/>
            <w:iCs w:val="0"/>
            <w:color w:val="000000" w:themeColor="text1"/>
            <w:sz w:val="22"/>
            <w:szCs w:val="22"/>
          </w:rPr>
          <w:t xml:space="preserve"> Giao diện</w:t>
        </w:r>
        <w:r>
          <w:rPr>
            <w:rFonts w:ascii="Times New Roman" w:hAnsi="Times New Roman" w:cs="Times New Roman"/>
            <w:b/>
            <w:bCs/>
            <w:i w:val="0"/>
            <w:iCs w:val="0"/>
            <w:color w:val="000000" w:themeColor="text1"/>
            <w:sz w:val="22"/>
            <w:szCs w:val="22"/>
          </w:rPr>
          <w:t xml:space="preserve"> </w:t>
        </w:r>
      </w:ins>
      <w:ins w:id="5628" w:author="lợi đoàn" w:date="2024-11-30T00:59:00Z">
        <w:r>
          <w:rPr>
            <w:rFonts w:ascii="Times New Roman" w:hAnsi="Times New Roman" w:cs="Times New Roman"/>
            <w:b/>
            <w:bCs/>
            <w:i w:val="0"/>
            <w:iCs w:val="0"/>
            <w:color w:val="000000" w:themeColor="text1"/>
            <w:sz w:val="22"/>
            <w:szCs w:val="22"/>
          </w:rPr>
          <w:t>xem lịch hẹn bác sĩ</w:t>
        </w:r>
      </w:ins>
    </w:p>
    <w:p w14:paraId="01882E25" w14:textId="0A1F972C" w:rsidR="007A45B8" w:rsidRDefault="007A45B8" w:rsidP="007A45B8">
      <w:pPr>
        <w:pStyle w:val="ListParagraph"/>
        <w:rPr>
          <w:ins w:id="5629" w:author="lợi đoàn" w:date="2024-11-30T00:58:00Z"/>
        </w:rPr>
      </w:pPr>
      <w:ins w:id="5630" w:author="lợi đoàn" w:date="2024-11-30T00:58:00Z">
        <w:r>
          <w:rPr>
            <w:rStyle w:val="fontstyle01"/>
          </w:rPr>
          <w:t xml:space="preserve">Sau khi Bác sĩ </w:t>
        </w:r>
      </w:ins>
      <w:ins w:id="5631" w:author="lợi đoàn" w:date="2024-11-30T00:59:00Z">
        <w:r>
          <w:rPr>
            <w:rStyle w:val="fontstyle01"/>
          </w:rPr>
          <w:t>nhấn xem lịch hẹn</w:t>
        </w:r>
      </w:ins>
      <w:ins w:id="5632" w:author="lợi đoàn" w:date="2024-11-30T00:58:00Z">
        <w:r w:rsidRPr="00453CEB">
          <w:rPr>
            <w:rStyle w:val="fontstyle01"/>
          </w:rPr>
          <w:t xml:space="preserve">. Giao diện </w:t>
        </w:r>
      </w:ins>
      <w:ins w:id="5633" w:author="lợi đoàn" w:date="2024-11-30T00:59:00Z">
        <w:r>
          <w:rPr>
            <w:rStyle w:val="fontstyle01"/>
          </w:rPr>
          <w:t>xem lịch hẹn</w:t>
        </w:r>
      </w:ins>
      <w:ins w:id="5634" w:author="lợi đoàn" w:date="2024-11-30T00:58:00Z">
        <w:r>
          <w:rPr>
            <w:rStyle w:val="fontstyle01"/>
          </w:rPr>
          <w:t xml:space="preserve"> bác sĩ </w:t>
        </w:r>
        <w:r w:rsidRPr="00453CEB">
          <w:rPr>
            <w:rStyle w:val="fontstyle01"/>
          </w:rPr>
          <w:t>như Hình 3.</w:t>
        </w:r>
        <w:r>
          <w:rPr>
            <w:rStyle w:val="fontstyle01"/>
          </w:rPr>
          <w:t>3</w:t>
        </w:r>
      </w:ins>
      <w:ins w:id="5635" w:author="lợi đoàn" w:date="2024-11-30T02:07:00Z">
        <w:r w:rsidR="00890C18">
          <w:rPr>
            <w:rStyle w:val="fontstyle01"/>
          </w:rPr>
          <w:t>5</w:t>
        </w:r>
      </w:ins>
    </w:p>
    <w:p w14:paraId="5C26FED0" w14:textId="77777777" w:rsidR="00663A85" w:rsidRDefault="00663A85">
      <w:pPr>
        <w:spacing w:after="160" w:line="259" w:lineRule="auto"/>
        <w:rPr>
          <w:ins w:id="5636" w:author="lợi đoàn" w:date="2024-11-29T23:17:00Z"/>
          <w:rFonts w:ascii="Times New Roman" w:hAnsi="Times New Roman"/>
        </w:rPr>
      </w:pPr>
    </w:p>
    <w:p w14:paraId="194E24C3" w14:textId="21D86005" w:rsidR="00DB4C0B" w:rsidRDefault="00EF0659">
      <w:pPr>
        <w:spacing w:after="160" w:line="259" w:lineRule="auto"/>
        <w:rPr>
          <w:ins w:id="5637" w:author="lợi đoàn" w:date="2024-11-30T01:00:00Z"/>
          <w:rFonts w:ascii="Times New Roman" w:hAnsi="Times New Roman"/>
        </w:rPr>
      </w:pPr>
      <w:ins w:id="5638" w:author="lợi đoàn" w:date="2024-11-29T23:18:00Z">
        <w:r w:rsidRPr="00EF0659">
          <w:rPr>
            <w:rFonts w:ascii="Times New Roman" w:hAnsi="Times New Roman"/>
            <w:noProof/>
          </w:rPr>
          <w:drawing>
            <wp:inline distT="0" distB="0" distL="0" distR="0" wp14:anchorId="04E876AA" wp14:editId="6AF09218">
              <wp:extent cx="5760720" cy="2686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686050"/>
                      </a:xfrm>
                      <a:prstGeom prst="rect">
                        <a:avLst/>
                      </a:prstGeom>
                    </pic:spPr>
                  </pic:pic>
                </a:graphicData>
              </a:graphic>
            </wp:inline>
          </w:drawing>
        </w:r>
      </w:ins>
    </w:p>
    <w:p w14:paraId="285E30D4" w14:textId="3EECB31F" w:rsidR="00F132DB" w:rsidRDefault="00F132DB">
      <w:pPr>
        <w:pStyle w:val="Heading1"/>
        <w:ind w:left="1440" w:firstLine="720"/>
        <w:rPr>
          <w:ins w:id="5639" w:author="lợi đoàn" w:date="2024-11-30T01:00:00Z"/>
          <w:rFonts w:ascii="Times New Roman" w:hAnsi="Times New Roman"/>
          <w:i/>
          <w:iCs/>
          <w:color w:val="000000"/>
          <w:sz w:val="26"/>
          <w:szCs w:val="26"/>
        </w:rPr>
        <w:pPrChange w:id="5640" w:author="lợi đoàn" w:date="2024-11-30T02:09:00Z">
          <w:pPr>
            <w:spacing w:after="160" w:line="259" w:lineRule="auto"/>
            <w:ind w:firstLine="720"/>
          </w:pPr>
        </w:pPrChange>
      </w:pPr>
      <w:bookmarkStart w:id="5641" w:name="_Toc183825573"/>
      <w:ins w:id="5642" w:author="lợi đoàn" w:date="2024-11-30T01:00:00Z">
        <w:r w:rsidRPr="00453CEB">
          <w:rPr>
            <w:rFonts w:ascii="Times New Roman" w:hAnsi="Times New Roman"/>
            <w:i/>
            <w:iCs/>
            <w:color w:val="000000"/>
            <w:sz w:val="28"/>
            <w:szCs w:val="28"/>
          </w:rPr>
          <w:t xml:space="preserve">Hình </w:t>
        </w:r>
        <w:r>
          <w:rPr>
            <w:rFonts w:ascii="Times New Roman" w:hAnsi="Times New Roman"/>
            <w:i/>
            <w:iCs/>
            <w:color w:val="000000"/>
            <w:sz w:val="28"/>
            <w:szCs w:val="28"/>
          </w:rPr>
          <w:t>3</w:t>
        </w:r>
        <w:r w:rsidRPr="00453CEB">
          <w:rPr>
            <w:rFonts w:ascii="Times New Roman" w:hAnsi="Times New Roman"/>
            <w:i/>
            <w:iCs/>
            <w:color w:val="000000"/>
            <w:sz w:val="28"/>
            <w:szCs w:val="28"/>
          </w:rPr>
          <w:t>.</w:t>
        </w:r>
        <w:r>
          <w:rPr>
            <w:rFonts w:ascii="Times New Roman" w:hAnsi="Times New Roman"/>
            <w:i/>
            <w:iCs/>
            <w:color w:val="000000"/>
            <w:sz w:val="28"/>
            <w:szCs w:val="28"/>
          </w:rPr>
          <w:t>3</w:t>
        </w:r>
      </w:ins>
      <w:ins w:id="5643" w:author="lợi đoàn" w:date="2024-11-30T02:07:00Z">
        <w:r w:rsidR="00890C18">
          <w:rPr>
            <w:rFonts w:ascii="Times New Roman" w:hAnsi="Times New Roman"/>
            <w:i/>
            <w:iCs/>
            <w:color w:val="000000"/>
            <w:sz w:val="28"/>
            <w:szCs w:val="28"/>
          </w:rPr>
          <w:t>5</w:t>
        </w:r>
      </w:ins>
      <w:ins w:id="5644" w:author="lợi đoàn" w:date="2024-11-30T01:00:00Z">
        <w:r w:rsidRPr="00453CEB">
          <w:rPr>
            <w:rFonts w:ascii="Times New Roman" w:hAnsi="Times New Roman"/>
            <w:i/>
            <w:iCs/>
            <w:color w:val="000000"/>
            <w:sz w:val="28"/>
            <w:szCs w:val="28"/>
          </w:rPr>
          <w:t xml:space="preserve">. </w:t>
        </w:r>
        <w:r w:rsidRPr="00453CEB">
          <w:rPr>
            <w:rFonts w:ascii="Times New Roman" w:hAnsi="Times New Roman"/>
            <w:i/>
            <w:iCs/>
            <w:color w:val="000000"/>
            <w:sz w:val="26"/>
            <w:szCs w:val="26"/>
          </w:rPr>
          <w:t xml:space="preserve">Giao diện </w:t>
        </w:r>
        <w:r>
          <w:rPr>
            <w:rFonts w:ascii="Times New Roman" w:hAnsi="Times New Roman"/>
            <w:i/>
            <w:iCs/>
            <w:color w:val="000000"/>
            <w:sz w:val="26"/>
            <w:szCs w:val="26"/>
          </w:rPr>
          <w:t xml:space="preserve">trang </w:t>
        </w:r>
        <w:r w:rsidR="003E4EAD">
          <w:rPr>
            <w:rFonts w:ascii="Times New Roman" w:hAnsi="Times New Roman"/>
            <w:i/>
            <w:iCs/>
            <w:color w:val="000000"/>
            <w:sz w:val="26"/>
            <w:szCs w:val="26"/>
          </w:rPr>
          <w:t>xem lịch hẹn bác sĩ</w:t>
        </w:r>
        <w:bookmarkEnd w:id="5641"/>
      </w:ins>
    </w:p>
    <w:p w14:paraId="20670FBD" w14:textId="7DE47062" w:rsidR="003E4EAD" w:rsidRPr="00453CEB" w:rsidRDefault="003E4EAD" w:rsidP="003E4EAD">
      <w:pPr>
        <w:pStyle w:val="Heading4"/>
        <w:ind w:left="567"/>
        <w:rPr>
          <w:ins w:id="5645" w:author="lợi đoàn" w:date="2024-11-30T01:00:00Z"/>
          <w:rFonts w:ascii="Times New Roman" w:hAnsi="Times New Roman" w:cs="Times New Roman"/>
          <w:b/>
          <w:bCs/>
          <w:i w:val="0"/>
          <w:iCs w:val="0"/>
          <w:color w:val="000000" w:themeColor="text1"/>
          <w:sz w:val="22"/>
          <w:szCs w:val="22"/>
        </w:rPr>
      </w:pPr>
      <w:ins w:id="5646" w:author="lợi đoàn" w:date="2024-11-30T01:00:00Z">
        <w:r w:rsidRPr="00453CEB">
          <w:rPr>
            <w:rFonts w:ascii="Times New Roman" w:hAnsi="Times New Roman" w:cs="Times New Roman"/>
            <w:b/>
            <w:bCs/>
            <w:i w:val="0"/>
            <w:iCs w:val="0"/>
            <w:color w:val="000000" w:themeColor="text1"/>
            <w:sz w:val="22"/>
            <w:szCs w:val="22"/>
          </w:rPr>
          <w:t>3.5.</w:t>
        </w:r>
        <w:r>
          <w:rPr>
            <w:rFonts w:ascii="Times New Roman" w:hAnsi="Times New Roman" w:cs="Times New Roman"/>
            <w:b/>
            <w:bCs/>
            <w:i w:val="0"/>
            <w:iCs w:val="0"/>
            <w:color w:val="000000" w:themeColor="text1"/>
            <w:sz w:val="22"/>
            <w:szCs w:val="22"/>
          </w:rPr>
          <w:t>3</w:t>
        </w:r>
        <w:r w:rsidRPr="00453CEB">
          <w:rPr>
            <w:rFonts w:ascii="Times New Roman" w:hAnsi="Times New Roman" w:cs="Times New Roman"/>
            <w:b/>
            <w:bCs/>
            <w:i w:val="0"/>
            <w:iCs w:val="0"/>
            <w:color w:val="000000" w:themeColor="text1"/>
            <w:sz w:val="22"/>
            <w:szCs w:val="22"/>
          </w:rPr>
          <w:t>.</w:t>
        </w:r>
      </w:ins>
      <w:ins w:id="5647" w:author="lợi đoàn" w:date="2024-11-30T01:04:00Z">
        <w:r w:rsidR="00977422">
          <w:rPr>
            <w:rFonts w:ascii="Times New Roman" w:hAnsi="Times New Roman" w:cs="Times New Roman"/>
            <w:b/>
            <w:bCs/>
            <w:i w:val="0"/>
            <w:iCs w:val="0"/>
            <w:color w:val="000000" w:themeColor="text1"/>
            <w:sz w:val="22"/>
            <w:szCs w:val="22"/>
          </w:rPr>
          <w:t>3</w:t>
        </w:r>
      </w:ins>
      <w:ins w:id="5648" w:author="lợi đoàn" w:date="2024-11-30T01:00:00Z">
        <w:r w:rsidRPr="00453CEB">
          <w:rPr>
            <w:rFonts w:ascii="Times New Roman" w:hAnsi="Times New Roman" w:cs="Times New Roman"/>
            <w:b/>
            <w:bCs/>
            <w:i w:val="0"/>
            <w:iCs w:val="0"/>
            <w:color w:val="000000" w:themeColor="text1"/>
            <w:sz w:val="22"/>
            <w:szCs w:val="22"/>
          </w:rPr>
          <w:t xml:space="preserve"> Giao diện</w:t>
        </w:r>
        <w:r>
          <w:rPr>
            <w:rFonts w:ascii="Times New Roman" w:hAnsi="Times New Roman" w:cs="Times New Roman"/>
            <w:b/>
            <w:bCs/>
            <w:i w:val="0"/>
            <w:iCs w:val="0"/>
            <w:color w:val="000000" w:themeColor="text1"/>
            <w:sz w:val="22"/>
            <w:szCs w:val="22"/>
          </w:rPr>
          <w:t xml:space="preserve"> </w:t>
        </w:r>
      </w:ins>
      <w:ins w:id="5649" w:author="lợi đoàn" w:date="2024-11-30T01:01:00Z">
        <w:r>
          <w:rPr>
            <w:rFonts w:ascii="Times New Roman" w:hAnsi="Times New Roman" w:cs="Times New Roman"/>
            <w:b/>
            <w:bCs/>
            <w:i w:val="0"/>
            <w:iCs w:val="0"/>
            <w:color w:val="000000" w:themeColor="text1"/>
            <w:sz w:val="22"/>
            <w:szCs w:val="22"/>
          </w:rPr>
          <w:t>trang tạo hồ sơ bệnh án bác sĩ</w:t>
        </w:r>
      </w:ins>
    </w:p>
    <w:p w14:paraId="2CD387D3" w14:textId="3F8756A2" w:rsidR="003E4EAD" w:rsidRDefault="003E4EAD" w:rsidP="003E4EAD">
      <w:pPr>
        <w:pStyle w:val="ListParagraph"/>
        <w:rPr>
          <w:ins w:id="5650" w:author="lợi đoàn" w:date="2024-11-30T01:00:00Z"/>
        </w:rPr>
      </w:pPr>
      <w:ins w:id="5651" w:author="lợi đoàn" w:date="2024-11-30T01:00:00Z">
        <w:r>
          <w:rPr>
            <w:rStyle w:val="fontstyle01"/>
          </w:rPr>
          <w:t xml:space="preserve">Sau khi Bác sĩ nhấn </w:t>
        </w:r>
      </w:ins>
      <w:ins w:id="5652" w:author="lợi đoàn" w:date="2024-11-30T01:01:00Z">
        <w:r>
          <w:rPr>
            <w:rStyle w:val="fontstyle01"/>
          </w:rPr>
          <w:t>tạo hồ sơ bệnh án bác sĩ</w:t>
        </w:r>
      </w:ins>
      <w:ins w:id="5653" w:author="lợi đoàn" w:date="2024-11-30T01:00:00Z">
        <w:r w:rsidRPr="00453CEB">
          <w:rPr>
            <w:rStyle w:val="fontstyle01"/>
          </w:rPr>
          <w:t xml:space="preserve">. Giao diện </w:t>
        </w:r>
      </w:ins>
      <w:ins w:id="5654" w:author="lợi đoàn" w:date="2024-11-30T01:01:00Z">
        <w:r>
          <w:rPr>
            <w:rStyle w:val="fontstyle01"/>
          </w:rPr>
          <w:t>tạo hồ sơ bệnh án bác sĩ</w:t>
        </w:r>
      </w:ins>
      <w:ins w:id="5655" w:author="lợi đoàn" w:date="2024-11-30T01:00:00Z">
        <w:r>
          <w:rPr>
            <w:rStyle w:val="fontstyle01"/>
          </w:rPr>
          <w:t xml:space="preserve"> </w:t>
        </w:r>
        <w:r w:rsidRPr="00453CEB">
          <w:rPr>
            <w:rStyle w:val="fontstyle01"/>
          </w:rPr>
          <w:t>như Hình 3.</w:t>
        </w:r>
        <w:r>
          <w:rPr>
            <w:rStyle w:val="fontstyle01"/>
          </w:rPr>
          <w:t>3</w:t>
        </w:r>
      </w:ins>
      <w:ins w:id="5656" w:author="lợi đoàn" w:date="2024-11-30T02:07:00Z">
        <w:r w:rsidR="00890C18">
          <w:rPr>
            <w:rStyle w:val="fontstyle01"/>
          </w:rPr>
          <w:t>6</w:t>
        </w:r>
      </w:ins>
    </w:p>
    <w:p w14:paraId="5FF3D5CE" w14:textId="77777777" w:rsidR="00F132DB" w:rsidRDefault="00F132DB">
      <w:pPr>
        <w:spacing w:after="160" w:line="259" w:lineRule="auto"/>
        <w:rPr>
          <w:ins w:id="5657" w:author="lợi đoàn" w:date="2024-11-29T23:18:00Z"/>
          <w:rFonts w:ascii="Times New Roman" w:hAnsi="Times New Roman"/>
        </w:rPr>
      </w:pPr>
    </w:p>
    <w:p w14:paraId="6269639F" w14:textId="4BBE7445" w:rsidR="00EF0659" w:rsidRDefault="002F091A">
      <w:pPr>
        <w:spacing w:after="160" w:line="259" w:lineRule="auto"/>
        <w:rPr>
          <w:ins w:id="5658" w:author="lợi đoàn" w:date="2024-11-30T01:01:00Z"/>
          <w:rFonts w:ascii="Times New Roman" w:hAnsi="Times New Roman"/>
        </w:rPr>
      </w:pPr>
      <w:ins w:id="5659" w:author="lợi đoàn" w:date="2024-11-29T23:18:00Z">
        <w:r w:rsidRPr="002F091A">
          <w:rPr>
            <w:rFonts w:ascii="Times New Roman" w:hAnsi="Times New Roman"/>
            <w:noProof/>
          </w:rPr>
          <w:lastRenderedPageBreak/>
          <w:drawing>
            <wp:inline distT="0" distB="0" distL="0" distR="0" wp14:anchorId="647F5667" wp14:editId="3D02CB7C">
              <wp:extent cx="5760720" cy="26879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687955"/>
                      </a:xfrm>
                      <a:prstGeom prst="rect">
                        <a:avLst/>
                      </a:prstGeom>
                    </pic:spPr>
                  </pic:pic>
                </a:graphicData>
              </a:graphic>
            </wp:inline>
          </w:drawing>
        </w:r>
      </w:ins>
    </w:p>
    <w:p w14:paraId="1E137CA2" w14:textId="6FE540D1" w:rsidR="003E4EAD" w:rsidRDefault="003E4EAD">
      <w:pPr>
        <w:pStyle w:val="Heading1"/>
        <w:ind w:left="1440" w:firstLine="720"/>
        <w:rPr>
          <w:ins w:id="5660" w:author="lợi đoàn" w:date="2024-11-30T01:01:00Z"/>
          <w:rFonts w:ascii="Times New Roman" w:hAnsi="Times New Roman"/>
          <w:i/>
          <w:iCs/>
          <w:color w:val="000000"/>
          <w:sz w:val="26"/>
          <w:szCs w:val="26"/>
        </w:rPr>
        <w:pPrChange w:id="5661" w:author="lợi đoàn" w:date="2024-11-30T02:09:00Z">
          <w:pPr>
            <w:spacing w:after="160" w:line="259" w:lineRule="auto"/>
            <w:ind w:firstLine="720"/>
          </w:pPr>
        </w:pPrChange>
      </w:pPr>
      <w:bookmarkStart w:id="5662" w:name="_Toc183825574"/>
      <w:ins w:id="5663" w:author="lợi đoàn" w:date="2024-11-30T01:01:00Z">
        <w:r w:rsidRPr="00453CEB">
          <w:rPr>
            <w:rFonts w:ascii="Times New Roman" w:hAnsi="Times New Roman"/>
            <w:i/>
            <w:iCs/>
            <w:color w:val="000000"/>
            <w:sz w:val="28"/>
            <w:szCs w:val="28"/>
          </w:rPr>
          <w:t xml:space="preserve">Hình </w:t>
        </w:r>
        <w:r>
          <w:rPr>
            <w:rFonts w:ascii="Times New Roman" w:hAnsi="Times New Roman"/>
            <w:i/>
            <w:iCs/>
            <w:color w:val="000000"/>
            <w:sz w:val="28"/>
            <w:szCs w:val="28"/>
          </w:rPr>
          <w:t>3</w:t>
        </w:r>
        <w:r w:rsidRPr="00453CEB">
          <w:rPr>
            <w:rFonts w:ascii="Times New Roman" w:hAnsi="Times New Roman"/>
            <w:i/>
            <w:iCs/>
            <w:color w:val="000000"/>
            <w:sz w:val="28"/>
            <w:szCs w:val="28"/>
          </w:rPr>
          <w:t>.</w:t>
        </w:r>
        <w:r>
          <w:rPr>
            <w:rFonts w:ascii="Times New Roman" w:hAnsi="Times New Roman"/>
            <w:i/>
            <w:iCs/>
            <w:color w:val="000000"/>
            <w:sz w:val="28"/>
            <w:szCs w:val="28"/>
          </w:rPr>
          <w:t>3</w:t>
        </w:r>
      </w:ins>
      <w:ins w:id="5664" w:author="lợi đoàn" w:date="2024-11-30T02:07:00Z">
        <w:r w:rsidR="00890C18">
          <w:rPr>
            <w:rFonts w:ascii="Times New Roman" w:hAnsi="Times New Roman"/>
            <w:i/>
            <w:iCs/>
            <w:color w:val="000000"/>
            <w:sz w:val="28"/>
            <w:szCs w:val="28"/>
          </w:rPr>
          <w:t>6</w:t>
        </w:r>
      </w:ins>
      <w:ins w:id="5665" w:author="lợi đoàn" w:date="2024-11-30T01:01:00Z">
        <w:r w:rsidRPr="00453CEB">
          <w:rPr>
            <w:rFonts w:ascii="Times New Roman" w:hAnsi="Times New Roman"/>
            <w:i/>
            <w:iCs/>
            <w:color w:val="000000"/>
            <w:sz w:val="28"/>
            <w:szCs w:val="28"/>
          </w:rPr>
          <w:t xml:space="preserve">. </w:t>
        </w:r>
        <w:r w:rsidRPr="00453CEB">
          <w:rPr>
            <w:rFonts w:ascii="Times New Roman" w:hAnsi="Times New Roman"/>
            <w:i/>
            <w:iCs/>
            <w:color w:val="000000"/>
            <w:sz w:val="26"/>
            <w:szCs w:val="26"/>
          </w:rPr>
          <w:t xml:space="preserve">Giao diện </w:t>
        </w:r>
        <w:r>
          <w:rPr>
            <w:rFonts w:ascii="Times New Roman" w:hAnsi="Times New Roman"/>
            <w:i/>
            <w:iCs/>
            <w:color w:val="000000"/>
            <w:sz w:val="26"/>
            <w:szCs w:val="26"/>
          </w:rPr>
          <w:t>trang tạo hồ sơ bệnh án bác sĩ</w:t>
        </w:r>
        <w:bookmarkEnd w:id="5662"/>
        <w:r>
          <w:rPr>
            <w:rFonts w:ascii="Times New Roman" w:hAnsi="Times New Roman"/>
            <w:i/>
            <w:iCs/>
            <w:color w:val="000000"/>
            <w:sz w:val="26"/>
            <w:szCs w:val="26"/>
          </w:rPr>
          <w:t xml:space="preserve"> </w:t>
        </w:r>
      </w:ins>
    </w:p>
    <w:p w14:paraId="626A2B7E" w14:textId="77777777" w:rsidR="003E4EAD" w:rsidRDefault="003E4EAD">
      <w:pPr>
        <w:spacing w:after="160" w:line="259" w:lineRule="auto"/>
        <w:rPr>
          <w:ins w:id="5666" w:author="lợi đoàn" w:date="2024-11-29T23:21:00Z"/>
          <w:rFonts w:ascii="Times New Roman" w:hAnsi="Times New Roman"/>
        </w:rPr>
      </w:pPr>
    </w:p>
    <w:p w14:paraId="30A3268B" w14:textId="2170BA71" w:rsidR="003E4EAD" w:rsidRPr="00453CEB" w:rsidRDefault="003E4EAD" w:rsidP="003E4EAD">
      <w:pPr>
        <w:pStyle w:val="Heading4"/>
        <w:ind w:left="567"/>
        <w:rPr>
          <w:ins w:id="5667" w:author="lợi đoàn" w:date="2024-11-30T01:02:00Z"/>
          <w:rFonts w:ascii="Times New Roman" w:hAnsi="Times New Roman" w:cs="Times New Roman"/>
          <w:b/>
          <w:bCs/>
          <w:i w:val="0"/>
          <w:iCs w:val="0"/>
          <w:color w:val="000000" w:themeColor="text1"/>
          <w:sz w:val="22"/>
          <w:szCs w:val="22"/>
        </w:rPr>
      </w:pPr>
      <w:ins w:id="5668" w:author="lợi đoàn" w:date="2024-11-30T01:02:00Z">
        <w:r w:rsidRPr="00453CEB">
          <w:rPr>
            <w:rFonts w:ascii="Times New Roman" w:hAnsi="Times New Roman" w:cs="Times New Roman"/>
            <w:b/>
            <w:bCs/>
            <w:i w:val="0"/>
            <w:iCs w:val="0"/>
            <w:color w:val="000000" w:themeColor="text1"/>
            <w:sz w:val="22"/>
            <w:szCs w:val="22"/>
          </w:rPr>
          <w:t>3.5.</w:t>
        </w:r>
        <w:r>
          <w:rPr>
            <w:rFonts w:ascii="Times New Roman" w:hAnsi="Times New Roman" w:cs="Times New Roman"/>
            <w:b/>
            <w:bCs/>
            <w:i w:val="0"/>
            <w:iCs w:val="0"/>
            <w:color w:val="000000" w:themeColor="text1"/>
            <w:sz w:val="22"/>
            <w:szCs w:val="22"/>
          </w:rPr>
          <w:t>3</w:t>
        </w:r>
        <w:r w:rsidRPr="00453CEB">
          <w:rPr>
            <w:rFonts w:ascii="Times New Roman" w:hAnsi="Times New Roman" w:cs="Times New Roman"/>
            <w:b/>
            <w:bCs/>
            <w:i w:val="0"/>
            <w:iCs w:val="0"/>
            <w:color w:val="000000" w:themeColor="text1"/>
            <w:sz w:val="22"/>
            <w:szCs w:val="22"/>
          </w:rPr>
          <w:t>.</w:t>
        </w:r>
      </w:ins>
      <w:ins w:id="5669" w:author="lợi đoàn" w:date="2024-11-30T01:04:00Z">
        <w:r w:rsidR="00977422">
          <w:rPr>
            <w:rFonts w:ascii="Times New Roman" w:hAnsi="Times New Roman" w:cs="Times New Roman"/>
            <w:b/>
            <w:bCs/>
            <w:i w:val="0"/>
            <w:iCs w:val="0"/>
            <w:color w:val="000000" w:themeColor="text1"/>
            <w:sz w:val="22"/>
            <w:szCs w:val="22"/>
          </w:rPr>
          <w:t>4</w:t>
        </w:r>
      </w:ins>
      <w:ins w:id="5670" w:author="lợi đoàn" w:date="2024-11-30T01:02:00Z">
        <w:r w:rsidRPr="00453CEB">
          <w:rPr>
            <w:rFonts w:ascii="Times New Roman" w:hAnsi="Times New Roman" w:cs="Times New Roman"/>
            <w:b/>
            <w:bCs/>
            <w:i w:val="0"/>
            <w:iCs w:val="0"/>
            <w:color w:val="000000" w:themeColor="text1"/>
            <w:sz w:val="22"/>
            <w:szCs w:val="22"/>
          </w:rPr>
          <w:t xml:space="preserve"> Giao diện</w:t>
        </w:r>
        <w:r>
          <w:rPr>
            <w:rFonts w:ascii="Times New Roman" w:hAnsi="Times New Roman" w:cs="Times New Roman"/>
            <w:b/>
            <w:bCs/>
            <w:i w:val="0"/>
            <w:iCs w:val="0"/>
            <w:color w:val="000000" w:themeColor="text1"/>
            <w:sz w:val="22"/>
            <w:szCs w:val="22"/>
          </w:rPr>
          <w:t xml:space="preserve"> trang tạo lịch khám</w:t>
        </w:r>
      </w:ins>
      <w:ins w:id="5671" w:author="lợi đoàn" w:date="2024-11-30T01:03:00Z">
        <w:r w:rsidR="00555E97">
          <w:rPr>
            <w:rFonts w:ascii="Times New Roman" w:hAnsi="Times New Roman" w:cs="Times New Roman"/>
            <w:b/>
            <w:bCs/>
            <w:i w:val="0"/>
            <w:iCs w:val="0"/>
            <w:color w:val="000000" w:themeColor="text1"/>
            <w:sz w:val="22"/>
            <w:szCs w:val="22"/>
          </w:rPr>
          <w:t xml:space="preserve"> tiếp theo</w:t>
        </w:r>
      </w:ins>
    </w:p>
    <w:p w14:paraId="7E0A7ECE" w14:textId="65DC78AB" w:rsidR="003E4EAD" w:rsidRDefault="003E4EAD" w:rsidP="003E4EAD">
      <w:pPr>
        <w:pStyle w:val="ListParagraph"/>
        <w:rPr>
          <w:ins w:id="5672" w:author="lợi đoàn" w:date="2024-11-30T01:02:00Z"/>
        </w:rPr>
      </w:pPr>
      <w:ins w:id="5673" w:author="lợi đoàn" w:date="2024-11-30T01:02:00Z">
        <w:r>
          <w:rPr>
            <w:rStyle w:val="fontstyle01"/>
          </w:rPr>
          <w:t xml:space="preserve">Sau khi Bác sĩ nhấn tạo </w:t>
        </w:r>
      </w:ins>
      <w:ins w:id="5674" w:author="lợi đoàn" w:date="2024-11-30T01:03:00Z">
        <w:r w:rsidR="00977422">
          <w:rPr>
            <w:rStyle w:val="fontstyle01"/>
          </w:rPr>
          <w:t>lịch khám</w:t>
        </w:r>
      </w:ins>
      <w:ins w:id="5675" w:author="lợi đoàn" w:date="2024-11-30T01:02:00Z">
        <w:r w:rsidRPr="00453CEB">
          <w:rPr>
            <w:rStyle w:val="fontstyle01"/>
          </w:rPr>
          <w:t xml:space="preserve"> Giao diện </w:t>
        </w:r>
        <w:r>
          <w:rPr>
            <w:rStyle w:val="fontstyle01"/>
          </w:rPr>
          <w:t xml:space="preserve">tạo </w:t>
        </w:r>
      </w:ins>
      <w:ins w:id="5676" w:author="lợi đoàn" w:date="2024-11-30T01:03:00Z">
        <w:r w:rsidR="00977422">
          <w:rPr>
            <w:rStyle w:val="fontstyle01"/>
          </w:rPr>
          <w:t>lịch khám</w:t>
        </w:r>
      </w:ins>
      <w:ins w:id="5677" w:author="lợi đoàn" w:date="2024-11-30T01:02:00Z">
        <w:r>
          <w:rPr>
            <w:rStyle w:val="fontstyle01"/>
          </w:rPr>
          <w:t xml:space="preserve"> </w:t>
        </w:r>
        <w:r w:rsidRPr="00453CEB">
          <w:rPr>
            <w:rStyle w:val="fontstyle01"/>
          </w:rPr>
          <w:t>như Hình 3.</w:t>
        </w:r>
        <w:r>
          <w:rPr>
            <w:rStyle w:val="fontstyle01"/>
          </w:rPr>
          <w:t>3</w:t>
        </w:r>
      </w:ins>
      <w:ins w:id="5678" w:author="lợi đoàn" w:date="2024-11-30T02:07:00Z">
        <w:r w:rsidR="00890C18">
          <w:rPr>
            <w:rStyle w:val="fontstyle01"/>
          </w:rPr>
          <w:t>7</w:t>
        </w:r>
      </w:ins>
    </w:p>
    <w:p w14:paraId="3529AC74" w14:textId="77777777" w:rsidR="002B5750" w:rsidRDefault="002B5750">
      <w:pPr>
        <w:spacing w:after="160" w:line="259" w:lineRule="auto"/>
        <w:rPr>
          <w:ins w:id="5679" w:author="lợi đoàn" w:date="2024-11-29T23:21:00Z"/>
          <w:rFonts w:ascii="Times New Roman" w:hAnsi="Times New Roman"/>
        </w:rPr>
      </w:pPr>
    </w:p>
    <w:p w14:paraId="48676110" w14:textId="5BE3E2C8" w:rsidR="002B5750" w:rsidRDefault="002B5750">
      <w:pPr>
        <w:spacing w:after="160" w:line="259" w:lineRule="auto"/>
        <w:rPr>
          <w:ins w:id="5680" w:author="lợi đoàn" w:date="2024-11-30T01:03:00Z"/>
          <w:rFonts w:ascii="Times New Roman" w:hAnsi="Times New Roman"/>
        </w:rPr>
      </w:pPr>
      <w:ins w:id="5681" w:author="lợi đoàn" w:date="2024-11-29T23:21:00Z">
        <w:r w:rsidRPr="002B5750">
          <w:rPr>
            <w:rFonts w:ascii="Times New Roman" w:hAnsi="Times New Roman"/>
            <w:noProof/>
          </w:rPr>
          <w:drawing>
            <wp:inline distT="0" distB="0" distL="0" distR="0" wp14:anchorId="50800898" wp14:editId="3DE6F6D5">
              <wp:extent cx="5760720" cy="26860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686050"/>
                      </a:xfrm>
                      <a:prstGeom prst="rect">
                        <a:avLst/>
                      </a:prstGeom>
                    </pic:spPr>
                  </pic:pic>
                </a:graphicData>
              </a:graphic>
            </wp:inline>
          </w:drawing>
        </w:r>
      </w:ins>
    </w:p>
    <w:p w14:paraId="7AC2E143" w14:textId="799F44D0" w:rsidR="00977422" w:rsidRDefault="00977422">
      <w:pPr>
        <w:pStyle w:val="Heading1"/>
        <w:ind w:left="1440" w:firstLine="720"/>
        <w:rPr>
          <w:ins w:id="5682" w:author="lợi đoàn" w:date="2024-11-30T01:03:00Z"/>
          <w:rFonts w:ascii="Times New Roman" w:hAnsi="Times New Roman"/>
          <w:i/>
          <w:iCs/>
          <w:color w:val="000000"/>
          <w:sz w:val="26"/>
          <w:szCs w:val="26"/>
        </w:rPr>
        <w:pPrChange w:id="5683" w:author="lợi đoàn" w:date="2024-11-30T02:09:00Z">
          <w:pPr>
            <w:spacing w:after="160" w:line="259" w:lineRule="auto"/>
            <w:ind w:firstLine="720"/>
          </w:pPr>
        </w:pPrChange>
      </w:pPr>
      <w:bookmarkStart w:id="5684" w:name="_Toc183825575"/>
      <w:ins w:id="5685" w:author="lợi đoàn" w:date="2024-11-30T01:03:00Z">
        <w:r w:rsidRPr="00453CEB">
          <w:rPr>
            <w:rFonts w:ascii="Times New Roman" w:hAnsi="Times New Roman"/>
            <w:i/>
            <w:iCs/>
            <w:color w:val="000000"/>
            <w:sz w:val="28"/>
            <w:szCs w:val="28"/>
          </w:rPr>
          <w:t xml:space="preserve">Hình </w:t>
        </w:r>
        <w:r>
          <w:rPr>
            <w:rFonts w:ascii="Times New Roman" w:hAnsi="Times New Roman"/>
            <w:i/>
            <w:iCs/>
            <w:color w:val="000000"/>
            <w:sz w:val="28"/>
            <w:szCs w:val="28"/>
          </w:rPr>
          <w:t>3</w:t>
        </w:r>
        <w:r w:rsidRPr="00453CEB">
          <w:rPr>
            <w:rFonts w:ascii="Times New Roman" w:hAnsi="Times New Roman"/>
            <w:i/>
            <w:iCs/>
            <w:color w:val="000000"/>
            <w:sz w:val="28"/>
            <w:szCs w:val="28"/>
          </w:rPr>
          <w:t>.</w:t>
        </w:r>
        <w:r>
          <w:rPr>
            <w:rFonts w:ascii="Times New Roman" w:hAnsi="Times New Roman"/>
            <w:i/>
            <w:iCs/>
            <w:color w:val="000000"/>
            <w:sz w:val="28"/>
            <w:szCs w:val="28"/>
          </w:rPr>
          <w:t>3</w:t>
        </w:r>
      </w:ins>
      <w:ins w:id="5686" w:author="lợi đoàn" w:date="2024-11-30T02:07:00Z">
        <w:r w:rsidR="00890C18">
          <w:rPr>
            <w:rFonts w:ascii="Times New Roman" w:hAnsi="Times New Roman"/>
            <w:i/>
            <w:iCs/>
            <w:color w:val="000000"/>
            <w:sz w:val="28"/>
            <w:szCs w:val="28"/>
          </w:rPr>
          <w:t>7</w:t>
        </w:r>
      </w:ins>
      <w:ins w:id="5687" w:author="lợi đoàn" w:date="2024-11-30T01:03:00Z">
        <w:r w:rsidRPr="00453CEB">
          <w:rPr>
            <w:rFonts w:ascii="Times New Roman" w:hAnsi="Times New Roman"/>
            <w:i/>
            <w:iCs/>
            <w:color w:val="000000"/>
            <w:sz w:val="28"/>
            <w:szCs w:val="28"/>
          </w:rPr>
          <w:t xml:space="preserve">. </w:t>
        </w:r>
        <w:r w:rsidRPr="00453CEB">
          <w:rPr>
            <w:rFonts w:ascii="Times New Roman" w:hAnsi="Times New Roman"/>
            <w:i/>
            <w:iCs/>
            <w:color w:val="000000"/>
            <w:sz w:val="26"/>
            <w:szCs w:val="26"/>
          </w:rPr>
          <w:t xml:space="preserve">Giao diện </w:t>
        </w:r>
        <w:r>
          <w:rPr>
            <w:rFonts w:ascii="Times New Roman" w:hAnsi="Times New Roman"/>
            <w:i/>
            <w:iCs/>
            <w:color w:val="000000"/>
            <w:sz w:val="26"/>
            <w:szCs w:val="26"/>
          </w:rPr>
          <w:t xml:space="preserve">trang tạo </w:t>
        </w:r>
      </w:ins>
      <w:ins w:id="5688" w:author="lợi đoàn" w:date="2024-11-30T01:04:00Z">
        <w:r>
          <w:rPr>
            <w:rFonts w:ascii="Times New Roman" w:hAnsi="Times New Roman"/>
            <w:i/>
            <w:iCs/>
            <w:color w:val="000000"/>
            <w:sz w:val="26"/>
            <w:szCs w:val="26"/>
          </w:rPr>
          <w:t>lịch khám tiếp theo</w:t>
        </w:r>
      </w:ins>
      <w:bookmarkEnd w:id="5684"/>
      <w:ins w:id="5689" w:author="lợi đoàn" w:date="2024-11-30T01:03:00Z">
        <w:r>
          <w:rPr>
            <w:rFonts w:ascii="Times New Roman" w:hAnsi="Times New Roman"/>
            <w:i/>
            <w:iCs/>
            <w:color w:val="000000"/>
            <w:sz w:val="26"/>
            <w:szCs w:val="26"/>
          </w:rPr>
          <w:t xml:space="preserve"> </w:t>
        </w:r>
      </w:ins>
    </w:p>
    <w:p w14:paraId="6E5799F6" w14:textId="1E17F5F2" w:rsidR="00977422" w:rsidRPr="00453CEB" w:rsidRDefault="00977422" w:rsidP="00977422">
      <w:pPr>
        <w:pStyle w:val="Heading4"/>
        <w:ind w:left="567"/>
        <w:rPr>
          <w:ins w:id="5690" w:author="lợi đoàn" w:date="2024-11-30T01:04:00Z"/>
          <w:rFonts w:ascii="Times New Roman" w:hAnsi="Times New Roman" w:cs="Times New Roman"/>
          <w:b/>
          <w:bCs/>
          <w:i w:val="0"/>
          <w:iCs w:val="0"/>
          <w:color w:val="000000" w:themeColor="text1"/>
          <w:sz w:val="22"/>
          <w:szCs w:val="22"/>
        </w:rPr>
      </w:pPr>
      <w:ins w:id="5691" w:author="lợi đoàn" w:date="2024-11-30T01:04:00Z">
        <w:r w:rsidRPr="00453CEB">
          <w:rPr>
            <w:rFonts w:ascii="Times New Roman" w:hAnsi="Times New Roman" w:cs="Times New Roman"/>
            <w:b/>
            <w:bCs/>
            <w:i w:val="0"/>
            <w:iCs w:val="0"/>
            <w:color w:val="000000" w:themeColor="text1"/>
            <w:sz w:val="22"/>
            <w:szCs w:val="22"/>
          </w:rPr>
          <w:t>3.5.</w:t>
        </w:r>
        <w:r>
          <w:rPr>
            <w:rFonts w:ascii="Times New Roman" w:hAnsi="Times New Roman" w:cs="Times New Roman"/>
            <w:b/>
            <w:bCs/>
            <w:i w:val="0"/>
            <w:iCs w:val="0"/>
            <w:color w:val="000000" w:themeColor="text1"/>
            <w:sz w:val="22"/>
            <w:szCs w:val="22"/>
          </w:rPr>
          <w:t>3</w:t>
        </w:r>
        <w:r w:rsidRPr="00453CEB">
          <w:rPr>
            <w:rFonts w:ascii="Times New Roman" w:hAnsi="Times New Roman" w:cs="Times New Roman"/>
            <w:b/>
            <w:bCs/>
            <w:i w:val="0"/>
            <w:iCs w:val="0"/>
            <w:color w:val="000000" w:themeColor="text1"/>
            <w:sz w:val="22"/>
            <w:szCs w:val="22"/>
          </w:rPr>
          <w:t>.</w:t>
        </w:r>
        <w:r>
          <w:rPr>
            <w:rFonts w:ascii="Times New Roman" w:hAnsi="Times New Roman" w:cs="Times New Roman"/>
            <w:b/>
            <w:bCs/>
            <w:i w:val="0"/>
            <w:iCs w:val="0"/>
            <w:color w:val="000000" w:themeColor="text1"/>
            <w:sz w:val="22"/>
            <w:szCs w:val="22"/>
          </w:rPr>
          <w:t>5</w:t>
        </w:r>
        <w:r w:rsidRPr="00453CEB">
          <w:rPr>
            <w:rFonts w:ascii="Times New Roman" w:hAnsi="Times New Roman" w:cs="Times New Roman"/>
            <w:b/>
            <w:bCs/>
            <w:i w:val="0"/>
            <w:iCs w:val="0"/>
            <w:color w:val="000000" w:themeColor="text1"/>
            <w:sz w:val="22"/>
            <w:szCs w:val="22"/>
          </w:rPr>
          <w:t xml:space="preserve"> Giao diện</w:t>
        </w:r>
        <w:r>
          <w:rPr>
            <w:rFonts w:ascii="Times New Roman" w:hAnsi="Times New Roman" w:cs="Times New Roman"/>
            <w:b/>
            <w:bCs/>
            <w:i w:val="0"/>
            <w:iCs w:val="0"/>
            <w:color w:val="000000" w:themeColor="text1"/>
            <w:sz w:val="22"/>
            <w:szCs w:val="22"/>
          </w:rPr>
          <w:t xml:space="preserve"> trang tạo lịch khám tiếp theo</w:t>
        </w:r>
      </w:ins>
    </w:p>
    <w:p w14:paraId="31BA5307" w14:textId="58878BFC" w:rsidR="00977422" w:rsidRDefault="00977422" w:rsidP="00977422">
      <w:pPr>
        <w:pStyle w:val="ListParagraph"/>
        <w:rPr>
          <w:ins w:id="5692" w:author="lợi đoàn" w:date="2024-11-30T01:04:00Z"/>
        </w:rPr>
      </w:pPr>
      <w:ins w:id="5693" w:author="lợi đoàn" w:date="2024-11-30T01:04:00Z">
        <w:r>
          <w:rPr>
            <w:rStyle w:val="fontstyle01"/>
          </w:rPr>
          <w:t>Sau khi Bác sĩ nhấn tạo lịch khám</w:t>
        </w:r>
        <w:r w:rsidRPr="00453CEB">
          <w:rPr>
            <w:rStyle w:val="fontstyle01"/>
          </w:rPr>
          <w:t xml:space="preserve"> Giao diện </w:t>
        </w:r>
        <w:r>
          <w:rPr>
            <w:rStyle w:val="fontstyle01"/>
          </w:rPr>
          <w:t xml:space="preserve">lịch khám </w:t>
        </w:r>
      </w:ins>
      <w:ins w:id="5694" w:author="lợi đoàn" w:date="2024-11-30T01:05:00Z">
        <w:r>
          <w:rPr>
            <w:rStyle w:val="fontstyle01"/>
          </w:rPr>
          <w:t xml:space="preserve">tiếp theo </w:t>
        </w:r>
      </w:ins>
      <w:ins w:id="5695" w:author="lợi đoàn" w:date="2024-11-30T01:04:00Z">
        <w:r w:rsidRPr="00453CEB">
          <w:rPr>
            <w:rStyle w:val="fontstyle01"/>
          </w:rPr>
          <w:t>như Hình 3.</w:t>
        </w:r>
        <w:r>
          <w:rPr>
            <w:rStyle w:val="fontstyle01"/>
          </w:rPr>
          <w:t>3</w:t>
        </w:r>
      </w:ins>
      <w:ins w:id="5696" w:author="lợi đoàn" w:date="2024-11-30T02:07:00Z">
        <w:r w:rsidR="00890C18">
          <w:rPr>
            <w:rStyle w:val="fontstyle01"/>
          </w:rPr>
          <w:t>8</w:t>
        </w:r>
      </w:ins>
    </w:p>
    <w:p w14:paraId="6BB0DAB2" w14:textId="77777777" w:rsidR="00977422" w:rsidRDefault="00977422">
      <w:pPr>
        <w:spacing w:after="160" w:line="259" w:lineRule="auto"/>
        <w:rPr>
          <w:ins w:id="5697" w:author="lợi đoàn" w:date="2024-11-29T23:22:00Z"/>
          <w:rFonts w:ascii="Times New Roman" w:hAnsi="Times New Roman"/>
        </w:rPr>
      </w:pPr>
    </w:p>
    <w:p w14:paraId="2B99BCBF" w14:textId="4FF81BBC" w:rsidR="00FF0FBE" w:rsidRDefault="00155454">
      <w:pPr>
        <w:spacing w:after="160" w:line="259" w:lineRule="auto"/>
        <w:rPr>
          <w:ins w:id="5698" w:author="lợi đoàn" w:date="2024-11-30T01:05:00Z"/>
          <w:rFonts w:ascii="Times New Roman" w:hAnsi="Times New Roman"/>
        </w:rPr>
      </w:pPr>
      <w:ins w:id="5699" w:author="lợi đoàn" w:date="2024-11-29T23:22:00Z">
        <w:r w:rsidRPr="00155454">
          <w:rPr>
            <w:rFonts w:ascii="Times New Roman" w:hAnsi="Times New Roman"/>
            <w:noProof/>
          </w:rPr>
          <w:lastRenderedPageBreak/>
          <w:drawing>
            <wp:inline distT="0" distB="0" distL="0" distR="0" wp14:anchorId="0D90785B" wp14:editId="0FBF8744">
              <wp:extent cx="5760720" cy="26879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687955"/>
                      </a:xfrm>
                      <a:prstGeom prst="rect">
                        <a:avLst/>
                      </a:prstGeom>
                    </pic:spPr>
                  </pic:pic>
                </a:graphicData>
              </a:graphic>
            </wp:inline>
          </w:drawing>
        </w:r>
      </w:ins>
    </w:p>
    <w:p w14:paraId="08F4E400" w14:textId="4B5BB6AB" w:rsidR="00977422" w:rsidRDefault="00977422">
      <w:pPr>
        <w:pStyle w:val="Heading1"/>
        <w:ind w:left="1440" w:firstLine="720"/>
        <w:rPr>
          <w:ins w:id="5700" w:author="lợi đoàn" w:date="2024-11-30T01:05:00Z"/>
          <w:rFonts w:ascii="Times New Roman" w:hAnsi="Times New Roman"/>
          <w:i/>
          <w:iCs/>
          <w:color w:val="000000"/>
          <w:sz w:val="26"/>
          <w:szCs w:val="26"/>
        </w:rPr>
        <w:pPrChange w:id="5701" w:author="lợi đoàn" w:date="2024-11-30T02:08:00Z">
          <w:pPr>
            <w:spacing w:after="160" w:line="259" w:lineRule="auto"/>
            <w:ind w:firstLine="720"/>
          </w:pPr>
        </w:pPrChange>
      </w:pPr>
      <w:bookmarkStart w:id="5702" w:name="_Toc183825576"/>
      <w:ins w:id="5703" w:author="lợi đoàn" w:date="2024-11-30T01:05:00Z">
        <w:r w:rsidRPr="00453CEB">
          <w:rPr>
            <w:rFonts w:ascii="Times New Roman" w:hAnsi="Times New Roman"/>
            <w:i/>
            <w:iCs/>
            <w:color w:val="000000"/>
            <w:sz w:val="28"/>
            <w:szCs w:val="28"/>
          </w:rPr>
          <w:t xml:space="preserve">Hình </w:t>
        </w:r>
        <w:r>
          <w:rPr>
            <w:rFonts w:ascii="Times New Roman" w:hAnsi="Times New Roman"/>
            <w:i/>
            <w:iCs/>
            <w:color w:val="000000"/>
            <w:sz w:val="28"/>
            <w:szCs w:val="28"/>
          </w:rPr>
          <w:t>3</w:t>
        </w:r>
        <w:r w:rsidRPr="00453CEB">
          <w:rPr>
            <w:rFonts w:ascii="Times New Roman" w:hAnsi="Times New Roman"/>
            <w:i/>
            <w:iCs/>
            <w:color w:val="000000"/>
            <w:sz w:val="28"/>
            <w:szCs w:val="28"/>
          </w:rPr>
          <w:t>.</w:t>
        </w:r>
        <w:r>
          <w:rPr>
            <w:rFonts w:ascii="Times New Roman" w:hAnsi="Times New Roman"/>
            <w:i/>
            <w:iCs/>
            <w:color w:val="000000"/>
            <w:sz w:val="28"/>
            <w:szCs w:val="28"/>
          </w:rPr>
          <w:t>3</w:t>
        </w:r>
      </w:ins>
      <w:ins w:id="5704" w:author="lợi đoàn" w:date="2024-11-30T02:07:00Z">
        <w:r w:rsidR="00890C18">
          <w:rPr>
            <w:rFonts w:ascii="Times New Roman" w:hAnsi="Times New Roman"/>
            <w:i/>
            <w:iCs/>
            <w:color w:val="000000"/>
            <w:sz w:val="28"/>
            <w:szCs w:val="28"/>
          </w:rPr>
          <w:t>8</w:t>
        </w:r>
      </w:ins>
      <w:ins w:id="5705" w:author="lợi đoàn" w:date="2024-11-30T01:05:00Z">
        <w:r w:rsidRPr="00453CEB">
          <w:rPr>
            <w:rFonts w:ascii="Times New Roman" w:hAnsi="Times New Roman"/>
            <w:i/>
            <w:iCs/>
            <w:color w:val="000000"/>
            <w:sz w:val="28"/>
            <w:szCs w:val="28"/>
          </w:rPr>
          <w:t xml:space="preserve">. </w:t>
        </w:r>
        <w:r w:rsidRPr="00453CEB">
          <w:rPr>
            <w:rFonts w:ascii="Times New Roman" w:hAnsi="Times New Roman"/>
            <w:i/>
            <w:iCs/>
            <w:color w:val="000000"/>
            <w:sz w:val="26"/>
            <w:szCs w:val="26"/>
          </w:rPr>
          <w:t xml:space="preserve">Giao diện </w:t>
        </w:r>
        <w:r>
          <w:rPr>
            <w:rFonts w:ascii="Times New Roman" w:hAnsi="Times New Roman"/>
            <w:i/>
            <w:iCs/>
            <w:color w:val="000000"/>
            <w:sz w:val="26"/>
            <w:szCs w:val="26"/>
          </w:rPr>
          <w:t>trang lịch khám tiếp theo</w:t>
        </w:r>
        <w:bookmarkEnd w:id="5702"/>
        <w:r>
          <w:rPr>
            <w:rFonts w:ascii="Times New Roman" w:hAnsi="Times New Roman"/>
            <w:i/>
            <w:iCs/>
            <w:color w:val="000000"/>
            <w:sz w:val="26"/>
            <w:szCs w:val="26"/>
          </w:rPr>
          <w:t xml:space="preserve"> </w:t>
        </w:r>
      </w:ins>
    </w:p>
    <w:p w14:paraId="739C4C09" w14:textId="0802D870" w:rsidR="007D1816" w:rsidRPr="00453CEB" w:rsidRDefault="007D1816" w:rsidP="007D1816">
      <w:pPr>
        <w:pStyle w:val="Heading4"/>
        <w:ind w:left="567"/>
        <w:rPr>
          <w:ins w:id="5706" w:author="lợi đoàn" w:date="2024-11-30T01:05:00Z"/>
          <w:rFonts w:ascii="Times New Roman" w:hAnsi="Times New Roman" w:cs="Times New Roman"/>
          <w:b/>
          <w:bCs/>
          <w:i w:val="0"/>
          <w:iCs w:val="0"/>
          <w:color w:val="000000" w:themeColor="text1"/>
          <w:sz w:val="22"/>
          <w:szCs w:val="22"/>
        </w:rPr>
      </w:pPr>
      <w:ins w:id="5707" w:author="lợi đoàn" w:date="2024-11-30T01:05:00Z">
        <w:r w:rsidRPr="00453CEB">
          <w:rPr>
            <w:rFonts w:ascii="Times New Roman" w:hAnsi="Times New Roman" w:cs="Times New Roman"/>
            <w:b/>
            <w:bCs/>
            <w:i w:val="0"/>
            <w:iCs w:val="0"/>
            <w:color w:val="000000" w:themeColor="text1"/>
            <w:sz w:val="22"/>
            <w:szCs w:val="22"/>
          </w:rPr>
          <w:t>3.5.</w:t>
        </w:r>
        <w:r>
          <w:rPr>
            <w:rFonts w:ascii="Times New Roman" w:hAnsi="Times New Roman" w:cs="Times New Roman"/>
            <w:b/>
            <w:bCs/>
            <w:i w:val="0"/>
            <w:iCs w:val="0"/>
            <w:color w:val="000000" w:themeColor="text1"/>
            <w:sz w:val="22"/>
            <w:szCs w:val="22"/>
          </w:rPr>
          <w:t>3</w:t>
        </w:r>
        <w:r w:rsidRPr="00453CEB">
          <w:rPr>
            <w:rFonts w:ascii="Times New Roman" w:hAnsi="Times New Roman" w:cs="Times New Roman"/>
            <w:b/>
            <w:bCs/>
            <w:i w:val="0"/>
            <w:iCs w:val="0"/>
            <w:color w:val="000000" w:themeColor="text1"/>
            <w:sz w:val="22"/>
            <w:szCs w:val="22"/>
          </w:rPr>
          <w:t>.</w:t>
        </w:r>
      </w:ins>
      <w:ins w:id="5708" w:author="lợi đoàn" w:date="2024-11-30T01:08:00Z">
        <w:r w:rsidR="00F00D70">
          <w:rPr>
            <w:rFonts w:ascii="Times New Roman" w:hAnsi="Times New Roman" w:cs="Times New Roman"/>
            <w:b/>
            <w:bCs/>
            <w:i w:val="0"/>
            <w:iCs w:val="0"/>
            <w:color w:val="000000" w:themeColor="text1"/>
            <w:sz w:val="22"/>
            <w:szCs w:val="22"/>
          </w:rPr>
          <w:t>6</w:t>
        </w:r>
      </w:ins>
      <w:ins w:id="5709" w:author="lợi đoàn" w:date="2024-11-30T01:05:00Z">
        <w:r w:rsidRPr="00453CEB">
          <w:rPr>
            <w:rFonts w:ascii="Times New Roman" w:hAnsi="Times New Roman" w:cs="Times New Roman"/>
            <w:b/>
            <w:bCs/>
            <w:i w:val="0"/>
            <w:iCs w:val="0"/>
            <w:color w:val="000000" w:themeColor="text1"/>
            <w:sz w:val="22"/>
            <w:szCs w:val="22"/>
          </w:rPr>
          <w:t xml:space="preserve"> Giao diện</w:t>
        </w:r>
        <w:r>
          <w:rPr>
            <w:rFonts w:ascii="Times New Roman" w:hAnsi="Times New Roman" w:cs="Times New Roman"/>
            <w:b/>
            <w:bCs/>
            <w:i w:val="0"/>
            <w:iCs w:val="0"/>
            <w:color w:val="000000" w:themeColor="text1"/>
            <w:sz w:val="22"/>
            <w:szCs w:val="22"/>
          </w:rPr>
          <w:t xml:space="preserve"> trang </w:t>
        </w:r>
      </w:ins>
      <w:ins w:id="5710" w:author="lợi đoàn" w:date="2024-11-30T01:06:00Z">
        <w:r w:rsidR="00437FE2">
          <w:rPr>
            <w:rFonts w:ascii="Times New Roman" w:hAnsi="Times New Roman" w:cs="Times New Roman"/>
            <w:b/>
            <w:bCs/>
            <w:i w:val="0"/>
            <w:iCs w:val="0"/>
            <w:color w:val="000000" w:themeColor="text1"/>
            <w:sz w:val="22"/>
            <w:szCs w:val="22"/>
          </w:rPr>
          <w:t>thông tin cá nhân</w:t>
        </w:r>
      </w:ins>
    </w:p>
    <w:p w14:paraId="4E1DF446" w14:textId="58144EF4" w:rsidR="007D1816" w:rsidRDefault="007D1816" w:rsidP="007D1816">
      <w:pPr>
        <w:pStyle w:val="ListParagraph"/>
        <w:rPr>
          <w:ins w:id="5711" w:author="lợi đoàn" w:date="2024-11-30T01:05:00Z"/>
        </w:rPr>
      </w:pPr>
      <w:ins w:id="5712" w:author="lợi đoàn" w:date="2024-11-30T01:05:00Z">
        <w:r>
          <w:rPr>
            <w:rStyle w:val="fontstyle01"/>
          </w:rPr>
          <w:t xml:space="preserve">Sau khi Bác sĩ nhấn </w:t>
        </w:r>
      </w:ins>
      <w:ins w:id="5713" w:author="lợi đoàn" w:date="2024-11-30T01:06:00Z">
        <w:r w:rsidR="00437FE2">
          <w:rPr>
            <w:rStyle w:val="fontstyle01"/>
          </w:rPr>
          <w:t>thông tin cá nhân</w:t>
        </w:r>
      </w:ins>
      <w:ins w:id="5714" w:author="lợi đoàn" w:date="2024-11-30T01:05:00Z">
        <w:r w:rsidRPr="00453CEB">
          <w:rPr>
            <w:rStyle w:val="fontstyle01"/>
          </w:rPr>
          <w:t xml:space="preserve"> Giao diện </w:t>
        </w:r>
      </w:ins>
      <w:ins w:id="5715" w:author="lợi đoàn" w:date="2024-11-30T01:06:00Z">
        <w:r w:rsidR="00437FE2">
          <w:rPr>
            <w:rStyle w:val="fontstyle01"/>
          </w:rPr>
          <w:t>thông tin cá nhân</w:t>
        </w:r>
      </w:ins>
      <w:ins w:id="5716" w:author="lợi đoàn" w:date="2024-11-30T01:05:00Z">
        <w:r>
          <w:rPr>
            <w:rStyle w:val="fontstyle01"/>
          </w:rPr>
          <w:t xml:space="preserve"> </w:t>
        </w:r>
        <w:r w:rsidRPr="00453CEB">
          <w:rPr>
            <w:rStyle w:val="fontstyle01"/>
          </w:rPr>
          <w:t>như Hình 3.</w:t>
        </w:r>
        <w:r>
          <w:rPr>
            <w:rStyle w:val="fontstyle01"/>
          </w:rPr>
          <w:t>3</w:t>
        </w:r>
      </w:ins>
      <w:ins w:id="5717" w:author="lợi đoàn" w:date="2024-11-30T02:07:00Z">
        <w:r w:rsidR="00890C18">
          <w:rPr>
            <w:rStyle w:val="fontstyle01"/>
          </w:rPr>
          <w:t>9</w:t>
        </w:r>
      </w:ins>
    </w:p>
    <w:p w14:paraId="742D4D21" w14:textId="77777777" w:rsidR="00977422" w:rsidRDefault="00977422">
      <w:pPr>
        <w:spacing w:after="160" w:line="259" w:lineRule="auto"/>
        <w:rPr>
          <w:ins w:id="5718" w:author="lợi đoàn" w:date="2024-11-29T23:24:00Z"/>
          <w:rFonts w:ascii="Times New Roman" w:hAnsi="Times New Roman"/>
        </w:rPr>
      </w:pPr>
    </w:p>
    <w:p w14:paraId="28B6871D" w14:textId="23613811" w:rsidR="00FF0FBE" w:rsidRDefault="00FF0FBE">
      <w:pPr>
        <w:spacing w:after="160" w:line="259" w:lineRule="auto"/>
        <w:rPr>
          <w:ins w:id="5719" w:author="lợi đoàn" w:date="2024-11-29T23:27:00Z"/>
          <w:rFonts w:ascii="Times New Roman" w:hAnsi="Times New Roman"/>
        </w:rPr>
      </w:pPr>
      <w:ins w:id="5720" w:author="lợi đoàn" w:date="2024-11-29T23:24:00Z">
        <w:r w:rsidRPr="00FF0FBE">
          <w:rPr>
            <w:rFonts w:ascii="Times New Roman" w:hAnsi="Times New Roman"/>
            <w:noProof/>
          </w:rPr>
          <w:drawing>
            <wp:inline distT="0" distB="0" distL="0" distR="0" wp14:anchorId="63B096AD" wp14:editId="2AB95F3E">
              <wp:extent cx="5760720" cy="26847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684780"/>
                      </a:xfrm>
                      <a:prstGeom prst="rect">
                        <a:avLst/>
                      </a:prstGeom>
                    </pic:spPr>
                  </pic:pic>
                </a:graphicData>
              </a:graphic>
            </wp:inline>
          </w:drawing>
        </w:r>
      </w:ins>
    </w:p>
    <w:p w14:paraId="374B826E" w14:textId="29BD7BB4" w:rsidR="00580AF0" w:rsidRDefault="00580AF0">
      <w:pPr>
        <w:pStyle w:val="Heading1"/>
        <w:ind w:left="1440" w:firstLine="720"/>
        <w:rPr>
          <w:ins w:id="5721" w:author="lợi đoàn" w:date="2024-11-30T01:06:00Z"/>
          <w:rFonts w:ascii="Times New Roman" w:hAnsi="Times New Roman"/>
          <w:i/>
          <w:iCs/>
          <w:color w:val="000000"/>
          <w:sz w:val="26"/>
          <w:szCs w:val="26"/>
        </w:rPr>
        <w:pPrChange w:id="5722" w:author="lợi đoàn" w:date="2024-11-30T02:08:00Z">
          <w:pPr>
            <w:spacing w:after="160" w:line="259" w:lineRule="auto"/>
            <w:ind w:firstLine="720"/>
          </w:pPr>
        </w:pPrChange>
      </w:pPr>
      <w:bookmarkStart w:id="5723" w:name="_Toc183825577"/>
      <w:ins w:id="5724" w:author="lợi đoàn" w:date="2024-11-30T01:06:00Z">
        <w:r w:rsidRPr="00453CEB">
          <w:rPr>
            <w:rFonts w:ascii="Times New Roman" w:hAnsi="Times New Roman"/>
            <w:i/>
            <w:iCs/>
            <w:color w:val="000000"/>
            <w:sz w:val="28"/>
            <w:szCs w:val="28"/>
          </w:rPr>
          <w:t xml:space="preserve">Hình </w:t>
        </w:r>
        <w:r>
          <w:rPr>
            <w:rFonts w:ascii="Times New Roman" w:hAnsi="Times New Roman"/>
            <w:i/>
            <w:iCs/>
            <w:color w:val="000000"/>
            <w:sz w:val="28"/>
            <w:szCs w:val="28"/>
          </w:rPr>
          <w:t>3</w:t>
        </w:r>
        <w:r w:rsidRPr="00453CEB">
          <w:rPr>
            <w:rFonts w:ascii="Times New Roman" w:hAnsi="Times New Roman"/>
            <w:i/>
            <w:iCs/>
            <w:color w:val="000000"/>
            <w:sz w:val="28"/>
            <w:szCs w:val="28"/>
          </w:rPr>
          <w:t>.</w:t>
        </w:r>
        <w:r>
          <w:rPr>
            <w:rFonts w:ascii="Times New Roman" w:hAnsi="Times New Roman"/>
            <w:i/>
            <w:iCs/>
            <w:color w:val="000000"/>
            <w:sz w:val="28"/>
            <w:szCs w:val="28"/>
          </w:rPr>
          <w:t>3</w:t>
        </w:r>
      </w:ins>
      <w:ins w:id="5725" w:author="lợi đoàn" w:date="2024-11-30T02:07:00Z">
        <w:r w:rsidR="00890C18">
          <w:rPr>
            <w:rFonts w:ascii="Times New Roman" w:hAnsi="Times New Roman"/>
            <w:i/>
            <w:iCs/>
            <w:color w:val="000000"/>
            <w:sz w:val="28"/>
            <w:szCs w:val="28"/>
          </w:rPr>
          <w:t>9</w:t>
        </w:r>
      </w:ins>
      <w:ins w:id="5726" w:author="lợi đoàn" w:date="2024-11-30T01:06:00Z">
        <w:r w:rsidRPr="00453CEB">
          <w:rPr>
            <w:rFonts w:ascii="Times New Roman" w:hAnsi="Times New Roman"/>
            <w:i/>
            <w:iCs/>
            <w:color w:val="000000"/>
            <w:sz w:val="28"/>
            <w:szCs w:val="28"/>
          </w:rPr>
          <w:t xml:space="preserve">. </w:t>
        </w:r>
        <w:r w:rsidRPr="00453CEB">
          <w:rPr>
            <w:rFonts w:ascii="Times New Roman" w:hAnsi="Times New Roman"/>
            <w:i/>
            <w:iCs/>
            <w:color w:val="000000"/>
            <w:sz w:val="26"/>
            <w:szCs w:val="26"/>
          </w:rPr>
          <w:t xml:space="preserve">Giao diện </w:t>
        </w:r>
        <w:r>
          <w:rPr>
            <w:rFonts w:ascii="Times New Roman" w:hAnsi="Times New Roman"/>
            <w:i/>
            <w:iCs/>
            <w:color w:val="000000"/>
            <w:sz w:val="26"/>
            <w:szCs w:val="26"/>
          </w:rPr>
          <w:t xml:space="preserve">trang </w:t>
        </w:r>
      </w:ins>
      <w:ins w:id="5727" w:author="lợi đoàn" w:date="2024-11-30T01:07:00Z">
        <w:r>
          <w:rPr>
            <w:rFonts w:ascii="Times New Roman" w:hAnsi="Times New Roman"/>
            <w:i/>
            <w:iCs/>
            <w:color w:val="000000"/>
            <w:sz w:val="26"/>
            <w:szCs w:val="26"/>
          </w:rPr>
          <w:t>thông tin cá nhân</w:t>
        </w:r>
      </w:ins>
      <w:bookmarkEnd w:id="5723"/>
      <w:ins w:id="5728" w:author="lợi đoàn" w:date="2024-11-30T01:06:00Z">
        <w:r>
          <w:rPr>
            <w:rFonts w:ascii="Times New Roman" w:hAnsi="Times New Roman"/>
            <w:i/>
            <w:iCs/>
            <w:color w:val="000000"/>
            <w:sz w:val="26"/>
            <w:szCs w:val="26"/>
          </w:rPr>
          <w:t xml:space="preserve"> </w:t>
        </w:r>
      </w:ins>
    </w:p>
    <w:p w14:paraId="4075883B" w14:textId="0748D67F" w:rsidR="00F00D70" w:rsidRPr="00453CEB" w:rsidRDefault="00F00D70" w:rsidP="00F00D70">
      <w:pPr>
        <w:pStyle w:val="Heading4"/>
        <w:ind w:left="567"/>
        <w:rPr>
          <w:ins w:id="5729" w:author="lợi đoàn" w:date="2024-11-30T01:07:00Z"/>
          <w:rFonts w:ascii="Times New Roman" w:hAnsi="Times New Roman" w:cs="Times New Roman"/>
          <w:b/>
          <w:bCs/>
          <w:i w:val="0"/>
          <w:iCs w:val="0"/>
          <w:color w:val="000000" w:themeColor="text1"/>
          <w:sz w:val="22"/>
          <w:szCs w:val="22"/>
        </w:rPr>
      </w:pPr>
      <w:ins w:id="5730" w:author="lợi đoàn" w:date="2024-11-30T01:07:00Z">
        <w:r w:rsidRPr="00453CEB">
          <w:rPr>
            <w:rFonts w:ascii="Times New Roman" w:hAnsi="Times New Roman" w:cs="Times New Roman"/>
            <w:b/>
            <w:bCs/>
            <w:i w:val="0"/>
            <w:iCs w:val="0"/>
            <w:color w:val="000000" w:themeColor="text1"/>
            <w:sz w:val="22"/>
            <w:szCs w:val="22"/>
          </w:rPr>
          <w:t>3.5.</w:t>
        </w:r>
        <w:r>
          <w:rPr>
            <w:rFonts w:ascii="Times New Roman" w:hAnsi="Times New Roman" w:cs="Times New Roman"/>
            <w:b/>
            <w:bCs/>
            <w:i w:val="0"/>
            <w:iCs w:val="0"/>
            <w:color w:val="000000" w:themeColor="text1"/>
            <w:sz w:val="22"/>
            <w:szCs w:val="22"/>
          </w:rPr>
          <w:t>3</w:t>
        </w:r>
        <w:r w:rsidRPr="00453CEB">
          <w:rPr>
            <w:rFonts w:ascii="Times New Roman" w:hAnsi="Times New Roman" w:cs="Times New Roman"/>
            <w:b/>
            <w:bCs/>
            <w:i w:val="0"/>
            <w:iCs w:val="0"/>
            <w:color w:val="000000" w:themeColor="text1"/>
            <w:sz w:val="22"/>
            <w:szCs w:val="22"/>
          </w:rPr>
          <w:t>.</w:t>
        </w:r>
      </w:ins>
      <w:ins w:id="5731" w:author="lợi đoàn" w:date="2024-11-30T01:08:00Z">
        <w:r w:rsidR="00CB3E89">
          <w:rPr>
            <w:rFonts w:ascii="Times New Roman" w:hAnsi="Times New Roman" w:cs="Times New Roman"/>
            <w:b/>
            <w:bCs/>
            <w:i w:val="0"/>
            <w:iCs w:val="0"/>
            <w:color w:val="000000" w:themeColor="text1"/>
            <w:sz w:val="22"/>
            <w:szCs w:val="22"/>
          </w:rPr>
          <w:t>7</w:t>
        </w:r>
      </w:ins>
      <w:ins w:id="5732" w:author="lợi đoàn" w:date="2024-11-30T01:07:00Z">
        <w:r w:rsidRPr="00453CEB">
          <w:rPr>
            <w:rFonts w:ascii="Times New Roman" w:hAnsi="Times New Roman" w:cs="Times New Roman"/>
            <w:b/>
            <w:bCs/>
            <w:i w:val="0"/>
            <w:iCs w:val="0"/>
            <w:color w:val="000000" w:themeColor="text1"/>
            <w:sz w:val="22"/>
            <w:szCs w:val="22"/>
          </w:rPr>
          <w:t xml:space="preserve"> Giao diện</w:t>
        </w:r>
        <w:r>
          <w:rPr>
            <w:rFonts w:ascii="Times New Roman" w:hAnsi="Times New Roman" w:cs="Times New Roman"/>
            <w:b/>
            <w:bCs/>
            <w:i w:val="0"/>
            <w:iCs w:val="0"/>
            <w:color w:val="000000" w:themeColor="text1"/>
            <w:sz w:val="22"/>
            <w:szCs w:val="22"/>
          </w:rPr>
          <w:t xml:space="preserve"> trang thông tin cá nhân</w:t>
        </w:r>
      </w:ins>
    </w:p>
    <w:p w14:paraId="77F8106E" w14:textId="3CA4E382" w:rsidR="00F00D70" w:rsidRDefault="00F00D70" w:rsidP="00F00D70">
      <w:pPr>
        <w:pStyle w:val="ListParagraph"/>
        <w:rPr>
          <w:ins w:id="5733" w:author="lợi đoàn" w:date="2024-11-30T01:07:00Z"/>
        </w:rPr>
      </w:pPr>
      <w:ins w:id="5734" w:author="lợi đoàn" w:date="2024-11-30T01:07:00Z">
        <w:r>
          <w:rPr>
            <w:rStyle w:val="fontstyle01"/>
          </w:rPr>
          <w:t>Sau khi Bác sĩ nhấn thông tin cá nhân</w:t>
        </w:r>
        <w:r w:rsidRPr="00453CEB">
          <w:rPr>
            <w:rStyle w:val="fontstyle01"/>
          </w:rPr>
          <w:t xml:space="preserve"> Giao diện </w:t>
        </w:r>
        <w:r>
          <w:rPr>
            <w:rStyle w:val="fontstyle01"/>
          </w:rPr>
          <w:t xml:space="preserve">thông tin cá nhân </w:t>
        </w:r>
        <w:r w:rsidRPr="00453CEB">
          <w:rPr>
            <w:rStyle w:val="fontstyle01"/>
          </w:rPr>
          <w:t>như Hình 3.</w:t>
        </w:r>
      </w:ins>
      <w:ins w:id="5735" w:author="lợi đoàn" w:date="2024-11-30T02:08:00Z">
        <w:r w:rsidR="00890C18">
          <w:rPr>
            <w:rStyle w:val="fontstyle01"/>
          </w:rPr>
          <w:t>40</w:t>
        </w:r>
      </w:ins>
    </w:p>
    <w:p w14:paraId="6150D7BB" w14:textId="77777777" w:rsidR="00AF6ED4" w:rsidRDefault="00AF6ED4">
      <w:pPr>
        <w:spacing w:after="160" w:line="259" w:lineRule="auto"/>
        <w:rPr>
          <w:ins w:id="5736" w:author="lợi đoàn" w:date="2024-11-29T23:27:00Z"/>
          <w:rFonts w:ascii="Times New Roman" w:hAnsi="Times New Roman"/>
        </w:rPr>
      </w:pPr>
    </w:p>
    <w:p w14:paraId="0A3490E6" w14:textId="30DEEE31" w:rsidR="00AF6ED4" w:rsidRDefault="00AF6ED4">
      <w:pPr>
        <w:spacing w:after="160" w:line="259" w:lineRule="auto"/>
        <w:rPr>
          <w:ins w:id="5737" w:author="lợi đoàn" w:date="2024-11-30T01:08:00Z"/>
          <w:rFonts w:ascii="Times New Roman" w:hAnsi="Times New Roman"/>
        </w:rPr>
      </w:pPr>
      <w:ins w:id="5738" w:author="lợi đoàn" w:date="2024-11-29T23:27:00Z">
        <w:r w:rsidRPr="00AF6ED4">
          <w:rPr>
            <w:rFonts w:ascii="Times New Roman" w:hAnsi="Times New Roman"/>
            <w:noProof/>
          </w:rPr>
          <w:lastRenderedPageBreak/>
          <w:drawing>
            <wp:inline distT="0" distB="0" distL="0" distR="0" wp14:anchorId="73648E29" wp14:editId="3BFDAF34">
              <wp:extent cx="5760720" cy="2701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1"/>
                      <a:stretch>
                        <a:fillRect/>
                      </a:stretch>
                    </pic:blipFill>
                    <pic:spPr>
                      <a:xfrm>
                        <a:off x="0" y="0"/>
                        <a:ext cx="5760720" cy="2701290"/>
                      </a:xfrm>
                      <a:prstGeom prst="rect">
                        <a:avLst/>
                      </a:prstGeom>
                    </pic:spPr>
                  </pic:pic>
                </a:graphicData>
              </a:graphic>
            </wp:inline>
          </w:drawing>
        </w:r>
      </w:ins>
    </w:p>
    <w:p w14:paraId="23C3A5AA" w14:textId="2128CF50" w:rsidR="00CB3E89" w:rsidRDefault="00CB3E89">
      <w:pPr>
        <w:pStyle w:val="Heading1"/>
        <w:ind w:left="1440" w:firstLine="720"/>
        <w:rPr>
          <w:ins w:id="5739" w:author="lợi đoàn" w:date="2024-11-30T01:08:00Z"/>
          <w:rFonts w:ascii="Times New Roman" w:hAnsi="Times New Roman"/>
          <w:i/>
          <w:iCs/>
          <w:color w:val="000000"/>
          <w:sz w:val="26"/>
          <w:szCs w:val="26"/>
        </w:rPr>
        <w:pPrChange w:id="5740" w:author="lợi đoàn" w:date="2024-11-30T02:08:00Z">
          <w:pPr>
            <w:spacing w:after="160" w:line="259" w:lineRule="auto"/>
            <w:ind w:firstLine="720"/>
          </w:pPr>
        </w:pPrChange>
      </w:pPr>
      <w:bookmarkStart w:id="5741" w:name="_Toc183825578"/>
      <w:ins w:id="5742" w:author="lợi đoàn" w:date="2024-11-30T01:08:00Z">
        <w:r w:rsidRPr="00453CEB">
          <w:rPr>
            <w:rFonts w:ascii="Times New Roman" w:hAnsi="Times New Roman"/>
            <w:i/>
            <w:iCs/>
            <w:color w:val="000000"/>
            <w:sz w:val="28"/>
            <w:szCs w:val="28"/>
          </w:rPr>
          <w:t xml:space="preserve">Hình </w:t>
        </w:r>
        <w:r>
          <w:rPr>
            <w:rFonts w:ascii="Times New Roman" w:hAnsi="Times New Roman"/>
            <w:i/>
            <w:iCs/>
            <w:color w:val="000000"/>
            <w:sz w:val="28"/>
            <w:szCs w:val="28"/>
          </w:rPr>
          <w:t>3</w:t>
        </w:r>
        <w:r w:rsidRPr="00453CEB">
          <w:rPr>
            <w:rFonts w:ascii="Times New Roman" w:hAnsi="Times New Roman"/>
            <w:i/>
            <w:iCs/>
            <w:color w:val="000000"/>
            <w:sz w:val="28"/>
            <w:szCs w:val="28"/>
          </w:rPr>
          <w:t>.</w:t>
        </w:r>
      </w:ins>
      <w:ins w:id="5743" w:author="lợi đoàn" w:date="2024-11-30T02:08:00Z">
        <w:r w:rsidR="00890C18">
          <w:rPr>
            <w:rFonts w:ascii="Times New Roman" w:hAnsi="Times New Roman"/>
            <w:i/>
            <w:iCs/>
            <w:color w:val="000000"/>
            <w:sz w:val="28"/>
            <w:szCs w:val="28"/>
          </w:rPr>
          <w:t>40</w:t>
        </w:r>
      </w:ins>
      <w:ins w:id="5744" w:author="lợi đoàn" w:date="2024-11-30T01:08:00Z">
        <w:r w:rsidRPr="00453CEB">
          <w:rPr>
            <w:rFonts w:ascii="Times New Roman" w:hAnsi="Times New Roman"/>
            <w:i/>
            <w:iCs/>
            <w:color w:val="000000"/>
            <w:sz w:val="28"/>
            <w:szCs w:val="28"/>
          </w:rPr>
          <w:t xml:space="preserve">. </w:t>
        </w:r>
        <w:r w:rsidRPr="00453CEB">
          <w:rPr>
            <w:rFonts w:ascii="Times New Roman" w:hAnsi="Times New Roman"/>
            <w:i/>
            <w:iCs/>
            <w:color w:val="000000"/>
            <w:sz w:val="26"/>
            <w:szCs w:val="26"/>
          </w:rPr>
          <w:t xml:space="preserve">Giao diện </w:t>
        </w:r>
        <w:r>
          <w:rPr>
            <w:rFonts w:ascii="Times New Roman" w:hAnsi="Times New Roman"/>
            <w:i/>
            <w:iCs/>
            <w:color w:val="000000"/>
            <w:sz w:val="26"/>
            <w:szCs w:val="26"/>
          </w:rPr>
          <w:t xml:space="preserve">trang </w:t>
        </w:r>
      </w:ins>
      <w:ins w:id="5745" w:author="lợi đoàn" w:date="2024-11-30T01:09:00Z">
        <w:r w:rsidR="00223C2E">
          <w:rPr>
            <w:rFonts w:ascii="Times New Roman" w:hAnsi="Times New Roman"/>
            <w:i/>
            <w:iCs/>
            <w:color w:val="000000"/>
            <w:sz w:val="26"/>
            <w:szCs w:val="26"/>
          </w:rPr>
          <w:t>thông báo thời gian thực</w:t>
        </w:r>
      </w:ins>
      <w:bookmarkEnd w:id="5741"/>
      <w:ins w:id="5746" w:author="lợi đoàn" w:date="2024-11-30T01:08:00Z">
        <w:r>
          <w:rPr>
            <w:rFonts w:ascii="Times New Roman" w:hAnsi="Times New Roman"/>
            <w:i/>
            <w:iCs/>
            <w:color w:val="000000"/>
            <w:sz w:val="26"/>
            <w:szCs w:val="26"/>
          </w:rPr>
          <w:t xml:space="preserve"> </w:t>
        </w:r>
      </w:ins>
    </w:p>
    <w:p w14:paraId="67573F6F" w14:textId="77777777" w:rsidR="00CB3E89" w:rsidRDefault="00CB3E89">
      <w:pPr>
        <w:spacing w:after="160" w:line="259" w:lineRule="auto"/>
        <w:rPr>
          <w:ins w:id="5747" w:author="lợi đoàn" w:date="2024-11-30T01:08:00Z"/>
          <w:rFonts w:ascii="Times New Roman" w:hAnsi="Times New Roman"/>
          <w:i/>
          <w:iCs/>
          <w:color w:val="000000"/>
          <w:sz w:val="26"/>
          <w:szCs w:val="26"/>
        </w:rPr>
      </w:pPr>
      <w:ins w:id="5748" w:author="lợi đoàn" w:date="2024-11-30T01:08:00Z">
        <w:r>
          <w:rPr>
            <w:rFonts w:ascii="Times New Roman" w:hAnsi="Times New Roman"/>
            <w:i/>
            <w:iCs/>
            <w:color w:val="000000"/>
            <w:sz w:val="26"/>
            <w:szCs w:val="26"/>
          </w:rPr>
          <w:br w:type="page"/>
        </w:r>
      </w:ins>
    </w:p>
    <w:p w14:paraId="6349DA56" w14:textId="77777777" w:rsidR="00CB3E89" w:rsidRPr="00CB3E89" w:rsidRDefault="00CB3E89">
      <w:pPr>
        <w:spacing w:after="160" w:line="259" w:lineRule="auto"/>
        <w:ind w:firstLine="720"/>
        <w:rPr>
          <w:ins w:id="5749" w:author="lợi đoàn" w:date="2024-11-29T16:02:00Z"/>
          <w:rFonts w:ascii="Times New Roman" w:hAnsi="Times New Roman"/>
          <w:i/>
          <w:iCs/>
          <w:color w:val="000000"/>
          <w:sz w:val="26"/>
          <w:szCs w:val="26"/>
          <w:rPrChange w:id="5750" w:author="lợi đoàn" w:date="2024-11-30T01:08:00Z">
            <w:rPr>
              <w:ins w:id="5751" w:author="lợi đoàn" w:date="2024-11-29T16:02:00Z"/>
              <w:rFonts w:ascii="Times New Roman" w:hAnsi="Times New Roman" w:cs="Times New Roman"/>
              <w:b/>
              <w:bCs/>
              <w:color w:val="auto"/>
              <w:sz w:val="28"/>
              <w:szCs w:val="28"/>
            </w:rPr>
          </w:rPrChange>
        </w:rPr>
        <w:pPrChange w:id="5752" w:author="lợi đoàn" w:date="2024-11-30T01:08:00Z">
          <w:pPr>
            <w:pStyle w:val="Heading1"/>
            <w:jc w:val="center"/>
          </w:pPr>
        </w:pPrChange>
      </w:pPr>
    </w:p>
    <w:p w14:paraId="1DB5F8FB" w14:textId="51068D49" w:rsidR="009A6AC9" w:rsidRPr="006D340D" w:rsidRDefault="00A475A5">
      <w:pPr>
        <w:pStyle w:val="Heading1"/>
        <w:jc w:val="center"/>
        <w:rPr>
          <w:rStyle w:val="ListParagraphChar"/>
          <w:rFonts w:eastAsiaTheme="majorEastAsia"/>
          <w:b/>
          <w:bCs/>
          <w:color w:val="auto"/>
          <w:sz w:val="28"/>
          <w:szCs w:val="28"/>
          <w:lang w:val="vi-VN"/>
          <w:rPrChange w:id="5753" w:author="lợi đoàn" w:date="2024-11-29T15:56:00Z">
            <w:rPr>
              <w:rStyle w:val="ListParagraphChar"/>
              <w:rFonts w:eastAsiaTheme="majorEastAsia"/>
              <w:b/>
              <w:color w:val="auto"/>
              <w:sz w:val="26"/>
              <w:szCs w:val="26"/>
              <w:lang w:val="vi-VN"/>
            </w:rPr>
          </w:rPrChange>
        </w:rPr>
      </w:pPr>
      <w:bookmarkStart w:id="5754" w:name="_Toc183825579"/>
      <w:r w:rsidRPr="00D13625">
        <w:rPr>
          <w:rFonts w:ascii="Times New Roman" w:hAnsi="Times New Roman" w:cs="Times New Roman"/>
          <w:b/>
          <w:bCs/>
          <w:color w:val="auto"/>
          <w:sz w:val="28"/>
          <w:szCs w:val="28"/>
          <w:rPrChange w:id="5755" w:author="lợi đoàn" w:date="2024-11-29T15:57:00Z">
            <w:rPr>
              <w:rFonts w:ascii="Times New Roman" w:eastAsia="Times New Roman" w:hAnsi="Times New Roman" w:cs="Times New Roman"/>
              <w:sz w:val="24"/>
              <w:szCs w:val="24"/>
            </w:rPr>
          </w:rPrChange>
        </w:rPr>
        <w:t xml:space="preserve">Chương </w:t>
      </w:r>
      <w:r w:rsidR="009A6AC9" w:rsidRPr="00D13625">
        <w:rPr>
          <w:rFonts w:ascii="Times New Roman" w:hAnsi="Times New Roman" w:cs="Times New Roman"/>
          <w:b/>
          <w:bCs/>
          <w:color w:val="auto"/>
          <w:sz w:val="28"/>
          <w:szCs w:val="28"/>
          <w:lang w:val="vi-VN"/>
          <w:rPrChange w:id="5756" w:author="lợi đoàn" w:date="2024-11-29T15:57:00Z">
            <w:rPr>
              <w:lang w:val="vi-VN"/>
            </w:rPr>
          </w:rPrChange>
        </w:rPr>
        <w:t>4</w:t>
      </w:r>
      <w:r w:rsidRPr="00D13625">
        <w:rPr>
          <w:rFonts w:ascii="Times New Roman" w:hAnsi="Times New Roman" w:cs="Times New Roman"/>
          <w:b/>
          <w:bCs/>
          <w:color w:val="auto"/>
          <w:sz w:val="28"/>
          <w:szCs w:val="28"/>
          <w:rPrChange w:id="5757" w:author="lợi đoàn" w:date="2024-11-29T15:57:00Z">
            <w:rPr/>
          </w:rPrChange>
        </w:rPr>
        <w:t>:</w:t>
      </w:r>
      <w:r w:rsidRPr="00D13625">
        <w:rPr>
          <w:color w:val="auto"/>
          <w:rPrChange w:id="5758" w:author="lợi đoàn" w:date="2024-11-29T15:57:00Z">
            <w:rPr/>
          </w:rPrChange>
        </w:rPr>
        <w:t xml:space="preserve"> </w:t>
      </w:r>
      <w:r w:rsidRPr="006D340D">
        <w:rPr>
          <w:rStyle w:val="ListParagraphChar"/>
          <w:rFonts w:eastAsiaTheme="majorEastAsia"/>
          <w:b/>
          <w:bCs/>
          <w:color w:val="auto"/>
          <w:sz w:val="28"/>
          <w:szCs w:val="28"/>
          <w:lang w:val="vi-VN"/>
          <w:rPrChange w:id="5759" w:author="lợi đoàn" w:date="2024-11-29T15:56:00Z">
            <w:rPr>
              <w:rStyle w:val="ListParagraphChar"/>
              <w:rFonts w:eastAsiaTheme="majorEastAsia"/>
              <w:b/>
              <w:color w:val="auto"/>
              <w:sz w:val="26"/>
              <w:szCs w:val="26"/>
              <w:lang w:val="vi-VN"/>
            </w:rPr>
          </w:rPrChange>
        </w:rPr>
        <w:t>XÂY DỰNG WEBSITE QUẢN LÝ HỒ SƠ BỆNH ÁN</w:t>
      </w:r>
      <w:bookmarkEnd w:id="5754"/>
    </w:p>
    <w:p w14:paraId="4EE7CEBF" w14:textId="77777777" w:rsidR="000A08FA" w:rsidRDefault="000A08FA">
      <w:pPr>
        <w:rPr>
          <w:ins w:id="5760" w:author="lợi đoàn" w:date="2024-11-29T15:55:00Z"/>
          <w:rFonts w:asciiTheme="minorHAnsi" w:hAnsiTheme="minorHAnsi"/>
          <w:lang w:val="vi-VN"/>
        </w:rPr>
      </w:pPr>
    </w:p>
    <w:p w14:paraId="198CA518" w14:textId="77777777" w:rsidR="00C92A5C" w:rsidRPr="000A08FA" w:rsidRDefault="00C92A5C">
      <w:pPr>
        <w:rPr>
          <w:rFonts w:asciiTheme="minorHAnsi" w:hAnsiTheme="minorHAnsi"/>
          <w:lang w:val="vi-VN"/>
        </w:rPr>
      </w:pPr>
    </w:p>
    <w:p w14:paraId="691D6403" w14:textId="26CDBD1C" w:rsidR="009A6AC9" w:rsidRPr="00D62A08" w:rsidRDefault="009A6AC9" w:rsidP="000A08FA">
      <w:pPr>
        <w:pStyle w:val="Heading2"/>
        <w:spacing w:before="0"/>
        <w:ind w:left="851" w:hanging="567"/>
        <w:jc w:val="both"/>
        <w:rPr>
          <w:rFonts w:ascii="Times New Roman" w:hAnsi="Times New Roman" w:cs="Times New Roman"/>
          <w:b/>
          <w:iCs/>
          <w:color w:val="auto"/>
        </w:rPr>
      </w:pPr>
      <w:bookmarkStart w:id="5761" w:name="_Toc183440687"/>
      <w:bookmarkStart w:id="5762" w:name="_Toc183541842"/>
      <w:bookmarkStart w:id="5763" w:name="_Toc183825580"/>
      <w:r w:rsidRPr="00D62A08">
        <w:rPr>
          <w:rFonts w:ascii="Times New Roman" w:hAnsi="Times New Roman" w:cs="Times New Roman"/>
          <w:b/>
          <w:iCs/>
          <w:color w:val="auto"/>
        </w:rPr>
        <w:t>4.1. Môi trường phát triển và công cụ lập trình</w:t>
      </w:r>
      <w:bookmarkEnd w:id="5761"/>
      <w:bookmarkEnd w:id="5762"/>
      <w:bookmarkEnd w:id="5763"/>
      <w:r w:rsidRPr="00D62A08">
        <w:rPr>
          <w:rFonts w:ascii="Times New Roman" w:hAnsi="Times New Roman" w:cs="Times New Roman"/>
          <w:b/>
          <w:iCs/>
          <w:color w:val="auto"/>
        </w:rPr>
        <w:t xml:space="preserve">  </w:t>
      </w:r>
    </w:p>
    <w:p w14:paraId="52B012EF" w14:textId="2B211BD3" w:rsidR="008E5001" w:rsidRPr="00D62A08" w:rsidRDefault="009A6AC9" w:rsidP="000A08FA">
      <w:pPr>
        <w:pStyle w:val="Heading3"/>
        <w:ind w:left="709"/>
        <w:jc w:val="both"/>
        <w:rPr>
          <w:rFonts w:ascii="Times New Roman" w:hAnsi="Times New Roman" w:cs="Times New Roman"/>
          <w:b/>
          <w:i/>
          <w:iCs/>
          <w:color w:val="auto"/>
          <w:sz w:val="26"/>
          <w:szCs w:val="26"/>
        </w:rPr>
      </w:pPr>
      <w:bookmarkStart w:id="5764" w:name="_Toc183541843"/>
      <w:bookmarkStart w:id="5765" w:name="_Toc183825581"/>
      <w:r w:rsidRPr="00D62A08">
        <w:rPr>
          <w:rFonts w:ascii="Times New Roman" w:hAnsi="Times New Roman" w:cs="Times New Roman"/>
          <w:b/>
          <w:i/>
          <w:iCs/>
          <w:color w:val="auto"/>
          <w:sz w:val="26"/>
          <w:szCs w:val="26"/>
          <w:lang w:val="vi-VN"/>
        </w:rPr>
        <w:t>4</w:t>
      </w:r>
      <w:r w:rsidRPr="00D62A08">
        <w:rPr>
          <w:rFonts w:ascii="Times New Roman" w:hAnsi="Times New Roman" w:cs="Times New Roman"/>
          <w:b/>
          <w:i/>
          <w:iCs/>
          <w:color w:val="auto"/>
          <w:sz w:val="26"/>
          <w:szCs w:val="26"/>
        </w:rPr>
        <w:t>.1.1. Cài đặt python</w:t>
      </w:r>
      <w:bookmarkEnd w:id="5764"/>
      <w:bookmarkEnd w:id="5765"/>
      <w:r w:rsidRPr="00D62A08">
        <w:rPr>
          <w:rFonts w:ascii="Times New Roman" w:hAnsi="Times New Roman" w:cs="Times New Roman"/>
          <w:b/>
          <w:i/>
          <w:iCs/>
          <w:color w:val="auto"/>
          <w:sz w:val="26"/>
          <w:szCs w:val="26"/>
        </w:rPr>
        <w:t xml:space="preserve"> </w:t>
      </w:r>
    </w:p>
    <w:p w14:paraId="56F6CE37" w14:textId="69C50CB8" w:rsidR="008E5001" w:rsidRPr="00D62A08" w:rsidRDefault="000A08FA" w:rsidP="000A08FA">
      <w:pPr>
        <w:ind w:left="709"/>
        <w:jc w:val="both"/>
        <w:rPr>
          <w:rFonts w:ascii="Times New Roman" w:hAnsi="Times New Roman"/>
          <w:bCs/>
          <w:sz w:val="26"/>
          <w:szCs w:val="26"/>
        </w:rPr>
      </w:pPr>
      <w:r>
        <w:rPr>
          <w:rFonts w:ascii="Times New Roman" w:hAnsi="Times New Roman"/>
          <w:bCs/>
          <w:sz w:val="26"/>
          <w:szCs w:val="26"/>
        </w:rPr>
        <w:t xml:space="preserve">- </w:t>
      </w:r>
      <w:r w:rsidR="008E5001" w:rsidRPr="00D62A08">
        <w:rPr>
          <w:rFonts w:ascii="Times New Roman" w:hAnsi="Times New Roman"/>
          <w:bCs/>
          <w:sz w:val="26"/>
          <w:szCs w:val="26"/>
        </w:rPr>
        <w:t>Mô tả: Python là ngôn ngữ lập trình được sử dụng để xây dựng phần backend của hệ thống. Với các framework mạnh mẽ như Django hoặc Flask, Python giúp dễ dàng tạo API, xử lý logic nghiệp vụ và kết nối cơ sở dữ liệu.</w:t>
      </w:r>
    </w:p>
    <w:p w14:paraId="5552001A" w14:textId="1E51BF8E" w:rsidR="008E5001" w:rsidRPr="00D62A08" w:rsidRDefault="000A08FA" w:rsidP="000A08FA">
      <w:pPr>
        <w:ind w:left="709"/>
        <w:jc w:val="both"/>
        <w:rPr>
          <w:rFonts w:ascii="Times New Roman" w:hAnsi="Times New Roman"/>
          <w:bCs/>
          <w:sz w:val="26"/>
          <w:szCs w:val="26"/>
        </w:rPr>
      </w:pPr>
      <w:r>
        <w:rPr>
          <w:rFonts w:ascii="Times New Roman" w:hAnsi="Times New Roman"/>
          <w:bCs/>
          <w:sz w:val="26"/>
          <w:szCs w:val="26"/>
        </w:rPr>
        <w:t xml:space="preserve">- </w:t>
      </w:r>
      <w:r w:rsidR="008E5001" w:rsidRPr="00D62A08">
        <w:rPr>
          <w:rFonts w:ascii="Times New Roman" w:hAnsi="Times New Roman"/>
          <w:bCs/>
          <w:sz w:val="26"/>
          <w:szCs w:val="26"/>
        </w:rPr>
        <w:t>Yêu cầu: Đảm bảo</w:t>
      </w:r>
      <w:ins w:id="5766" w:author="lợi đoàn" w:date="2024-11-29T11:25:00Z">
        <w:r w:rsidR="001F1841">
          <w:rPr>
            <w:rFonts w:ascii="Times New Roman" w:hAnsi="Times New Roman"/>
            <w:bCs/>
            <w:sz w:val="26"/>
            <w:szCs w:val="26"/>
          </w:rPr>
          <w:t xml:space="preserve"> </w:t>
        </w:r>
      </w:ins>
      <w:del w:id="5767" w:author="lợi đoàn" w:date="2024-11-29T11:25:00Z">
        <w:r w:rsidR="008E5001" w:rsidRPr="00D62A08" w:rsidDel="001F1841">
          <w:rPr>
            <w:rFonts w:ascii="Times New Roman" w:hAnsi="Times New Roman"/>
            <w:bCs/>
            <w:sz w:val="26"/>
            <w:szCs w:val="26"/>
          </w:rPr>
          <w:delText xml:space="preserve"> </w:delText>
        </w:r>
      </w:del>
      <w:del w:id="5768" w:author="lợi đoàn" w:date="2024-11-29T09:49:00Z">
        <w:r w:rsidR="008E5001" w:rsidRPr="00D62A08" w:rsidDel="00E9605C">
          <w:rPr>
            <w:rFonts w:ascii="Times New Roman" w:hAnsi="Times New Roman"/>
            <w:bCs/>
            <w:sz w:val="26"/>
            <w:szCs w:val="26"/>
          </w:rPr>
          <w:delText xml:space="preserve">bạn </w:delText>
        </w:r>
      </w:del>
      <w:r w:rsidR="008E5001" w:rsidRPr="00D62A08">
        <w:rPr>
          <w:rFonts w:ascii="Times New Roman" w:hAnsi="Times New Roman"/>
          <w:bCs/>
          <w:sz w:val="26"/>
          <w:szCs w:val="26"/>
        </w:rPr>
        <w:t>đang cài đặt phiên bản Python 3.8 hoặc cao hơn để tương thích với các thư viện và công nghệ mới.</w:t>
      </w:r>
    </w:p>
    <w:p w14:paraId="45DAC368" w14:textId="6B174B90" w:rsidR="008E5001" w:rsidRPr="00D62A08" w:rsidRDefault="000A08FA" w:rsidP="000A08FA">
      <w:pPr>
        <w:ind w:left="709"/>
        <w:jc w:val="both"/>
        <w:rPr>
          <w:rFonts w:ascii="Times New Roman" w:hAnsi="Times New Roman"/>
          <w:bCs/>
          <w:sz w:val="26"/>
          <w:szCs w:val="26"/>
        </w:rPr>
      </w:pPr>
      <w:r>
        <w:rPr>
          <w:rFonts w:ascii="Times New Roman" w:hAnsi="Times New Roman"/>
          <w:bCs/>
          <w:sz w:val="26"/>
          <w:szCs w:val="26"/>
        </w:rPr>
        <w:t xml:space="preserve">- </w:t>
      </w:r>
      <w:r w:rsidR="008E5001" w:rsidRPr="00D62A08">
        <w:rPr>
          <w:rFonts w:ascii="Times New Roman" w:hAnsi="Times New Roman"/>
          <w:bCs/>
          <w:sz w:val="26"/>
          <w:szCs w:val="26"/>
        </w:rPr>
        <w:t>Hướng dẫn chi tiết:</w:t>
      </w:r>
    </w:p>
    <w:p w14:paraId="74873E13" w14:textId="77777777" w:rsidR="008E5001" w:rsidRPr="000A08FA" w:rsidRDefault="008E5001" w:rsidP="00913CD9">
      <w:pPr>
        <w:pStyle w:val="ListParagraph"/>
        <w:numPr>
          <w:ilvl w:val="0"/>
          <w:numId w:val="12"/>
        </w:numPr>
        <w:ind w:left="1560" w:hanging="284"/>
        <w:jc w:val="both"/>
        <w:rPr>
          <w:bCs/>
          <w:sz w:val="26"/>
          <w:szCs w:val="26"/>
        </w:rPr>
      </w:pPr>
      <w:r w:rsidRPr="000A08FA">
        <w:rPr>
          <w:bCs/>
          <w:sz w:val="26"/>
          <w:szCs w:val="26"/>
        </w:rPr>
        <w:t>Tải xuống Python:</w:t>
      </w:r>
    </w:p>
    <w:p w14:paraId="0365622E" w14:textId="77777777" w:rsidR="008E5001" w:rsidRPr="000A08FA" w:rsidRDefault="008E5001" w:rsidP="00913CD9">
      <w:pPr>
        <w:pStyle w:val="ListParagraph"/>
        <w:numPr>
          <w:ilvl w:val="0"/>
          <w:numId w:val="13"/>
        </w:numPr>
        <w:ind w:left="1843" w:hanging="283"/>
        <w:jc w:val="both"/>
        <w:rPr>
          <w:bCs/>
          <w:sz w:val="26"/>
          <w:szCs w:val="26"/>
        </w:rPr>
      </w:pPr>
      <w:r w:rsidRPr="000A08FA">
        <w:rPr>
          <w:bCs/>
          <w:sz w:val="26"/>
          <w:szCs w:val="26"/>
        </w:rPr>
        <w:t>Truy cập trang chủ Python.</w:t>
      </w:r>
    </w:p>
    <w:p w14:paraId="63743B2D" w14:textId="77777777" w:rsidR="008E5001" w:rsidRPr="000A08FA" w:rsidRDefault="008E5001" w:rsidP="00913CD9">
      <w:pPr>
        <w:pStyle w:val="ListParagraph"/>
        <w:numPr>
          <w:ilvl w:val="0"/>
          <w:numId w:val="13"/>
        </w:numPr>
        <w:ind w:left="1843" w:hanging="283"/>
        <w:jc w:val="both"/>
        <w:rPr>
          <w:bCs/>
          <w:sz w:val="26"/>
          <w:szCs w:val="26"/>
        </w:rPr>
      </w:pPr>
      <w:r w:rsidRPr="000A08FA">
        <w:rPr>
          <w:bCs/>
          <w:sz w:val="26"/>
          <w:szCs w:val="26"/>
        </w:rPr>
        <w:t>Chọn phiên bản phù hợp với hệ điều hành của bạn (Windows, macOS, Linux).</w:t>
      </w:r>
    </w:p>
    <w:p w14:paraId="7D0F1D96" w14:textId="77777777" w:rsidR="008E5001" w:rsidRPr="000A08FA" w:rsidRDefault="008E5001" w:rsidP="00913CD9">
      <w:pPr>
        <w:pStyle w:val="ListParagraph"/>
        <w:numPr>
          <w:ilvl w:val="0"/>
          <w:numId w:val="12"/>
        </w:numPr>
        <w:ind w:left="1560" w:hanging="284"/>
        <w:jc w:val="both"/>
        <w:rPr>
          <w:bCs/>
          <w:sz w:val="26"/>
          <w:szCs w:val="26"/>
        </w:rPr>
      </w:pPr>
      <w:r w:rsidRPr="000A08FA">
        <w:rPr>
          <w:bCs/>
          <w:sz w:val="26"/>
          <w:szCs w:val="26"/>
        </w:rPr>
        <w:t>Cài đặt Python:</w:t>
      </w:r>
    </w:p>
    <w:p w14:paraId="47EF0771" w14:textId="77777777" w:rsidR="008E5001" w:rsidRPr="000A08FA" w:rsidRDefault="008E5001" w:rsidP="00913CD9">
      <w:pPr>
        <w:pStyle w:val="ListParagraph"/>
        <w:numPr>
          <w:ilvl w:val="0"/>
          <w:numId w:val="14"/>
        </w:numPr>
        <w:ind w:left="1843" w:hanging="283"/>
        <w:jc w:val="both"/>
        <w:rPr>
          <w:bCs/>
          <w:sz w:val="26"/>
          <w:szCs w:val="26"/>
        </w:rPr>
      </w:pPr>
      <w:r w:rsidRPr="000A08FA">
        <w:rPr>
          <w:bCs/>
          <w:sz w:val="26"/>
          <w:szCs w:val="26"/>
        </w:rPr>
        <w:t>Chạy file cài đặt.</w:t>
      </w:r>
    </w:p>
    <w:p w14:paraId="37FD4EF2" w14:textId="77777777" w:rsidR="008E5001" w:rsidRPr="000A08FA" w:rsidRDefault="008E5001" w:rsidP="00913CD9">
      <w:pPr>
        <w:pStyle w:val="ListParagraph"/>
        <w:numPr>
          <w:ilvl w:val="0"/>
          <w:numId w:val="14"/>
        </w:numPr>
        <w:ind w:left="1843" w:hanging="283"/>
        <w:jc w:val="both"/>
        <w:rPr>
          <w:bCs/>
          <w:sz w:val="26"/>
          <w:szCs w:val="26"/>
        </w:rPr>
      </w:pPr>
      <w:r w:rsidRPr="000A08FA">
        <w:rPr>
          <w:bCs/>
          <w:sz w:val="26"/>
          <w:szCs w:val="26"/>
        </w:rPr>
        <w:t>Đánh dấu tùy chọn Add Python to PATH để dễ dàng sử dụng lệnh Python trong terminal.</w:t>
      </w:r>
    </w:p>
    <w:p w14:paraId="0BCA6C0A" w14:textId="77777777" w:rsidR="008E5001" w:rsidRPr="000A08FA" w:rsidRDefault="008E5001" w:rsidP="00913CD9">
      <w:pPr>
        <w:pStyle w:val="ListParagraph"/>
        <w:numPr>
          <w:ilvl w:val="0"/>
          <w:numId w:val="12"/>
        </w:numPr>
        <w:ind w:left="1560" w:hanging="284"/>
        <w:jc w:val="both"/>
        <w:rPr>
          <w:bCs/>
          <w:sz w:val="26"/>
          <w:szCs w:val="26"/>
        </w:rPr>
      </w:pPr>
      <w:r w:rsidRPr="000A08FA">
        <w:rPr>
          <w:bCs/>
          <w:sz w:val="26"/>
          <w:szCs w:val="26"/>
        </w:rPr>
        <w:t>Kiểm tra cài đặt:</w:t>
      </w:r>
    </w:p>
    <w:p w14:paraId="6F9F721A" w14:textId="77777777" w:rsidR="008E5001" w:rsidRPr="000A08FA" w:rsidRDefault="008E5001" w:rsidP="00913CD9">
      <w:pPr>
        <w:pStyle w:val="ListParagraph"/>
        <w:numPr>
          <w:ilvl w:val="0"/>
          <w:numId w:val="15"/>
        </w:numPr>
        <w:ind w:left="1843" w:hanging="283"/>
        <w:jc w:val="both"/>
        <w:rPr>
          <w:bCs/>
          <w:sz w:val="26"/>
          <w:szCs w:val="26"/>
        </w:rPr>
      </w:pPr>
      <w:r w:rsidRPr="000A08FA">
        <w:rPr>
          <w:bCs/>
          <w:sz w:val="26"/>
          <w:szCs w:val="26"/>
        </w:rPr>
        <w:t>Mở terminal và gõ lệnh:</w:t>
      </w:r>
    </w:p>
    <w:p w14:paraId="52E951AB" w14:textId="77777777" w:rsidR="008E5001" w:rsidRPr="000A08FA" w:rsidRDefault="008E5001" w:rsidP="00913CD9">
      <w:pPr>
        <w:pStyle w:val="ListParagraph"/>
        <w:numPr>
          <w:ilvl w:val="0"/>
          <w:numId w:val="16"/>
        </w:numPr>
        <w:ind w:left="2268" w:hanging="283"/>
        <w:jc w:val="both"/>
        <w:rPr>
          <w:bCs/>
          <w:sz w:val="26"/>
          <w:szCs w:val="26"/>
        </w:rPr>
      </w:pPr>
      <w:r w:rsidRPr="000A08FA">
        <w:rPr>
          <w:bCs/>
          <w:sz w:val="26"/>
          <w:szCs w:val="26"/>
        </w:rPr>
        <w:t>bash</w:t>
      </w:r>
    </w:p>
    <w:p w14:paraId="7B1E8EFF" w14:textId="77777777" w:rsidR="008E5001" w:rsidRPr="000A08FA" w:rsidRDefault="008E5001" w:rsidP="00913CD9">
      <w:pPr>
        <w:pStyle w:val="ListParagraph"/>
        <w:numPr>
          <w:ilvl w:val="0"/>
          <w:numId w:val="16"/>
        </w:numPr>
        <w:ind w:left="2268" w:hanging="283"/>
        <w:jc w:val="both"/>
        <w:rPr>
          <w:bCs/>
          <w:sz w:val="26"/>
          <w:szCs w:val="26"/>
        </w:rPr>
      </w:pPr>
      <w:r w:rsidRPr="000A08FA">
        <w:rPr>
          <w:bCs/>
          <w:sz w:val="26"/>
          <w:szCs w:val="26"/>
        </w:rPr>
        <w:t>python --version</w:t>
      </w:r>
    </w:p>
    <w:p w14:paraId="412976AA" w14:textId="77777777" w:rsidR="008E5001" w:rsidRPr="000A08FA" w:rsidRDefault="008E5001" w:rsidP="00913CD9">
      <w:pPr>
        <w:pStyle w:val="ListParagraph"/>
        <w:numPr>
          <w:ilvl w:val="0"/>
          <w:numId w:val="12"/>
        </w:numPr>
        <w:ind w:left="1560" w:hanging="284"/>
        <w:jc w:val="both"/>
        <w:rPr>
          <w:bCs/>
          <w:sz w:val="26"/>
          <w:szCs w:val="26"/>
        </w:rPr>
      </w:pPr>
      <w:r w:rsidRPr="000A08FA">
        <w:rPr>
          <w:bCs/>
          <w:sz w:val="26"/>
          <w:szCs w:val="26"/>
        </w:rPr>
        <w:t>Cài đặt pip:</w:t>
      </w:r>
    </w:p>
    <w:p w14:paraId="065005E5" w14:textId="77777777" w:rsidR="00DA7525" w:rsidRPr="00DA7525" w:rsidRDefault="008E5001" w:rsidP="00913CD9">
      <w:pPr>
        <w:pStyle w:val="ListParagraph"/>
        <w:numPr>
          <w:ilvl w:val="0"/>
          <w:numId w:val="17"/>
        </w:numPr>
        <w:ind w:left="1843" w:hanging="283"/>
        <w:jc w:val="both"/>
        <w:rPr>
          <w:bCs/>
          <w:sz w:val="26"/>
          <w:szCs w:val="26"/>
        </w:rPr>
      </w:pPr>
      <w:r w:rsidRPr="00DA7525">
        <w:rPr>
          <w:bCs/>
          <w:sz w:val="26"/>
          <w:szCs w:val="26"/>
        </w:rPr>
        <w:t xml:space="preserve">Pip là trình quản lý thư viện của Python. </w:t>
      </w:r>
    </w:p>
    <w:p w14:paraId="6EBA36C4" w14:textId="16CE6045" w:rsidR="008E5001" w:rsidRPr="00DA7525" w:rsidRDefault="008E5001" w:rsidP="00913CD9">
      <w:pPr>
        <w:pStyle w:val="ListParagraph"/>
        <w:numPr>
          <w:ilvl w:val="0"/>
          <w:numId w:val="17"/>
        </w:numPr>
        <w:ind w:left="1843" w:hanging="283"/>
        <w:jc w:val="both"/>
        <w:rPr>
          <w:bCs/>
          <w:sz w:val="26"/>
          <w:szCs w:val="26"/>
        </w:rPr>
      </w:pPr>
      <w:r w:rsidRPr="00DA7525">
        <w:rPr>
          <w:bCs/>
          <w:sz w:val="26"/>
          <w:szCs w:val="26"/>
        </w:rPr>
        <w:t>Nếu chưa có, cài đặt bằng lệnh:</w:t>
      </w:r>
    </w:p>
    <w:p w14:paraId="78D3E354" w14:textId="77777777" w:rsidR="008E5001" w:rsidRPr="00DA7525" w:rsidRDefault="008E5001" w:rsidP="00913CD9">
      <w:pPr>
        <w:pStyle w:val="ListParagraph"/>
        <w:numPr>
          <w:ilvl w:val="0"/>
          <w:numId w:val="18"/>
        </w:numPr>
        <w:ind w:left="2268" w:hanging="283"/>
        <w:jc w:val="both"/>
        <w:rPr>
          <w:bCs/>
          <w:sz w:val="26"/>
          <w:szCs w:val="26"/>
        </w:rPr>
      </w:pPr>
      <w:r w:rsidRPr="00DA7525">
        <w:rPr>
          <w:bCs/>
          <w:sz w:val="26"/>
          <w:szCs w:val="26"/>
        </w:rPr>
        <w:t>bash</w:t>
      </w:r>
    </w:p>
    <w:p w14:paraId="30354193" w14:textId="673F3986" w:rsidR="008E5001" w:rsidRPr="00DA7525" w:rsidRDefault="008E5001" w:rsidP="00913CD9">
      <w:pPr>
        <w:pStyle w:val="ListParagraph"/>
        <w:numPr>
          <w:ilvl w:val="0"/>
          <w:numId w:val="18"/>
        </w:numPr>
        <w:ind w:left="2268" w:hanging="283"/>
        <w:jc w:val="both"/>
        <w:rPr>
          <w:bCs/>
          <w:sz w:val="26"/>
          <w:szCs w:val="26"/>
        </w:rPr>
      </w:pPr>
      <w:r w:rsidRPr="00DA7525">
        <w:rPr>
          <w:bCs/>
          <w:sz w:val="26"/>
          <w:szCs w:val="26"/>
        </w:rPr>
        <w:t>python -m ensurepip</w:t>
      </w:r>
    </w:p>
    <w:p w14:paraId="39D2222E" w14:textId="61F075DE" w:rsidR="009A6AC9" w:rsidRPr="00D62A08" w:rsidRDefault="009A6AC9" w:rsidP="00DA7525">
      <w:pPr>
        <w:pStyle w:val="Heading3"/>
        <w:ind w:left="709"/>
        <w:jc w:val="both"/>
        <w:rPr>
          <w:rFonts w:ascii="Times New Roman" w:hAnsi="Times New Roman" w:cs="Times New Roman"/>
          <w:b/>
          <w:i/>
          <w:iCs/>
          <w:color w:val="auto"/>
          <w:sz w:val="26"/>
          <w:szCs w:val="26"/>
        </w:rPr>
      </w:pPr>
      <w:bookmarkStart w:id="5769" w:name="_Toc183541844"/>
      <w:bookmarkStart w:id="5770" w:name="_Toc183825582"/>
      <w:r w:rsidRPr="00D62A08">
        <w:rPr>
          <w:rFonts w:ascii="Times New Roman" w:hAnsi="Times New Roman" w:cs="Times New Roman"/>
          <w:b/>
          <w:i/>
          <w:iCs/>
          <w:color w:val="auto"/>
          <w:sz w:val="26"/>
          <w:szCs w:val="26"/>
          <w:lang w:val="vi-VN"/>
        </w:rPr>
        <w:t>4</w:t>
      </w:r>
      <w:r w:rsidRPr="00D62A08">
        <w:rPr>
          <w:rFonts w:ascii="Times New Roman" w:hAnsi="Times New Roman" w:cs="Times New Roman"/>
          <w:b/>
          <w:i/>
          <w:iCs/>
          <w:color w:val="auto"/>
          <w:sz w:val="26"/>
          <w:szCs w:val="26"/>
        </w:rPr>
        <w:t>.1.2. Cài đặt Pycharm</w:t>
      </w:r>
      <w:bookmarkEnd w:id="5769"/>
      <w:bookmarkEnd w:id="5770"/>
    </w:p>
    <w:p w14:paraId="083DB15D" w14:textId="21FA984F" w:rsidR="00470C65" w:rsidRPr="00D62A08" w:rsidRDefault="00DA7525" w:rsidP="00DA7525">
      <w:pPr>
        <w:ind w:left="709"/>
        <w:jc w:val="both"/>
        <w:rPr>
          <w:rFonts w:ascii="Times New Roman" w:hAnsi="Times New Roman"/>
          <w:sz w:val="26"/>
          <w:szCs w:val="26"/>
        </w:rPr>
      </w:pPr>
      <w:r>
        <w:rPr>
          <w:rFonts w:ascii="Times New Roman" w:hAnsi="Times New Roman"/>
          <w:sz w:val="26"/>
          <w:szCs w:val="26"/>
        </w:rPr>
        <w:t xml:space="preserve">- </w:t>
      </w:r>
      <w:r w:rsidR="00470C65" w:rsidRPr="00D62A08">
        <w:rPr>
          <w:rFonts w:ascii="Times New Roman" w:hAnsi="Times New Roman"/>
          <w:sz w:val="26"/>
          <w:szCs w:val="26"/>
        </w:rPr>
        <w:t>Mô tả: PyCharm là môi trường phát triển tích hợp (IDE) hỗ trợ tốt nhất cho việc viết code Python, với nhiều tính năng mạnh mẽ như kiểm tra lỗi, gợi ý cú pháp và tích hợp quản lý thư viện.</w:t>
      </w:r>
    </w:p>
    <w:p w14:paraId="41CA01A5" w14:textId="09B1FA85" w:rsidR="00470C65" w:rsidRPr="00D62A08" w:rsidRDefault="00DA7525" w:rsidP="00DA7525">
      <w:pPr>
        <w:ind w:left="709"/>
        <w:jc w:val="both"/>
        <w:rPr>
          <w:rFonts w:ascii="Times New Roman" w:hAnsi="Times New Roman"/>
          <w:sz w:val="26"/>
          <w:szCs w:val="26"/>
        </w:rPr>
      </w:pPr>
      <w:r>
        <w:rPr>
          <w:rFonts w:ascii="Times New Roman" w:hAnsi="Times New Roman"/>
          <w:sz w:val="26"/>
          <w:szCs w:val="26"/>
        </w:rPr>
        <w:t xml:space="preserve">- </w:t>
      </w:r>
      <w:r w:rsidR="00470C65" w:rsidRPr="00D62A08">
        <w:rPr>
          <w:rFonts w:ascii="Times New Roman" w:hAnsi="Times New Roman"/>
          <w:sz w:val="26"/>
          <w:szCs w:val="26"/>
        </w:rPr>
        <w:t>Yêu cầu: Phiên bản Community (miễn phí) hoặc Professional (có phí).</w:t>
      </w:r>
    </w:p>
    <w:p w14:paraId="7DADEE01" w14:textId="15D46B84" w:rsidR="00470C65" w:rsidRPr="00D62A08" w:rsidRDefault="00DA7525" w:rsidP="00DA7525">
      <w:pPr>
        <w:ind w:left="709"/>
        <w:jc w:val="both"/>
        <w:rPr>
          <w:rFonts w:ascii="Times New Roman" w:hAnsi="Times New Roman"/>
          <w:sz w:val="26"/>
          <w:szCs w:val="26"/>
        </w:rPr>
      </w:pPr>
      <w:r>
        <w:rPr>
          <w:rFonts w:ascii="Times New Roman" w:hAnsi="Times New Roman"/>
          <w:sz w:val="26"/>
          <w:szCs w:val="26"/>
        </w:rPr>
        <w:lastRenderedPageBreak/>
        <w:t xml:space="preserve">- </w:t>
      </w:r>
      <w:r w:rsidR="00470C65" w:rsidRPr="00D62A08">
        <w:rPr>
          <w:rFonts w:ascii="Times New Roman" w:hAnsi="Times New Roman"/>
          <w:sz w:val="26"/>
          <w:szCs w:val="26"/>
        </w:rPr>
        <w:t>Hướng dẫn chi tiết:</w:t>
      </w:r>
    </w:p>
    <w:p w14:paraId="14909F1E" w14:textId="77777777" w:rsidR="00470C65" w:rsidRPr="00DA7525" w:rsidRDefault="00470C65" w:rsidP="00913CD9">
      <w:pPr>
        <w:pStyle w:val="ListParagraph"/>
        <w:numPr>
          <w:ilvl w:val="0"/>
          <w:numId w:val="12"/>
        </w:numPr>
        <w:ind w:left="1560" w:hanging="284"/>
        <w:jc w:val="both"/>
        <w:rPr>
          <w:sz w:val="26"/>
          <w:szCs w:val="26"/>
        </w:rPr>
      </w:pPr>
      <w:r w:rsidRPr="00DA7525">
        <w:rPr>
          <w:sz w:val="26"/>
          <w:szCs w:val="26"/>
        </w:rPr>
        <w:t>Tải xuống PyCharm:</w:t>
      </w:r>
    </w:p>
    <w:p w14:paraId="0B34F407" w14:textId="77777777" w:rsidR="00470C65" w:rsidRPr="00DA7525" w:rsidRDefault="00470C65" w:rsidP="00913CD9">
      <w:pPr>
        <w:pStyle w:val="ListParagraph"/>
        <w:numPr>
          <w:ilvl w:val="0"/>
          <w:numId w:val="19"/>
        </w:numPr>
        <w:ind w:left="1843" w:hanging="284"/>
        <w:jc w:val="both"/>
        <w:rPr>
          <w:sz w:val="26"/>
          <w:szCs w:val="26"/>
        </w:rPr>
      </w:pPr>
      <w:r w:rsidRPr="00DA7525">
        <w:rPr>
          <w:sz w:val="26"/>
          <w:szCs w:val="26"/>
        </w:rPr>
        <w:t>Truy cập JetBrains.</w:t>
      </w:r>
    </w:p>
    <w:p w14:paraId="098277E1" w14:textId="77777777" w:rsidR="00470C65" w:rsidRPr="00DA7525" w:rsidRDefault="00470C65" w:rsidP="00913CD9">
      <w:pPr>
        <w:pStyle w:val="ListParagraph"/>
        <w:numPr>
          <w:ilvl w:val="0"/>
          <w:numId w:val="19"/>
        </w:numPr>
        <w:ind w:left="1843" w:hanging="284"/>
        <w:jc w:val="both"/>
        <w:rPr>
          <w:sz w:val="26"/>
          <w:szCs w:val="26"/>
        </w:rPr>
      </w:pPr>
      <w:r w:rsidRPr="00DA7525">
        <w:rPr>
          <w:sz w:val="26"/>
          <w:szCs w:val="26"/>
        </w:rPr>
        <w:t>Chọn phiên bản phù hợp và tải về.</w:t>
      </w:r>
    </w:p>
    <w:p w14:paraId="6D3DA337" w14:textId="77777777" w:rsidR="00470C65" w:rsidRPr="00DA7525" w:rsidRDefault="00470C65" w:rsidP="00913CD9">
      <w:pPr>
        <w:pStyle w:val="ListParagraph"/>
        <w:numPr>
          <w:ilvl w:val="0"/>
          <w:numId w:val="20"/>
        </w:numPr>
        <w:ind w:left="1560" w:hanging="284"/>
        <w:jc w:val="both"/>
        <w:rPr>
          <w:sz w:val="26"/>
          <w:szCs w:val="26"/>
        </w:rPr>
      </w:pPr>
      <w:r w:rsidRPr="00DA7525">
        <w:rPr>
          <w:sz w:val="26"/>
          <w:szCs w:val="26"/>
        </w:rPr>
        <w:t>Cài đặt:</w:t>
      </w:r>
    </w:p>
    <w:p w14:paraId="70AB62D3" w14:textId="77777777" w:rsidR="00470C65" w:rsidRPr="00DA7525" w:rsidRDefault="00470C65" w:rsidP="00913CD9">
      <w:pPr>
        <w:pStyle w:val="ListParagraph"/>
        <w:numPr>
          <w:ilvl w:val="0"/>
          <w:numId w:val="21"/>
        </w:numPr>
        <w:ind w:left="1843" w:hanging="283"/>
        <w:jc w:val="both"/>
        <w:rPr>
          <w:sz w:val="26"/>
          <w:szCs w:val="26"/>
        </w:rPr>
      </w:pPr>
      <w:r w:rsidRPr="00DA7525">
        <w:rPr>
          <w:sz w:val="26"/>
          <w:szCs w:val="26"/>
        </w:rPr>
        <w:t>Chạy file cài đặt và làm theo hướng dẫn trên màn hình.</w:t>
      </w:r>
    </w:p>
    <w:p w14:paraId="79FB1D94" w14:textId="77777777" w:rsidR="00470C65" w:rsidRPr="00DA7525" w:rsidRDefault="00470C65" w:rsidP="00913CD9">
      <w:pPr>
        <w:pStyle w:val="ListParagraph"/>
        <w:numPr>
          <w:ilvl w:val="0"/>
          <w:numId w:val="21"/>
        </w:numPr>
        <w:ind w:left="1843" w:hanging="283"/>
        <w:jc w:val="both"/>
        <w:rPr>
          <w:sz w:val="26"/>
          <w:szCs w:val="26"/>
        </w:rPr>
      </w:pPr>
      <w:r w:rsidRPr="00DA7525">
        <w:rPr>
          <w:sz w:val="26"/>
          <w:szCs w:val="26"/>
        </w:rPr>
        <w:t>Liên kết với môi trường Python đã cài đặt bằng cách chọn interpreter trong Settings &gt; Project &gt; Python Interpreter.</w:t>
      </w:r>
    </w:p>
    <w:p w14:paraId="31AAAA62" w14:textId="77777777" w:rsidR="00470C65" w:rsidRPr="00DA7525" w:rsidRDefault="00470C65" w:rsidP="00913CD9">
      <w:pPr>
        <w:pStyle w:val="ListParagraph"/>
        <w:numPr>
          <w:ilvl w:val="0"/>
          <w:numId w:val="20"/>
        </w:numPr>
        <w:ind w:left="1560" w:hanging="284"/>
        <w:jc w:val="both"/>
        <w:rPr>
          <w:sz w:val="26"/>
          <w:szCs w:val="26"/>
        </w:rPr>
      </w:pPr>
      <w:r w:rsidRPr="00DA7525">
        <w:rPr>
          <w:sz w:val="26"/>
          <w:szCs w:val="26"/>
        </w:rPr>
        <w:t>Cấu hình cơ bản:</w:t>
      </w:r>
    </w:p>
    <w:p w14:paraId="60E69E96" w14:textId="7B572F90" w:rsidR="00470C65" w:rsidRPr="00DA7525" w:rsidRDefault="00470C65" w:rsidP="00913CD9">
      <w:pPr>
        <w:pStyle w:val="ListParagraph"/>
        <w:numPr>
          <w:ilvl w:val="0"/>
          <w:numId w:val="21"/>
        </w:numPr>
        <w:ind w:left="1843" w:hanging="283"/>
        <w:jc w:val="both"/>
        <w:rPr>
          <w:sz w:val="26"/>
          <w:szCs w:val="26"/>
        </w:rPr>
      </w:pPr>
      <w:r w:rsidRPr="00DA7525">
        <w:rPr>
          <w:sz w:val="26"/>
          <w:szCs w:val="26"/>
        </w:rPr>
        <w:t>Tạo project mới và thêm các thư viện cần thiết thông qua terminal của PyCharm bằng lệnh pip install.</w:t>
      </w:r>
    </w:p>
    <w:p w14:paraId="4D761E2B" w14:textId="5AC8AFD5" w:rsidR="009A6AC9" w:rsidRPr="00D62A08" w:rsidRDefault="009A6AC9" w:rsidP="00DA7525">
      <w:pPr>
        <w:pStyle w:val="Heading3"/>
        <w:ind w:left="709"/>
        <w:jc w:val="both"/>
        <w:rPr>
          <w:rFonts w:ascii="Times New Roman" w:hAnsi="Times New Roman" w:cs="Times New Roman"/>
          <w:b/>
          <w:i/>
          <w:iCs/>
          <w:color w:val="auto"/>
          <w:sz w:val="26"/>
          <w:szCs w:val="26"/>
        </w:rPr>
      </w:pPr>
      <w:bookmarkStart w:id="5771" w:name="_Toc183541845"/>
      <w:bookmarkStart w:id="5772" w:name="_Toc183825583"/>
      <w:r w:rsidRPr="00D62A08">
        <w:rPr>
          <w:rFonts w:ascii="Times New Roman" w:hAnsi="Times New Roman" w:cs="Times New Roman"/>
          <w:b/>
          <w:i/>
          <w:iCs/>
          <w:color w:val="auto"/>
          <w:sz w:val="26"/>
          <w:szCs w:val="26"/>
          <w:lang w:val="vi-VN"/>
        </w:rPr>
        <w:t>4</w:t>
      </w:r>
      <w:r w:rsidRPr="00D62A08">
        <w:rPr>
          <w:rFonts w:ascii="Times New Roman" w:hAnsi="Times New Roman" w:cs="Times New Roman"/>
          <w:b/>
          <w:i/>
          <w:iCs/>
          <w:color w:val="auto"/>
          <w:sz w:val="26"/>
          <w:szCs w:val="26"/>
        </w:rPr>
        <w:t>.1.3. Cài đặt ReactJs</w:t>
      </w:r>
      <w:bookmarkEnd w:id="5771"/>
      <w:bookmarkEnd w:id="5772"/>
    </w:p>
    <w:p w14:paraId="170B87D3" w14:textId="180CC5C5" w:rsidR="00470C65" w:rsidRPr="00D62A08" w:rsidRDefault="00DA7525" w:rsidP="00DA7525">
      <w:pPr>
        <w:ind w:left="709"/>
        <w:jc w:val="both"/>
        <w:rPr>
          <w:rFonts w:ascii="Times New Roman" w:hAnsi="Times New Roman"/>
          <w:sz w:val="26"/>
          <w:szCs w:val="26"/>
        </w:rPr>
      </w:pPr>
      <w:r>
        <w:rPr>
          <w:rFonts w:ascii="Times New Roman" w:hAnsi="Times New Roman"/>
          <w:sz w:val="26"/>
          <w:szCs w:val="26"/>
        </w:rPr>
        <w:t xml:space="preserve">- </w:t>
      </w:r>
      <w:r w:rsidR="00470C65" w:rsidRPr="00D62A08">
        <w:rPr>
          <w:rFonts w:ascii="Times New Roman" w:hAnsi="Times New Roman"/>
          <w:sz w:val="26"/>
          <w:szCs w:val="26"/>
        </w:rPr>
        <w:t>Mô tả: React.Js là thư viện JavaScript phổ biến được dùng để xây dựng giao diện người dùng (frontend) với hiệu năng cao và khả năng tái sử dụng các thành phần (components).</w:t>
      </w:r>
    </w:p>
    <w:p w14:paraId="30666F69" w14:textId="0A16255E" w:rsidR="00470C65" w:rsidRPr="00D62A08" w:rsidRDefault="00DA7525" w:rsidP="00DA7525">
      <w:pPr>
        <w:ind w:left="709"/>
        <w:jc w:val="both"/>
        <w:rPr>
          <w:rFonts w:ascii="Times New Roman" w:hAnsi="Times New Roman"/>
          <w:sz w:val="26"/>
          <w:szCs w:val="26"/>
        </w:rPr>
      </w:pPr>
      <w:r>
        <w:rPr>
          <w:rFonts w:ascii="Times New Roman" w:hAnsi="Times New Roman"/>
          <w:sz w:val="26"/>
          <w:szCs w:val="26"/>
        </w:rPr>
        <w:t xml:space="preserve">- </w:t>
      </w:r>
      <w:r w:rsidR="00470C65" w:rsidRPr="00D62A08">
        <w:rPr>
          <w:rFonts w:ascii="Times New Roman" w:hAnsi="Times New Roman"/>
          <w:sz w:val="26"/>
          <w:szCs w:val="26"/>
        </w:rPr>
        <w:t>Yêu cầu: Cài đặt Node.js và npm (Node Package Manager).</w:t>
      </w:r>
    </w:p>
    <w:p w14:paraId="64CCED1A" w14:textId="4E1EF5A6" w:rsidR="00470C65" w:rsidRPr="00D62A08" w:rsidRDefault="00DA7525" w:rsidP="00DA7525">
      <w:pPr>
        <w:ind w:left="709"/>
        <w:jc w:val="both"/>
        <w:rPr>
          <w:rFonts w:ascii="Times New Roman" w:hAnsi="Times New Roman"/>
          <w:sz w:val="26"/>
          <w:szCs w:val="26"/>
        </w:rPr>
      </w:pPr>
      <w:r>
        <w:rPr>
          <w:rFonts w:ascii="Times New Roman" w:hAnsi="Times New Roman"/>
          <w:sz w:val="26"/>
          <w:szCs w:val="26"/>
        </w:rPr>
        <w:t xml:space="preserve">- </w:t>
      </w:r>
      <w:r w:rsidR="00470C65" w:rsidRPr="00D62A08">
        <w:rPr>
          <w:rFonts w:ascii="Times New Roman" w:hAnsi="Times New Roman"/>
          <w:sz w:val="26"/>
          <w:szCs w:val="26"/>
        </w:rPr>
        <w:t>Hướng dẫn chi tiết:</w:t>
      </w:r>
    </w:p>
    <w:p w14:paraId="24B0F61C" w14:textId="77777777" w:rsidR="00470C65" w:rsidRPr="00DA7525" w:rsidRDefault="00470C65" w:rsidP="00913CD9">
      <w:pPr>
        <w:pStyle w:val="ListParagraph"/>
        <w:numPr>
          <w:ilvl w:val="0"/>
          <w:numId w:val="22"/>
        </w:numPr>
        <w:ind w:left="1560" w:hanging="284"/>
        <w:jc w:val="both"/>
        <w:rPr>
          <w:sz w:val="26"/>
          <w:szCs w:val="26"/>
        </w:rPr>
      </w:pPr>
      <w:r w:rsidRPr="00DA7525">
        <w:rPr>
          <w:sz w:val="26"/>
          <w:szCs w:val="26"/>
        </w:rPr>
        <w:t>Cài đặt Node.js và npm:</w:t>
      </w:r>
    </w:p>
    <w:p w14:paraId="33DE46B9" w14:textId="77777777" w:rsidR="00470C65" w:rsidRPr="00DA7525" w:rsidRDefault="00470C65" w:rsidP="00913CD9">
      <w:pPr>
        <w:pStyle w:val="ListParagraph"/>
        <w:numPr>
          <w:ilvl w:val="0"/>
          <w:numId w:val="23"/>
        </w:numPr>
        <w:ind w:left="1843" w:hanging="283"/>
        <w:jc w:val="both"/>
        <w:rPr>
          <w:sz w:val="26"/>
          <w:szCs w:val="26"/>
        </w:rPr>
      </w:pPr>
      <w:r w:rsidRPr="00DA7525">
        <w:rPr>
          <w:sz w:val="26"/>
          <w:szCs w:val="26"/>
        </w:rPr>
        <w:t>Truy cập Node.js và tải phiên bản LTS (Long Term Support).</w:t>
      </w:r>
    </w:p>
    <w:p w14:paraId="714BE3AC" w14:textId="77777777" w:rsidR="00470C65" w:rsidRPr="00DA7525" w:rsidRDefault="00470C65" w:rsidP="00913CD9">
      <w:pPr>
        <w:pStyle w:val="ListParagraph"/>
        <w:numPr>
          <w:ilvl w:val="0"/>
          <w:numId w:val="23"/>
        </w:numPr>
        <w:ind w:left="1843" w:hanging="283"/>
        <w:jc w:val="both"/>
        <w:rPr>
          <w:sz w:val="26"/>
          <w:szCs w:val="26"/>
        </w:rPr>
      </w:pPr>
      <w:r w:rsidRPr="00DA7525">
        <w:rPr>
          <w:sz w:val="26"/>
          <w:szCs w:val="26"/>
        </w:rPr>
        <w:t>Kiểm tra cài đặt bằng lệnh:</w:t>
      </w:r>
    </w:p>
    <w:p w14:paraId="076A2DBB" w14:textId="77777777" w:rsidR="00470C65" w:rsidRPr="00DA7525" w:rsidRDefault="00470C65" w:rsidP="00913CD9">
      <w:pPr>
        <w:pStyle w:val="ListParagraph"/>
        <w:numPr>
          <w:ilvl w:val="0"/>
          <w:numId w:val="24"/>
        </w:numPr>
        <w:ind w:left="2268" w:hanging="283"/>
        <w:jc w:val="both"/>
        <w:rPr>
          <w:sz w:val="26"/>
          <w:szCs w:val="26"/>
        </w:rPr>
      </w:pPr>
      <w:r w:rsidRPr="00DA7525">
        <w:rPr>
          <w:sz w:val="26"/>
          <w:szCs w:val="26"/>
        </w:rPr>
        <w:t>bash</w:t>
      </w:r>
    </w:p>
    <w:p w14:paraId="4D899117" w14:textId="77777777" w:rsidR="00470C65" w:rsidRPr="00DA7525" w:rsidRDefault="00470C65" w:rsidP="00913CD9">
      <w:pPr>
        <w:pStyle w:val="ListParagraph"/>
        <w:numPr>
          <w:ilvl w:val="0"/>
          <w:numId w:val="24"/>
        </w:numPr>
        <w:ind w:left="2268" w:hanging="283"/>
        <w:jc w:val="both"/>
        <w:rPr>
          <w:sz w:val="26"/>
          <w:szCs w:val="26"/>
        </w:rPr>
      </w:pPr>
      <w:r w:rsidRPr="00DA7525">
        <w:rPr>
          <w:sz w:val="26"/>
          <w:szCs w:val="26"/>
        </w:rPr>
        <w:t>node --version</w:t>
      </w:r>
    </w:p>
    <w:p w14:paraId="319008A2" w14:textId="77777777" w:rsidR="00470C65" w:rsidRPr="00DA7525" w:rsidRDefault="00470C65" w:rsidP="00913CD9">
      <w:pPr>
        <w:pStyle w:val="ListParagraph"/>
        <w:numPr>
          <w:ilvl w:val="0"/>
          <w:numId w:val="24"/>
        </w:numPr>
        <w:ind w:left="2268" w:hanging="283"/>
        <w:jc w:val="both"/>
        <w:rPr>
          <w:sz w:val="26"/>
          <w:szCs w:val="26"/>
        </w:rPr>
      </w:pPr>
      <w:r w:rsidRPr="00DA7525">
        <w:rPr>
          <w:sz w:val="26"/>
          <w:szCs w:val="26"/>
        </w:rPr>
        <w:t>npm --version</w:t>
      </w:r>
    </w:p>
    <w:p w14:paraId="7DA7EA31" w14:textId="77777777" w:rsidR="00470C65" w:rsidRPr="00DA7525" w:rsidRDefault="00470C65" w:rsidP="00913CD9">
      <w:pPr>
        <w:pStyle w:val="ListParagraph"/>
        <w:numPr>
          <w:ilvl w:val="0"/>
          <w:numId w:val="22"/>
        </w:numPr>
        <w:ind w:left="1560" w:hanging="284"/>
        <w:jc w:val="both"/>
        <w:rPr>
          <w:sz w:val="26"/>
          <w:szCs w:val="26"/>
        </w:rPr>
      </w:pPr>
      <w:r w:rsidRPr="00DA7525">
        <w:rPr>
          <w:sz w:val="26"/>
          <w:szCs w:val="26"/>
        </w:rPr>
        <w:t>Tạo project React:</w:t>
      </w:r>
    </w:p>
    <w:p w14:paraId="2DD0549C" w14:textId="77777777" w:rsidR="00470C65" w:rsidRPr="00DA7525" w:rsidRDefault="00470C65" w:rsidP="00913CD9">
      <w:pPr>
        <w:pStyle w:val="ListParagraph"/>
        <w:numPr>
          <w:ilvl w:val="0"/>
          <w:numId w:val="23"/>
        </w:numPr>
        <w:ind w:left="1843" w:hanging="283"/>
        <w:jc w:val="both"/>
        <w:rPr>
          <w:sz w:val="26"/>
          <w:szCs w:val="26"/>
        </w:rPr>
      </w:pPr>
      <w:r w:rsidRPr="00DA7525">
        <w:rPr>
          <w:sz w:val="26"/>
          <w:szCs w:val="26"/>
        </w:rPr>
        <w:t>Mở terminal và gõ lệnh:</w:t>
      </w:r>
    </w:p>
    <w:p w14:paraId="2C4AB36C" w14:textId="77777777" w:rsidR="00470C65" w:rsidRPr="00DA7525" w:rsidRDefault="00470C65" w:rsidP="00913CD9">
      <w:pPr>
        <w:pStyle w:val="ListParagraph"/>
        <w:numPr>
          <w:ilvl w:val="0"/>
          <w:numId w:val="24"/>
        </w:numPr>
        <w:ind w:left="2268" w:hanging="283"/>
        <w:jc w:val="both"/>
        <w:rPr>
          <w:sz w:val="26"/>
          <w:szCs w:val="26"/>
        </w:rPr>
      </w:pPr>
      <w:r w:rsidRPr="00DA7525">
        <w:rPr>
          <w:sz w:val="26"/>
          <w:szCs w:val="26"/>
        </w:rPr>
        <w:t>bash</w:t>
      </w:r>
    </w:p>
    <w:p w14:paraId="3D32A0E9" w14:textId="77777777" w:rsidR="00470C65" w:rsidRPr="00DA7525" w:rsidRDefault="00470C65" w:rsidP="00913CD9">
      <w:pPr>
        <w:pStyle w:val="ListParagraph"/>
        <w:numPr>
          <w:ilvl w:val="0"/>
          <w:numId w:val="24"/>
        </w:numPr>
        <w:ind w:left="2268" w:hanging="283"/>
        <w:jc w:val="both"/>
        <w:rPr>
          <w:sz w:val="26"/>
          <w:szCs w:val="26"/>
        </w:rPr>
      </w:pPr>
      <w:r w:rsidRPr="00DA7525">
        <w:rPr>
          <w:sz w:val="26"/>
          <w:szCs w:val="26"/>
        </w:rPr>
        <w:t>npx create-react-app my-app</w:t>
      </w:r>
    </w:p>
    <w:p w14:paraId="5A53EE26" w14:textId="77777777" w:rsidR="00470C65" w:rsidRPr="00DA7525" w:rsidRDefault="00470C65" w:rsidP="00913CD9">
      <w:pPr>
        <w:pStyle w:val="ListParagraph"/>
        <w:numPr>
          <w:ilvl w:val="0"/>
          <w:numId w:val="24"/>
        </w:numPr>
        <w:ind w:left="2268" w:hanging="283"/>
        <w:jc w:val="both"/>
        <w:rPr>
          <w:sz w:val="26"/>
          <w:szCs w:val="26"/>
        </w:rPr>
      </w:pPr>
      <w:r w:rsidRPr="00DA7525">
        <w:rPr>
          <w:sz w:val="26"/>
          <w:szCs w:val="26"/>
        </w:rPr>
        <w:t>cd my-app</w:t>
      </w:r>
    </w:p>
    <w:p w14:paraId="60E40A09" w14:textId="77777777" w:rsidR="00470C65" w:rsidRPr="00DA7525" w:rsidRDefault="00470C65" w:rsidP="00913CD9">
      <w:pPr>
        <w:pStyle w:val="ListParagraph"/>
        <w:numPr>
          <w:ilvl w:val="0"/>
          <w:numId w:val="24"/>
        </w:numPr>
        <w:ind w:left="2268" w:hanging="283"/>
        <w:jc w:val="both"/>
        <w:rPr>
          <w:sz w:val="26"/>
          <w:szCs w:val="26"/>
        </w:rPr>
      </w:pPr>
      <w:r w:rsidRPr="00DA7525">
        <w:rPr>
          <w:sz w:val="26"/>
          <w:szCs w:val="26"/>
        </w:rPr>
        <w:t>npm start</w:t>
      </w:r>
    </w:p>
    <w:p w14:paraId="2761DA21" w14:textId="77777777" w:rsidR="00470C65" w:rsidRPr="00DA7525" w:rsidRDefault="00470C65" w:rsidP="00913CD9">
      <w:pPr>
        <w:pStyle w:val="ListParagraph"/>
        <w:numPr>
          <w:ilvl w:val="0"/>
          <w:numId w:val="23"/>
        </w:numPr>
        <w:ind w:left="1843" w:hanging="283"/>
        <w:jc w:val="both"/>
        <w:rPr>
          <w:sz w:val="26"/>
          <w:szCs w:val="26"/>
        </w:rPr>
      </w:pPr>
      <w:r w:rsidRPr="00DA7525">
        <w:rPr>
          <w:sz w:val="26"/>
          <w:szCs w:val="26"/>
        </w:rPr>
        <w:t>Ứng dụng mẫu sẽ được khởi chạy trên trình duyệt.</w:t>
      </w:r>
    </w:p>
    <w:p w14:paraId="6FF9FC2D" w14:textId="77777777" w:rsidR="00470C65" w:rsidRPr="00DA7525" w:rsidRDefault="00470C65" w:rsidP="00913CD9">
      <w:pPr>
        <w:pStyle w:val="ListParagraph"/>
        <w:numPr>
          <w:ilvl w:val="0"/>
          <w:numId w:val="22"/>
        </w:numPr>
        <w:ind w:left="1560" w:hanging="284"/>
        <w:jc w:val="both"/>
        <w:rPr>
          <w:sz w:val="26"/>
          <w:szCs w:val="26"/>
        </w:rPr>
      </w:pPr>
      <w:r w:rsidRPr="00DA7525">
        <w:rPr>
          <w:sz w:val="26"/>
          <w:szCs w:val="26"/>
        </w:rPr>
        <w:t>Cài đặt thư viện bổ sung:</w:t>
      </w:r>
    </w:p>
    <w:p w14:paraId="644C4288" w14:textId="77777777" w:rsidR="00470C65" w:rsidRPr="00DA7525" w:rsidRDefault="00470C65" w:rsidP="00913CD9">
      <w:pPr>
        <w:pStyle w:val="ListParagraph"/>
        <w:numPr>
          <w:ilvl w:val="0"/>
          <w:numId w:val="23"/>
        </w:numPr>
        <w:ind w:left="1843" w:hanging="283"/>
        <w:jc w:val="both"/>
        <w:rPr>
          <w:sz w:val="26"/>
          <w:szCs w:val="26"/>
        </w:rPr>
      </w:pPr>
      <w:r w:rsidRPr="00DA7525">
        <w:rPr>
          <w:sz w:val="26"/>
          <w:szCs w:val="26"/>
        </w:rPr>
        <w:t>Các thư viện như React Router hoặc Axios có thể được cài đặt bằng lệnh:</w:t>
      </w:r>
    </w:p>
    <w:p w14:paraId="5CA142BB" w14:textId="77777777" w:rsidR="00470C65" w:rsidRPr="00DA7525" w:rsidRDefault="00470C65" w:rsidP="00913CD9">
      <w:pPr>
        <w:pStyle w:val="ListParagraph"/>
        <w:numPr>
          <w:ilvl w:val="0"/>
          <w:numId w:val="25"/>
        </w:numPr>
        <w:ind w:left="2268" w:hanging="283"/>
        <w:jc w:val="both"/>
        <w:rPr>
          <w:sz w:val="26"/>
          <w:szCs w:val="26"/>
        </w:rPr>
      </w:pPr>
      <w:r w:rsidRPr="00DA7525">
        <w:rPr>
          <w:sz w:val="26"/>
          <w:szCs w:val="26"/>
        </w:rPr>
        <w:t>bash</w:t>
      </w:r>
    </w:p>
    <w:p w14:paraId="600E566B" w14:textId="133A52A9" w:rsidR="00470C65" w:rsidRPr="00DA7525" w:rsidRDefault="00470C65" w:rsidP="00913CD9">
      <w:pPr>
        <w:pStyle w:val="ListParagraph"/>
        <w:numPr>
          <w:ilvl w:val="0"/>
          <w:numId w:val="25"/>
        </w:numPr>
        <w:ind w:left="2268" w:hanging="283"/>
        <w:jc w:val="both"/>
        <w:rPr>
          <w:sz w:val="26"/>
          <w:szCs w:val="26"/>
        </w:rPr>
      </w:pPr>
      <w:r w:rsidRPr="00DA7525">
        <w:rPr>
          <w:sz w:val="26"/>
          <w:szCs w:val="26"/>
        </w:rPr>
        <w:t>npm install react-router-dom axios</w:t>
      </w:r>
    </w:p>
    <w:p w14:paraId="47704132" w14:textId="3F81E254" w:rsidR="009A6AC9" w:rsidRPr="00D62A08" w:rsidRDefault="009A6AC9" w:rsidP="00DA7525">
      <w:pPr>
        <w:pStyle w:val="Heading3"/>
        <w:ind w:left="709"/>
        <w:jc w:val="both"/>
        <w:rPr>
          <w:rFonts w:ascii="Times New Roman" w:hAnsi="Times New Roman" w:cs="Times New Roman"/>
          <w:b/>
          <w:i/>
          <w:iCs/>
          <w:color w:val="auto"/>
          <w:sz w:val="26"/>
          <w:szCs w:val="26"/>
        </w:rPr>
      </w:pPr>
      <w:bookmarkStart w:id="5773" w:name="_Toc183541846"/>
      <w:bookmarkStart w:id="5774" w:name="_Toc183825584"/>
      <w:r w:rsidRPr="00D62A08">
        <w:rPr>
          <w:rFonts w:ascii="Times New Roman" w:hAnsi="Times New Roman" w:cs="Times New Roman"/>
          <w:b/>
          <w:i/>
          <w:iCs/>
          <w:color w:val="auto"/>
          <w:sz w:val="26"/>
          <w:szCs w:val="26"/>
          <w:lang w:val="vi-VN"/>
        </w:rPr>
        <w:lastRenderedPageBreak/>
        <w:t>4</w:t>
      </w:r>
      <w:r w:rsidRPr="00D62A08">
        <w:rPr>
          <w:rFonts w:ascii="Times New Roman" w:hAnsi="Times New Roman" w:cs="Times New Roman"/>
          <w:b/>
          <w:i/>
          <w:iCs/>
          <w:color w:val="auto"/>
          <w:sz w:val="26"/>
          <w:szCs w:val="26"/>
        </w:rPr>
        <w:t>.1.4. Cài đặt PostgreSQL</w:t>
      </w:r>
      <w:bookmarkEnd w:id="5773"/>
      <w:bookmarkEnd w:id="5774"/>
    </w:p>
    <w:p w14:paraId="43CB18CA" w14:textId="7AD39F95" w:rsidR="00470C65" w:rsidRPr="00D62A08" w:rsidRDefault="00DA7525" w:rsidP="00DA7525">
      <w:pPr>
        <w:ind w:left="709"/>
        <w:jc w:val="both"/>
        <w:rPr>
          <w:rFonts w:ascii="Times New Roman" w:hAnsi="Times New Roman"/>
          <w:sz w:val="26"/>
          <w:szCs w:val="26"/>
        </w:rPr>
      </w:pPr>
      <w:r>
        <w:rPr>
          <w:rFonts w:ascii="Times New Roman" w:hAnsi="Times New Roman"/>
          <w:sz w:val="26"/>
          <w:szCs w:val="26"/>
        </w:rPr>
        <w:t xml:space="preserve">- </w:t>
      </w:r>
      <w:r w:rsidR="00470C65" w:rsidRPr="00D62A08">
        <w:rPr>
          <w:rFonts w:ascii="Times New Roman" w:hAnsi="Times New Roman"/>
          <w:sz w:val="26"/>
          <w:szCs w:val="26"/>
        </w:rPr>
        <w:t>Mô tả: PostgreSQL là hệ quản trị cơ sở dữ liệu quan hệ mạnh mẽ, hỗ trợ lưu trữ và truy xuất dữ liệu một cách hiệu quả.</w:t>
      </w:r>
    </w:p>
    <w:p w14:paraId="6182CE01" w14:textId="00798615" w:rsidR="00470C65" w:rsidRPr="00D62A08" w:rsidRDefault="00DA7525" w:rsidP="00DA7525">
      <w:pPr>
        <w:ind w:left="709"/>
        <w:jc w:val="both"/>
        <w:rPr>
          <w:rFonts w:ascii="Times New Roman" w:hAnsi="Times New Roman"/>
          <w:sz w:val="26"/>
          <w:szCs w:val="26"/>
        </w:rPr>
      </w:pPr>
      <w:r>
        <w:rPr>
          <w:rFonts w:ascii="Times New Roman" w:hAnsi="Times New Roman"/>
          <w:sz w:val="26"/>
          <w:szCs w:val="26"/>
        </w:rPr>
        <w:t xml:space="preserve">- </w:t>
      </w:r>
      <w:r w:rsidR="00470C65" w:rsidRPr="00D62A08">
        <w:rPr>
          <w:rFonts w:ascii="Times New Roman" w:hAnsi="Times New Roman"/>
          <w:sz w:val="26"/>
          <w:szCs w:val="26"/>
        </w:rPr>
        <w:t>Hướng dẫn chi tiết:</w:t>
      </w:r>
    </w:p>
    <w:p w14:paraId="7225E749" w14:textId="77777777" w:rsidR="00470C65" w:rsidRPr="00DA7525" w:rsidRDefault="00470C65" w:rsidP="00913CD9">
      <w:pPr>
        <w:pStyle w:val="ListParagraph"/>
        <w:numPr>
          <w:ilvl w:val="0"/>
          <w:numId w:val="26"/>
        </w:numPr>
        <w:ind w:left="1560" w:hanging="284"/>
        <w:jc w:val="both"/>
        <w:rPr>
          <w:sz w:val="26"/>
          <w:szCs w:val="26"/>
        </w:rPr>
      </w:pPr>
      <w:r w:rsidRPr="00DA7525">
        <w:rPr>
          <w:sz w:val="26"/>
          <w:szCs w:val="26"/>
        </w:rPr>
        <w:t>Tải xuống PostgreSQL:</w:t>
      </w:r>
    </w:p>
    <w:p w14:paraId="3326BD14" w14:textId="77777777" w:rsidR="00470C65" w:rsidRPr="00DA7525" w:rsidRDefault="00470C65" w:rsidP="00913CD9">
      <w:pPr>
        <w:pStyle w:val="ListParagraph"/>
        <w:numPr>
          <w:ilvl w:val="0"/>
          <w:numId w:val="23"/>
        </w:numPr>
        <w:ind w:left="1843" w:hanging="283"/>
        <w:jc w:val="both"/>
        <w:rPr>
          <w:sz w:val="26"/>
          <w:szCs w:val="26"/>
        </w:rPr>
      </w:pPr>
      <w:r w:rsidRPr="00DA7525">
        <w:rPr>
          <w:sz w:val="26"/>
          <w:szCs w:val="26"/>
        </w:rPr>
        <w:t>Truy cập PostgreSQL và chọn phiên bản phù hợp với hệ điều hành.</w:t>
      </w:r>
    </w:p>
    <w:p w14:paraId="70306EEC" w14:textId="77777777" w:rsidR="00470C65" w:rsidRPr="00DA7525" w:rsidRDefault="00470C65" w:rsidP="00913CD9">
      <w:pPr>
        <w:pStyle w:val="ListParagraph"/>
        <w:numPr>
          <w:ilvl w:val="0"/>
          <w:numId w:val="27"/>
        </w:numPr>
        <w:ind w:left="1560" w:hanging="284"/>
        <w:jc w:val="both"/>
        <w:rPr>
          <w:sz w:val="26"/>
          <w:szCs w:val="26"/>
        </w:rPr>
      </w:pPr>
      <w:r w:rsidRPr="00DA7525">
        <w:rPr>
          <w:sz w:val="26"/>
          <w:szCs w:val="26"/>
        </w:rPr>
        <w:t>Cài đặt:</w:t>
      </w:r>
    </w:p>
    <w:p w14:paraId="0D1C3897" w14:textId="77777777" w:rsidR="00470C65" w:rsidRPr="00DA7525" w:rsidRDefault="00470C65" w:rsidP="00913CD9">
      <w:pPr>
        <w:pStyle w:val="ListParagraph"/>
        <w:numPr>
          <w:ilvl w:val="0"/>
          <w:numId w:val="23"/>
        </w:numPr>
        <w:ind w:left="1843" w:hanging="283"/>
        <w:jc w:val="both"/>
        <w:rPr>
          <w:sz w:val="26"/>
          <w:szCs w:val="26"/>
        </w:rPr>
      </w:pPr>
      <w:r w:rsidRPr="00DA7525">
        <w:rPr>
          <w:sz w:val="26"/>
          <w:szCs w:val="26"/>
        </w:rPr>
        <w:t>Chạy file cài đặt và thiết lập mật khẩu cho tài khoản postgres (superuser mặc định).</w:t>
      </w:r>
    </w:p>
    <w:p w14:paraId="0EB3BF37" w14:textId="77777777" w:rsidR="00470C65" w:rsidRPr="00DA7525" w:rsidRDefault="00470C65" w:rsidP="00913CD9">
      <w:pPr>
        <w:pStyle w:val="ListParagraph"/>
        <w:numPr>
          <w:ilvl w:val="0"/>
          <w:numId w:val="27"/>
        </w:numPr>
        <w:ind w:left="1560" w:hanging="284"/>
        <w:jc w:val="both"/>
        <w:rPr>
          <w:sz w:val="26"/>
          <w:szCs w:val="26"/>
        </w:rPr>
      </w:pPr>
      <w:r w:rsidRPr="00DA7525">
        <w:rPr>
          <w:sz w:val="26"/>
          <w:szCs w:val="26"/>
        </w:rPr>
        <w:t>Quản lý cơ sở dữ liệu:</w:t>
      </w:r>
    </w:p>
    <w:p w14:paraId="20BB69F6" w14:textId="77777777" w:rsidR="00470C65" w:rsidRPr="00DA7525" w:rsidRDefault="00470C65" w:rsidP="00913CD9">
      <w:pPr>
        <w:pStyle w:val="ListParagraph"/>
        <w:numPr>
          <w:ilvl w:val="0"/>
          <w:numId w:val="23"/>
        </w:numPr>
        <w:ind w:left="1843" w:hanging="283"/>
        <w:jc w:val="both"/>
        <w:rPr>
          <w:sz w:val="26"/>
          <w:szCs w:val="26"/>
        </w:rPr>
      </w:pPr>
      <w:r w:rsidRPr="00DA7525">
        <w:rPr>
          <w:sz w:val="26"/>
          <w:szCs w:val="26"/>
        </w:rPr>
        <w:t>Sử dụng pgAdmin (công cụ GUI) hoặc terminal để tạo và quản lý cơ sở dữ liệu.</w:t>
      </w:r>
    </w:p>
    <w:p w14:paraId="50DCD90F" w14:textId="77777777" w:rsidR="00470C65" w:rsidRPr="00DA7525" w:rsidRDefault="00470C65" w:rsidP="00913CD9">
      <w:pPr>
        <w:pStyle w:val="ListParagraph"/>
        <w:numPr>
          <w:ilvl w:val="0"/>
          <w:numId w:val="27"/>
        </w:numPr>
        <w:ind w:left="1560" w:hanging="284"/>
        <w:jc w:val="both"/>
        <w:rPr>
          <w:sz w:val="26"/>
          <w:szCs w:val="26"/>
        </w:rPr>
      </w:pPr>
      <w:r w:rsidRPr="00DA7525">
        <w:rPr>
          <w:sz w:val="26"/>
          <w:szCs w:val="26"/>
        </w:rPr>
        <w:t>Tạo cơ sở dữ liệu mới với lệnh:</w:t>
      </w:r>
    </w:p>
    <w:p w14:paraId="437FF45C" w14:textId="77777777" w:rsidR="00470C65" w:rsidRPr="00DA7525" w:rsidRDefault="00470C65" w:rsidP="00913CD9">
      <w:pPr>
        <w:pStyle w:val="ListParagraph"/>
        <w:numPr>
          <w:ilvl w:val="0"/>
          <w:numId w:val="28"/>
        </w:numPr>
        <w:ind w:left="2268" w:hanging="283"/>
        <w:jc w:val="both"/>
        <w:rPr>
          <w:sz w:val="26"/>
          <w:szCs w:val="26"/>
        </w:rPr>
      </w:pPr>
      <w:r w:rsidRPr="00DA7525">
        <w:rPr>
          <w:sz w:val="26"/>
          <w:szCs w:val="26"/>
        </w:rPr>
        <w:t>sql</w:t>
      </w:r>
    </w:p>
    <w:p w14:paraId="67B0C81E" w14:textId="77777777" w:rsidR="00470C65" w:rsidRPr="00DA7525" w:rsidRDefault="00470C65" w:rsidP="00913CD9">
      <w:pPr>
        <w:pStyle w:val="ListParagraph"/>
        <w:numPr>
          <w:ilvl w:val="0"/>
          <w:numId w:val="28"/>
        </w:numPr>
        <w:ind w:left="2268" w:hanging="283"/>
        <w:jc w:val="both"/>
        <w:rPr>
          <w:sz w:val="26"/>
          <w:szCs w:val="26"/>
        </w:rPr>
      </w:pPr>
      <w:r w:rsidRPr="00DA7525">
        <w:rPr>
          <w:sz w:val="26"/>
          <w:szCs w:val="26"/>
        </w:rPr>
        <w:t>CREATE DATABASE project_db;</w:t>
      </w:r>
    </w:p>
    <w:p w14:paraId="03FA1379" w14:textId="77777777" w:rsidR="00470C65" w:rsidRPr="00DA7525" w:rsidRDefault="00470C65" w:rsidP="00913CD9">
      <w:pPr>
        <w:pStyle w:val="ListParagraph"/>
        <w:numPr>
          <w:ilvl w:val="0"/>
          <w:numId w:val="27"/>
        </w:numPr>
        <w:ind w:left="1560" w:hanging="284"/>
        <w:jc w:val="both"/>
        <w:rPr>
          <w:sz w:val="26"/>
          <w:szCs w:val="26"/>
        </w:rPr>
      </w:pPr>
      <w:r w:rsidRPr="00DA7525">
        <w:rPr>
          <w:sz w:val="26"/>
          <w:szCs w:val="26"/>
        </w:rPr>
        <w:t>Kiểm tra kết nối:</w:t>
      </w:r>
    </w:p>
    <w:p w14:paraId="2BC9C401" w14:textId="77777777" w:rsidR="00470C65" w:rsidRPr="00DA7525" w:rsidRDefault="00470C65" w:rsidP="00913CD9">
      <w:pPr>
        <w:pStyle w:val="ListParagraph"/>
        <w:numPr>
          <w:ilvl w:val="0"/>
          <w:numId w:val="23"/>
        </w:numPr>
        <w:ind w:left="1843" w:hanging="283"/>
        <w:jc w:val="both"/>
        <w:rPr>
          <w:sz w:val="26"/>
          <w:szCs w:val="26"/>
        </w:rPr>
      </w:pPr>
      <w:r w:rsidRPr="00DA7525">
        <w:rPr>
          <w:sz w:val="26"/>
          <w:szCs w:val="26"/>
        </w:rPr>
        <w:t>Dùng lệnh sau để kiểm tra:</w:t>
      </w:r>
    </w:p>
    <w:p w14:paraId="767112EE" w14:textId="77777777" w:rsidR="00470C65" w:rsidRPr="00DA7525" w:rsidRDefault="00470C65" w:rsidP="00913CD9">
      <w:pPr>
        <w:pStyle w:val="ListParagraph"/>
        <w:numPr>
          <w:ilvl w:val="0"/>
          <w:numId w:val="28"/>
        </w:numPr>
        <w:ind w:left="2268" w:hanging="283"/>
        <w:jc w:val="both"/>
        <w:rPr>
          <w:sz w:val="26"/>
          <w:szCs w:val="26"/>
        </w:rPr>
      </w:pPr>
      <w:r w:rsidRPr="00DA7525">
        <w:rPr>
          <w:sz w:val="26"/>
          <w:szCs w:val="26"/>
        </w:rPr>
        <w:t>bash</w:t>
      </w:r>
    </w:p>
    <w:p w14:paraId="74D48E8C" w14:textId="1CED4666" w:rsidR="00470C65" w:rsidRPr="00DA7525" w:rsidRDefault="00470C65" w:rsidP="00913CD9">
      <w:pPr>
        <w:pStyle w:val="ListParagraph"/>
        <w:numPr>
          <w:ilvl w:val="0"/>
          <w:numId w:val="28"/>
        </w:numPr>
        <w:ind w:left="2268" w:hanging="283"/>
        <w:jc w:val="both"/>
        <w:rPr>
          <w:sz w:val="26"/>
          <w:szCs w:val="26"/>
        </w:rPr>
      </w:pPr>
      <w:r w:rsidRPr="00DA7525">
        <w:rPr>
          <w:sz w:val="26"/>
          <w:szCs w:val="26"/>
        </w:rPr>
        <w:t>psql -U postgres -d project_db</w:t>
      </w:r>
    </w:p>
    <w:p w14:paraId="2792B516" w14:textId="77777777" w:rsidR="009A6AC9" w:rsidRDefault="009A6AC9">
      <w:pPr>
        <w:pStyle w:val="Heading2"/>
        <w:spacing w:before="0"/>
        <w:ind w:left="709" w:hanging="425"/>
        <w:jc w:val="both"/>
        <w:rPr>
          <w:ins w:id="5775" w:author="lợi đoàn" w:date="2024-11-29T10:02:00Z"/>
          <w:rFonts w:ascii="Times New Roman" w:hAnsi="Times New Roman" w:cs="Times New Roman"/>
          <w:b/>
          <w:iCs/>
          <w:color w:val="auto"/>
        </w:rPr>
        <w:pPrChange w:id="5776" w:author="lợi đoàn" w:date="2024-11-29T10:06:00Z">
          <w:pPr>
            <w:pStyle w:val="Heading2"/>
            <w:spacing w:before="0"/>
            <w:ind w:left="709"/>
            <w:jc w:val="both"/>
          </w:pPr>
        </w:pPrChange>
      </w:pPr>
      <w:bookmarkStart w:id="5777" w:name="_Toc183440688"/>
      <w:bookmarkStart w:id="5778" w:name="_Toc183541847"/>
      <w:bookmarkStart w:id="5779" w:name="_Toc183825585"/>
      <w:r w:rsidRPr="00D62A08">
        <w:rPr>
          <w:rFonts w:ascii="Times New Roman" w:hAnsi="Times New Roman" w:cs="Times New Roman"/>
          <w:b/>
          <w:iCs/>
          <w:color w:val="auto"/>
        </w:rPr>
        <w:t>4.2. Xây dựng API cho hệ thống</w:t>
      </w:r>
      <w:bookmarkEnd w:id="5777"/>
      <w:bookmarkEnd w:id="5778"/>
      <w:bookmarkEnd w:id="5779"/>
    </w:p>
    <w:p w14:paraId="3A20A411" w14:textId="0ED64C63" w:rsidR="00646035" w:rsidRPr="001E2257" w:rsidRDefault="00790B3C">
      <w:pPr>
        <w:ind w:firstLine="851"/>
        <w:rPr>
          <w:ins w:id="5780" w:author="lợi đoàn" w:date="2024-11-29T10:02:00Z"/>
          <w:rFonts w:ascii="Times New Roman" w:hAnsi="Times New Roman"/>
          <w:b/>
          <w:bCs/>
          <w:i/>
          <w:iCs/>
          <w:sz w:val="26"/>
          <w:szCs w:val="26"/>
          <w:rPrChange w:id="5781" w:author="lợi đoàn" w:date="2024-11-29T10:11:00Z">
            <w:rPr>
              <w:ins w:id="5782" w:author="lợi đoàn" w:date="2024-11-29T10:02:00Z"/>
              <w:rFonts w:ascii="Cambria" w:hAnsi="Cambria"/>
            </w:rPr>
          </w:rPrChange>
        </w:rPr>
        <w:pPrChange w:id="5783" w:author="lợi đoàn" w:date="2024-11-29T10:07:00Z">
          <w:pPr/>
        </w:pPrChange>
      </w:pPr>
      <w:ins w:id="5784" w:author="lợi đoàn" w:date="2024-11-29T10:06:00Z">
        <w:r w:rsidRPr="001E2257">
          <w:rPr>
            <w:rFonts w:ascii="Times New Roman" w:hAnsi="Times New Roman"/>
            <w:b/>
            <w:bCs/>
            <w:i/>
            <w:iCs/>
            <w:sz w:val="26"/>
            <w:szCs w:val="26"/>
            <w:rPrChange w:id="5785" w:author="lợi đoàn" w:date="2024-11-29T10:11:00Z">
              <w:rPr/>
            </w:rPrChange>
          </w:rPr>
          <w:t>4.2.</w:t>
        </w:r>
      </w:ins>
      <w:ins w:id="5786" w:author="lợi đoàn" w:date="2024-11-29T10:07:00Z">
        <w:r w:rsidR="003401F7" w:rsidRPr="001E2257">
          <w:rPr>
            <w:rFonts w:ascii="Times New Roman" w:hAnsi="Times New Roman"/>
            <w:b/>
            <w:bCs/>
            <w:i/>
            <w:iCs/>
            <w:sz w:val="26"/>
            <w:szCs w:val="26"/>
            <w:rPrChange w:id="5787" w:author="lợi đoàn" w:date="2024-11-29T10:11:00Z">
              <w:rPr/>
            </w:rPrChange>
          </w:rPr>
          <w:t xml:space="preserve">1 </w:t>
        </w:r>
      </w:ins>
      <w:ins w:id="5788" w:author="lợi đoàn" w:date="2024-11-29T10:02:00Z">
        <w:r w:rsidR="00161F33" w:rsidRPr="001E2257">
          <w:rPr>
            <w:rFonts w:ascii="Times New Roman" w:hAnsi="Times New Roman"/>
            <w:b/>
            <w:bCs/>
            <w:i/>
            <w:iCs/>
            <w:sz w:val="26"/>
            <w:szCs w:val="26"/>
            <w:rPrChange w:id="5789" w:author="lợi đoàn" w:date="2024-11-29T10:11:00Z">
              <w:rPr/>
            </w:rPrChange>
          </w:rPr>
          <w:t>C</w:t>
        </w:r>
        <w:r w:rsidR="00161F33" w:rsidRPr="001E2257">
          <w:rPr>
            <w:rFonts w:ascii="Times New Roman" w:hAnsi="Times New Roman"/>
            <w:b/>
            <w:bCs/>
            <w:i/>
            <w:iCs/>
            <w:sz w:val="26"/>
            <w:szCs w:val="26"/>
            <w:rPrChange w:id="5790" w:author="lợi đoàn" w:date="2024-11-29T10:11:00Z">
              <w:rPr>
                <w:rFonts w:ascii="Cambria" w:hAnsi="Cambria"/>
              </w:rPr>
            </w:rPrChange>
          </w:rPr>
          <w:t>ấu trúc tổ chức thư mục của dự án</w:t>
        </w:r>
      </w:ins>
    </w:p>
    <w:p w14:paraId="73F00B06" w14:textId="3E25EE4F" w:rsidR="00161F33" w:rsidRDefault="004F42FF" w:rsidP="004F42FF">
      <w:pPr>
        <w:pStyle w:val="ListParagraph"/>
        <w:numPr>
          <w:ilvl w:val="1"/>
          <w:numId w:val="27"/>
        </w:numPr>
        <w:ind w:left="1276" w:firstLine="0"/>
        <w:rPr>
          <w:ins w:id="5791" w:author="lợi đoàn" w:date="2024-11-29T10:17:00Z"/>
          <w:sz w:val="26"/>
          <w:szCs w:val="26"/>
        </w:rPr>
      </w:pPr>
      <w:ins w:id="5792" w:author="lợi đoàn" w:date="2024-11-29T10:16:00Z">
        <w:r w:rsidRPr="00CD5E26">
          <w:rPr>
            <w:sz w:val="26"/>
            <w:szCs w:val="26"/>
            <w:rPrChange w:id="5793" w:author="lợi đoàn" w:date="2024-11-29T10:16:00Z">
              <w:rPr>
                <w:rFonts w:ascii="Cambria" w:hAnsi="Cambria"/>
              </w:rPr>
            </w:rPrChange>
          </w:rPr>
          <w:t xml:space="preserve"> </w:t>
        </w:r>
      </w:ins>
      <w:ins w:id="5794" w:author="lợi đoàn" w:date="2024-11-29T10:12:00Z">
        <w:r w:rsidR="00C26264" w:rsidRPr="00CD5E26">
          <w:rPr>
            <w:sz w:val="26"/>
            <w:szCs w:val="26"/>
            <w:rPrChange w:id="5795" w:author="lợi đoàn" w:date="2024-11-29T10:16:00Z">
              <w:rPr/>
            </w:rPrChange>
          </w:rPr>
          <w:t xml:space="preserve">Chức năng </w:t>
        </w:r>
      </w:ins>
      <w:ins w:id="5796" w:author="lợi đoàn" w:date="2024-11-29T10:21:00Z">
        <w:r w:rsidR="001B5040">
          <w:rPr>
            <w:sz w:val="26"/>
            <w:szCs w:val="26"/>
          </w:rPr>
          <w:t>x</w:t>
        </w:r>
      </w:ins>
      <w:ins w:id="5797" w:author="lợi đoàn" w:date="2024-11-29T10:02:00Z">
        <w:r w:rsidR="00161F33" w:rsidRPr="00CD5E26">
          <w:rPr>
            <w:sz w:val="26"/>
            <w:szCs w:val="26"/>
            <w:rPrChange w:id="5798" w:author="lợi đoàn" w:date="2024-11-29T10:16:00Z">
              <w:rPr/>
            </w:rPrChange>
          </w:rPr>
          <w:t xml:space="preserve">ác </w:t>
        </w:r>
      </w:ins>
      <w:ins w:id="5799" w:author="lợi đoàn" w:date="2024-11-29T10:17:00Z">
        <w:r w:rsidR="00D92FB9">
          <w:rPr>
            <w:sz w:val="26"/>
            <w:szCs w:val="26"/>
          </w:rPr>
          <w:t>thực căn cước bằng mã QR</w:t>
        </w:r>
      </w:ins>
    </w:p>
    <w:p w14:paraId="3A24214C" w14:textId="37C1464F" w:rsidR="0092753D" w:rsidRDefault="0092753D" w:rsidP="0092753D">
      <w:pPr>
        <w:pStyle w:val="ListParagraph"/>
        <w:numPr>
          <w:ilvl w:val="2"/>
          <w:numId w:val="27"/>
        </w:numPr>
        <w:rPr>
          <w:ins w:id="5800" w:author="lợi đoàn" w:date="2024-11-29T10:36:00Z"/>
          <w:sz w:val="26"/>
          <w:szCs w:val="26"/>
        </w:rPr>
      </w:pPr>
      <w:ins w:id="5801" w:author="lợi đoàn" w:date="2024-11-29T10:18:00Z">
        <w:r>
          <w:rPr>
            <w:sz w:val="26"/>
            <w:szCs w:val="26"/>
          </w:rPr>
          <w:t>Vấn đề</w:t>
        </w:r>
      </w:ins>
    </w:p>
    <w:p w14:paraId="5ACC036E" w14:textId="77777777" w:rsidR="001B358A" w:rsidRPr="001B358A" w:rsidRDefault="001B358A">
      <w:pPr>
        <w:pStyle w:val="ListParagraph"/>
        <w:numPr>
          <w:ilvl w:val="3"/>
          <w:numId w:val="27"/>
        </w:numPr>
        <w:ind w:left="2410"/>
        <w:rPr>
          <w:ins w:id="5802" w:author="lợi đoàn" w:date="2024-11-29T10:37:00Z"/>
          <w:sz w:val="26"/>
          <w:szCs w:val="26"/>
        </w:rPr>
        <w:pPrChange w:id="5803" w:author="lợi đoàn" w:date="2024-11-29T17:09:00Z">
          <w:pPr>
            <w:pStyle w:val="ListParagraph"/>
            <w:numPr>
              <w:ilvl w:val="3"/>
              <w:numId w:val="27"/>
            </w:numPr>
            <w:ind w:left="2880" w:hanging="360"/>
          </w:pPr>
        </w:pPrChange>
      </w:pPr>
      <w:ins w:id="5804" w:author="lợi đoàn" w:date="2024-11-29T10:37:00Z">
        <w:r w:rsidRPr="001B358A">
          <w:rPr>
            <w:sz w:val="26"/>
            <w:szCs w:val="26"/>
          </w:rPr>
          <w:t>Yêu cầu xác định danh tính ng</w:t>
        </w:r>
        <w:r w:rsidRPr="001B358A">
          <w:rPr>
            <w:rFonts w:hint="eastAsia"/>
            <w:sz w:val="26"/>
            <w:szCs w:val="26"/>
          </w:rPr>
          <w:t>ư</w:t>
        </w:r>
        <w:r w:rsidRPr="001B358A">
          <w:rPr>
            <w:sz w:val="26"/>
            <w:szCs w:val="26"/>
          </w:rPr>
          <w:t>ời dùng trong các tình huống nh</w:t>
        </w:r>
        <w:r w:rsidRPr="001B358A">
          <w:rPr>
            <w:rFonts w:hint="eastAsia"/>
            <w:sz w:val="26"/>
            <w:szCs w:val="26"/>
          </w:rPr>
          <w:t>ư</w:t>
        </w:r>
        <w:r w:rsidRPr="001B358A">
          <w:rPr>
            <w:sz w:val="26"/>
            <w:szCs w:val="26"/>
          </w:rPr>
          <w:t xml:space="preserve"> đăng nhập, kiểm tra thông tin, hoặc làm thủ tục hành chính.</w:t>
        </w:r>
      </w:ins>
    </w:p>
    <w:p w14:paraId="29B8325B" w14:textId="5FAC7A49" w:rsidR="00211E3A" w:rsidRDefault="001B358A">
      <w:pPr>
        <w:pStyle w:val="ListParagraph"/>
        <w:numPr>
          <w:ilvl w:val="3"/>
          <w:numId w:val="27"/>
        </w:numPr>
        <w:ind w:left="2410"/>
        <w:rPr>
          <w:ins w:id="5805" w:author="lợi đoàn" w:date="2024-11-29T10:18:00Z"/>
          <w:sz w:val="26"/>
          <w:szCs w:val="26"/>
        </w:rPr>
        <w:pPrChange w:id="5806" w:author="lợi đoàn" w:date="2024-11-29T17:09:00Z">
          <w:pPr>
            <w:pStyle w:val="ListParagraph"/>
            <w:numPr>
              <w:ilvl w:val="2"/>
              <w:numId w:val="27"/>
            </w:numPr>
            <w:ind w:left="2160" w:hanging="360"/>
          </w:pPr>
        </w:pPrChange>
      </w:pPr>
      <w:ins w:id="5807" w:author="lợi đoàn" w:date="2024-11-29T10:37:00Z">
        <w:r w:rsidRPr="001B358A">
          <w:rPr>
            <w:sz w:val="26"/>
            <w:szCs w:val="26"/>
          </w:rPr>
          <w:t>Giảm thiểu sự phụ thuộc vào các giấy tờ vật lý hoặc quy trình xác minh thủ công.</w:t>
        </w:r>
      </w:ins>
    </w:p>
    <w:p w14:paraId="36F2DAE5" w14:textId="0C36AFD7" w:rsidR="009D71BF" w:rsidRDefault="009D71BF" w:rsidP="0092753D">
      <w:pPr>
        <w:pStyle w:val="ListParagraph"/>
        <w:numPr>
          <w:ilvl w:val="2"/>
          <w:numId w:val="27"/>
        </w:numPr>
        <w:rPr>
          <w:ins w:id="5808" w:author="lợi đoàn" w:date="2024-11-29T10:37:00Z"/>
          <w:sz w:val="26"/>
          <w:szCs w:val="26"/>
        </w:rPr>
      </w:pPr>
      <w:ins w:id="5809" w:author="lợi đoàn" w:date="2024-11-29T10:18:00Z">
        <w:r>
          <w:rPr>
            <w:sz w:val="26"/>
            <w:szCs w:val="26"/>
          </w:rPr>
          <w:t>Giải pháp</w:t>
        </w:r>
      </w:ins>
    </w:p>
    <w:p w14:paraId="461A849E" w14:textId="77777777" w:rsidR="001519E3" w:rsidRPr="001519E3" w:rsidRDefault="001519E3">
      <w:pPr>
        <w:pStyle w:val="ListParagraph"/>
        <w:numPr>
          <w:ilvl w:val="3"/>
          <w:numId w:val="27"/>
        </w:numPr>
        <w:ind w:left="2410"/>
        <w:rPr>
          <w:ins w:id="5810" w:author="lợi đoàn" w:date="2024-11-29T10:38:00Z"/>
          <w:sz w:val="26"/>
          <w:szCs w:val="26"/>
        </w:rPr>
        <w:pPrChange w:id="5811" w:author="lợi đoàn" w:date="2024-11-29T17:09:00Z">
          <w:pPr>
            <w:pStyle w:val="ListParagraph"/>
            <w:numPr>
              <w:ilvl w:val="3"/>
              <w:numId w:val="27"/>
            </w:numPr>
            <w:ind w:left="2880" w:hanging="360"/>
          </w:pPr>
        </w:pPrChange>
      </w:pPr>
      <w:ins w:id="5812" w:author="lợi đoàn" w:date="2024-11-29T10:38:00Z">
        <w:r w:rsidRPr="001519E3">
          <w:rPr>
            <w:sz w:val="26"/>
            <w:szCs w:val="26"/>
          </w:rPr>
          <w:t>Sử dụng các th</w:t>
        </w:r>
        <w:r w:rsidRPr="001519E3">
          <w:rPr>
            <w:rFonts w:hint="eastAsia"/>
            <w:sz w:val="26"/>
            <w:szCs w:val="26"/>
          </w:rPr>
          <w:t>ư</w:t>
        </w:r>
        <w:r w:rsidRPr="001519E3">
          <w:rPr>
            <w:sz w:val="26"/>
            <w:szCs w:val="26"/>
          </w:rPr>
          <w:t xml:space="preserve"> viện nh</w:t>
        </w:r>
        <w:r w:rsidRPr="001519E3">
          <w:rPr>
            <w:rFonts w:hint="eastAsia"/>
            <w:sz w:val="26"/>
            <w:szCs w:val="26"/>
          </w:rPr>
          <w:t>ư</w:t>
        </w:r>
        <w:r w:rsidRPr="001519E3">
          <w:rPr>
            <w:sz w:val="26"/>
            <w:szCs w:val="26"/>
          </w:rPr>
          <w:t xml:space="preserve"> OpenCV hoặc pyzbar để quét mã QR từ ảnh hoặc camera.</w:t>
        </w:r>
      </w:ins>
    </w:p>
    <w:p w14:paraId="025E89B4" w14:textId="77777777" w:rsidR="001519E3" w:rsidRPr="001519E3" w:rsidRDefault="001519E3">
      <w:pPr>
        <w:pStyle w:val="ListParagraph"/>
        <w:numPr>
          <w:ilvl w:val="3"/>
          <w:numId w:val="27"/>
        </w:numPr>
        <w:ind w:left="2410"/>
        <w:rPr>
          <w:ins w:id="5813" w:author="lợi đoàn" w:date="2024-11-29T10:38:00Z"/>
          <w:sz w:val="26"/>
          <w:szCs w:val="26"/>
        </w:rPr>
        <w:pPrChange w:id="5814" w:author="lợi đoàn" w:date="2024-11-29T17:09:00Z">
          <w:pPr>
            <w:pStyle w:val="ListParagraph"/>
            <w:numPr>
              <w:ilvl w:val="3"/>
              <w:numId w:val="27"/>
            </w:numPr>
            <w:ind w:left="2880" w:hanging="360"/>
          </w:pPr>
        </w:pPrChange>
      </w:pPr>
      <w:ins w:id="5815" w:author="lợi đoàn" w:date="2024-11-29T10:38:00Z">
        <w:r w:rsidRPr="001519E3">
          <w:rPr>
            <w:sz w:val="26"/>
            <w:szCs w:val="26"/>
          </w:rPr>
          <w:t>Giải mã dữ liệu và trích xuất thông tin d</w:t>
        </w:r>
        <w:r w:rsidRPr="001519E3">
          <w:rPr>
            <w:rFonts w:hint="eastAsia"/>
            <w:sz w:val="26"/>
            <w:szCs w:val="26"/>
          </w:rPr>
          <w:t>ư</w:t>
        </w:r>
        <w:r w:rsidRPr="001519E3">
          <w:rPr>
            <w:sz w:val="26"/>
            <w:szCs w:val="26"/>
          </w:rPr>
          <w:t>ới dạng các tr</w:t>
        </w:r>
        <w:r w:rsidRPr="001519E3">
          <w:rPr>
            <w:rFonts w:hint="eastAsia"/>
            <w:sz w:val="26"/>
            <w:szCs w:val="26"/>
          </w:rPr>
          <w:t>ư</w:t>
        </w:r>
        <w:r w:rsidRPr="001519E3">
          <w:rPr>
            <w:sz w:val="26"/>
            <w:szCs w:val="26"/>
          </w:rPr>
          <w:t>ờng dữ liệu cần thiết (CCCD, họ tên, ngày sinh, v.v.).</w:t>
        </w:r>
      </w:ins>
    </w:p>
    <w:p w14:paraId="39982DAB" w14:textId="3271C764" w:rsidR="001519E3" w:rsidRPr="001519E3" w:rsidRDefault="001519E3" w:rsidP="001F1841">
      <w:pPr>
        <w:pStyle w:val="ListParagraph"/>
        <w:numPr>
          <w:ilvl w:val="3"/>
          <w:numId w:val="27"/>
        </w:numPr>
        <w:rPr>
          <w:ins w:id="5816" w:author="lợi đoàn" w:date="2024-11-29T10:38:00Z"/>
          <w:sz w:val="26"/>
          <w:szCs w:val="26"/>
          <w:rPrChange w:id="5817" w:author="lợi đoàn" w:date="2024-11-29T10:38:00Z">
            <w:rPr>
              <w:ins w:id="5818" w:author="lợi đoàn" w:date="2024-11-29T10:38:00Z"/>
            </w:rPr>
          </w:rPrChange>
        </w:rPr>
      </w:pPr>
      <w:ins w:id="5819" w:author="lợi đoàn" w:date="2024-11-29T10:38:00Z">
        <w:r w:rsidRPr="001519E3">
          <w:rPr>
            <w:sz w:val="26"/>
            <w:szCs w:val="26"/>
          </w:rPr>
          <w:t>Xác thực thông tin:</w:t>
        </w:r>
      </w:ins>
    </w:p>
    <w:p w14:paraId="760511BF" w14:textId="1E1CDA01" w:rsidR="00C61E73" w:rsidRDefault="001519E3">
      <w:pPr>
        <w:pStyle w:val="ListParagraph"/>
        <w:numPr>
          <w:ilvl w:val="3"/>
          <w:numId w:val="27"/>
        </w:numPr>
        <w:ind w:left="2410"/>
        <w:rPr>
          <w:ins w:id="5820" w:author="lợi đoàn" w:date="2024-11-29T10:39:00Z"/>
          <w:sz w:val="26"/>
          <w:szCs w:val="26"/>
        </w:rPr>
        <w:pPrChange w:id="5821" w:author="lợi đoàn" w:date="2024-11-29T17:09:00Z">
          <w:pPr>
            <w:pStyle w:val="ListParagraph"/>
            <w:numPr>
              <w:ilvl w:val="3"/>
              <w:numId w:val="27"/>
            </w:numPr>
            <w:ind w:left="2880" w:hanging="360"/>
          </w:pPr>
        </w:pPrChange>
      </w:pPr>
      <w:ins w:id="5822" w:author="lợi đoàn" w:date="2024-11-29T10:38:00Z">
        <w:r w:rsidRPr="001519E3">
          <w:rPr>
            <w:rFonts w:hint="eastAsia"/>
            <w:sz w:val="26"/>
            <w:szCs w:val="26"/>
          </w:rPr>
          <w:t>Đ</w:t>
        </w:r>
        <w:r w:rsidRPr="001519E3">
          <w:rPr>
            <w:sz w:val="26"/>
            <w:szCs w:val="26"/>
          </w:rPr>
          <w:t>ối chiếu dữ liệu giải mã đ</w:t>
        </w:r>
        <w:r w:rsidRPr="001519E3">
          <w:rPr>
            <w:rFonts w:hint="eastAsia"/>
            <w:sz w:val="26"/>
            <w:szCs w:val="26"/>
          </w:rPr>
          <w:t>ư</w:t>
        </w:r>
        <w:r w:rsidRPr="001519E3">
          <w:rPr>
            <w:sz w:val="26"/>
            <w:szCs w:val="26"/>
          </w:rPr>
          <w:t>ợc với c</w:t>
        </w:r>
        <w:r w:rsidRPr="001519E3">
          <w:rPr>
            <w:rFonts w:hint="eastAsia"/>
            <w:sz w:val="26"/>
            <w:szCs w:val="26"/>
          </w:rPr>
          <w:t>ơ</w:t>
        </w:r>
        <w:r w:rsidRPr="001519E3">
          <w:rPr>
            <w:sz w:val="26"/>
            <w:szCs w:val="26"/>
          </w:rPr>
          <w:t xml:space="preserve"> sở dữ liệu trung tâm (CSDL quốc gia, hoặc CSDL doanh nghiệp).</w:t>
        </w:r>
      </w:ins>
    </w:p>
    <w:p w14:paraId="708898AA" w14:textId="600F4BEE" w:rsidR="00C6385D" w:rsidRDefault="00C6385D">
      <w:pPr>
        <w:pStyle w:val="ListParagraph"/>
        <w:numPr>
          <w:ilvl w:val="3"/>
          <w:numId w:val="27"/>
        </w:numPr>
        <w:ind w:left="2410"/>
        <w:rPr>
          <w:ins w:id="5823" w:author="lợi đoàn" w:date="2024-11-29T10:18:00Z"/>
          <w:sz w:val="26"/>
          <w:szCs w:val="26"/>
        </w:rPr>
        <w:pPrChange w:id="5824" w:author="lợi đoàn" w:date="2024-11-29T17:09:00Z">
          <w:pPr>
            <w:pStyle w:val="ListParagraph"/>
            <w:numPr>
              <w:ilvl w:val="2"/>
              <w:numId w:val="27"/>
            </w:numPr>
            <w:ind w:left="2160" w:hanging="360"/>
          </w:pPr>
        </w:pPrChange>
      </w:pPr>
      <w:ins w:id="5825" w:author="lợi đoàn" w:date="2024-11-29T10:39:00Z">
        <w:r w:rsidRPr="00C6385D">
          <w:rPr>
            <w:sz w:val="26"/>
            <w:szCs w:val="26"/>
          </w:rPr>
          <w:lastRenderedPageBreak/>
          <w:t>Nếu mã QR không hợp lệ, trả về thông báo cụ thể để ng</w:t>
        </w:r>
        <w:r w:rsidRPr="00C6385D">
          <w:rPr>
            <w:rFonts w:hint="eastAsia"/>
            <w:sz w:val="26"/>
            <w:szCs w:val="26"/>
          </w:rPr>
          <w:t>ư</w:t>
        </w:r>
        <w:r w:rsidRPr="00C6385D">
          <w:rPr>
            <w:sz w:val="26"/>
            <w:szCs w:val="26"/>
          </w:rPr>
          <w:t>ời dùng có thể thử lại</w:t>
        </w:r>
      </w:ins>
    </w:p>
    <w:p w14:paraId="2AFD7CE0" w14:textId="32265E77" w:rsidR="009D71BF" w:rsidRDefault="009D71BF" w:rsidP="0092753D">
      <w:pPr>
        <w:pStyle w:val="ListParagraph"/>
        <w:numPr>
          <w:ilvl w:val="2"/>
          <w:numId w:val="27"/>
        </w:numPr>
        <w:rPr>
          <w:ins w:id="5826" w:author="lợi đoàn" w:date="2024-11-29T10:41:00Z"/>
          <w:sz w:val="26"/>
          <w:szCs w:val="26"/>
        </w:rPr>
      </w:pPr>
      <w:ins w:id="5827" w:author="lợi đoàn" w:date="2024-11-29T10:18:00Z">
        <w:r>
          <w:rPr>
            <w:sz w:val="26"/>
            <w:szCs w:val="26"/>
          </w:rPr>
          <w:t>Code minh họa</w:t>
        </w:r>
      </w:ins>
      <w:ins w:id="5828" w:author="lợi đoàn" w:date="2024-11-29T10:41:00Z">
        <w:r w:rsidR="00A439B5">
          <w:rPr>
            <w:sz w:val="26"/>
            <w:szCs w:val="26"/>
          </w:rPr>
          <w:t>:</w:t>
        </w:r>
      </w:ins>
    </w:p>
    <w:p w14:paraId="58224BCE" w14:textId="77777777" w:rsidR="00A439B5" w:rsidRDefault="00A439B5">
      <w:pPr>
        <w:pStyle w:val="ListParagraph"/>
        <w:ind w:left="2160"/>
        <w:rPr>
          <w:ins w:id="5829" w:author="lợi đoàn" w:date="2024-11-29T10:39:00Z"/>
          <w:sz w:val="26"/>
          <w:szCs w:val="26"/>
        </w:rPr>
        <w:pPrChange w:id="5830" w:author="lợi đoàn" w:date="2024-11-29T10:41:00Z">
          <w:pPr>
            <w:pStyle w:val="ListParagraph"/>
            <w:numPr>
              <w:ilvl w:val="2"/>
              <w:numId w:val="27"/>
            </w:numPr>
            <w:ind w:left="2160" w:hanging="360"/>
          </w:pPr>
        </w:pPrChange>
      </w:pPr>
    </w:p>
    <w:p w14:paraId="78FB2AEB" w14:textId="6D3D6224" w:rsidR="00006BED" w:rsidRDefault="00006BED" w:rsidP="00006BE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ins w:id="5831" w:author="lợi đoàn" w:date="2024-11-29T10:50:00Z"/>
          <w:rFonts w:ascii="Courier New" w:hAnsi="Courier New" w:cs="Courier New"/>
          <w:color w:val="CF8E6D"/>
          <w:sz w:val="20"/>
          <w:szCs w:val="20"/>
        </w:rPr>
      </w:pPr>
      <w:ins w:id="5832" w:author="lợi đoàn" w:date="2024-11-29T10:49:00Z">
        <w:r w:rsidRPr="00006BED">
          <w:rPr>
            <w:rFonts w:ascii="Courier New" w:hAnsi="Courier New" w:cs="Courier New"/>
            <w:color w:val="CF8E6D"/>
            <w:sz w:val="20"/>
            <w:szCs w:val="20"/>
          </w:rPr>
          <w:t xml:space="preserve">import </w:t>
        </w:r>
        <w:r w:rsidRPr="00006BED">
          <w:rPr>
            <w:rFonts w:ascii="Courier New" w:hAnsi="Courier New" w:cs="Courier New"/>
            <w:color w:val="BCBEC4"/>
            <w:sz w:val="20"/>
            <w:szCs w:val="20"/>
          </w:rPr>
          <w:t>io</w:t>
        </w:r>
        <w:r w:rsidRPr="00006BED">
          <w:rPr>
            <w:rFonts w:ascii="Courier New" w:hAnsi="Courier New" w:cs="Courier New"/>
            <w:color w:val="BCBEC4"/>
            <w:sz w:val="20"/>
            <w:szCs w:val="20"/>
          </w:rPr>
          <w:br/>
        </w:r>
        <w:r w:rsidRPr="00006BED">
          <w:rPr>
            <w:rFonts w:ascii="Courier New" w:hAnsi="Courier New" w:cs="Courier New"/>
            <w:color w:val="CF8E6D"/>
            <w:sz w:val="20"/>
            <w:szCs w:val="20"/>
          </w:rPr>
          <w:t xml:space="preserve">import </w:t>
        </w:r>
        <w:r w:rsidRPr="00006BED">
          <w:rPr>
            <w:rFonts w:ascii="Courier New" w:hAnsi="Courier New" w:cs="Courier New"/>
            <w:color w:val="BCBEC4"/>
            <w:sz w:val="20"/>
            <w:szCs w:val="20"/>
          </w:rPr>
          <w:t>logging</w:t>
        </w:r>
        <w:r w:rsidRPr="00006BED">
          <w:rPr>
            <w:rFonts w:ascii="Courier New" w:hAnsi="Courier New" w:cs="Courier New"/>
            <w:color w:val="BCBEC4"/>
            <w:sz w:val="20"/>
            <w:szCs w:val="20"/>
          </w:rPr>
          <w:br/>
        </w:r>
        <w:r w:rsidRPr="00006BED">
          <w:rPr>
            <w:rFonts w:ascii="Courier New" w:hAnsi="Courier New" w:cs="Courier New"/>
            <w:color w:val="CF8E6D"/>
            <w:sz w:val="20"/>
            <w:szCs w:val="20"/>
          </w:rPr>
          <w:t xml:space="preserve">from </w:t>
        </w:r>
        <w:r w:rsidRPr="00006BED">
          <w:rPr>
            <w:rFonts w:ascii="Courier New" w:hAnsi="Courier New" w:cs="Courier New"/>
            <w:color w:val="BCBEC4"/>
            <w:sz w:val="20"/>
            <w:szCs w:val="20"/>
          </w:rPr>
          <w:t xml:space="preserve">typing </w:t>
        </w:r>
        <w:r w:rsidRPr="00006BED">
          <w:rPr>
            <w:rFonts w:ascii="Courier New" w:hAnsi="Courier New" w:cs="Courier New"/>
            <w:color w:val="CF8E6D"/>
            <w:sz w:val="20"/>
            <w:szCs w:val="20"/>
          </w:rPr>
          <w:t xml:space="preserve">import </w:t>
        </w:r>
        <w:r w:rsidRPr="00006BED">
          <w:rPr>
            <w:rFonts w:ascii="Courier New" w:hAnsi="Courier New" w:cs="Courier New"/>
            <w:color w:val="BCBEC4"/>
            <w:sz w:val="20"/>
            <w:szCs w:val="20"/>
          </w:rPr>
          <w:t>Any</w:t>
        </w:r>
        <w:r w:rsidRPr="00006BED">
          <w:rPr>
            <w:rFonts w:ascii="Courier New" w:hAnsi="Courier New" w:cs="Courier New"/>
            <w:color w:val="BCBEC4"/>
            <w:sz w:val="20"/>
            <w:szCs w:val="20"/>
          </w:rPr>
          <w:br/>
        </w:r>
        <w:r w:rsidRPr="00006BED">
          <w:rPr>
            <w:rFonts w:ascii="Courier New" w:hAnsi="Courier New" w:cs="Courier New"/>
            <w:color w:val="BCBEC4"/>
            <w:sz w:val="20"/>
            <w:szCs w:val="20"/>
          </w:rPr>
          <w:br/>
        </w:r>
        <w:r w:rsidRPr="00006BED">
          <w:rPr>
            <w:rFonts w:ascii="Courier New" w:hAnsi="Courier New" w:cs="Courier New"/>
            <w:color w:val="CF8E6D"/>
            <w:sz w:val="20"/>
            <w:szCs w:val="20"/>
          </w:rPr>
          <w:t xml:space="preserve">import </w:t>
        </w:r>
        <w:r w:rsidRPr="00006BED">
          <w:rPr>
            <w:rFonts w:ascii="Courier New" w:hAnsi="Courier New" w:cs="Courier New"/>
            <w:color w:val="BCBEC4"/>
            <w:sz w:val="20"/>
            <w:szCs w:val="20"/>
          </w:rPr>
          <w:t>cv2</w:t>
        </w:r>
        <w:r w:rsidRPr="00006BED">
          <w:rPr>
            <w:rFonts w:ascii="Courier New" w:hAnsi="Courier New" w:cs="Courier New"/>
            <w:color w:val="BCBEC4"/>
            <w:sz w:val="20"/>
            <w:szCs w:val="20"/>
          </w:rPr>
          <w:br/>
        </w:r>
        <w:r w:rsidRPr="00006BED">
          <w:rPr>
            <w:rFonts w:ascii="Courier New" w:hAnsi="Courier New" w:cs="Courier New"/>
            <w:color w:val="CF8E6D"/>
            <w:sz w:val="20"/>
            <w:szCs w:val="20"/>
          </w:rPr>
          <w:t xml:space="preserve">import </w:t>
        </w:r>
        <w:r w:rsidRPr="00006BED">
          <w:rPr>
            <w:rFonts w:ascii="Courier New" w:hAnsi="Courier New" w:cs="Courier New"/>
            <w:color w:val="BCBEC4"/>
            <w:sz w:val="20"/>
            <w:szCs w:val="20"/>
          </w:rPr>
          <w:t xml:space="preserve">numpy </w:t>
        </w:r>
        <w:r w:rsidRPr="00006BED">
          <w:rPr>
            <w:rFonts w:ascii="Courier New" w:hAnsi="Courier New" w:cs="Courier New"/>
            <w:color w:val="CF8E6D"/>
            <w:sz w:val="20"/>
            <w:szCs w:val="20"/>
          </w:rPr>
          <w:t xml:space="preserve">as </w:t>
        </w:r>
        <w:r w:rsidRPr="00006BED">
          <w:rPr>
            <w:rFonts w:ascii="Courier New" w:hAnsi="Courier New" w:cs="Courier New"/>
            <w:color w:val="BCBEC4"/>
            <w:sz w:val="20"/>
            <w:szCs w:val="20"/>
          </w:rPr>
          <w:t>np</w:t>
        </w:r>
        <w:r w:rsidRPr="00006BED">
          <w:rPr>
            <w:rFonts w:ascii="Courier New" w:hAnsi="Courier New" w:cs="Courier New"/>
            <w:color w:val="BCBEC4"/>
            <w:sz w:val="20"/>
            <w:szCs w:val="20"/>
          </w:rPr>
          <w:br/>
        </w:r>
        <w:r w:rsidRPr="00006BED">
          <w:rPr>
            <w:rFonts w:ascii="Courier New" w:hAnsi="Courier New" w:cs="Courier New"/>
            <w:color w:val="CF8E6D"/>
            <w:sz w:val="20"/>
            <w:szCs w:val="20"/>
          </w:rPr>
          <w:t xml:space="preserve">from </w:t>
        </w:r>
        <w:r w:rsidRPr="00006BED">
          <w:rPr>
            <w:rFonts w:ascii="Courier New" w:hAnsi="Courier New" w:cs="Courier New"/>
            <w:color w:val="BCBEC4"/>
            <w:sz w:val="20"/>
            <w:szCs w:val="20"/>
          </w:rPr>
          <w:t xml:space="preserve">PIL </w:t>
        </w:r>
        <w:r w:rsidRPr="00006BED">
          <w:rPr>
            <w:rFonts w:ascii="Courier New" w:hAnsi="Courier New" w:cs="Courier New"/>
            <w:color w:val="CF8E6D"/>
            <w:sz w:val="20"/>
            <w:szCs w:val="20"/>
          </w:rPr>
          <w:t xml:space="preserve">import </w:t>
        </w:r>
        <w:r w:rsidRPr="00006BED">
          <w:rPr>
            <w:rFonts w:ascii="Courier New" w:hAnsi="Courier New" w:cs="Courier New"/>
            <w:color w:val="BCBEC4"/>
            <w:sz w:val="20"/>
            <w:szCs w:val="20"/>
          </w:rPr>
          <w:t>Image</w:t>
        </w:r>
        <w:r w:rsidRPr="00006BED">
          <w:rPr>
            <w:rFonts w:ascii="Courier New" w:hAnsi="Courier New" w:cs="Courier New"/>
            <w:color w:val="BCBEC4"/>
            <w:sz w:val="20"/>
            <w:szCs w:val="20"/>
          </w:rPr>
          <w:br/>
        </w:r>
        <w:r w:rsidRPr="00006BED">
          <w:rPr>
            <w:rFonts w:ascii="Courier New" w:hAnsi="Courier New" w:cs="Courier New"/>
            <w:color w:val="CF8E6D"/>
            <w:sz w:val="20"/>
            <w:szCs w:val="20"/>
          </w:rPr>
          <w:t xml:space="preserve">from </w:t>
        </w:r>
        <w:r w:rsidRPr="00006BED">
          <w:rPr>
            <w:rFonts w:ascii="Courier New" w:hAnsi="Courier New" w:cs="Courier New"/>
            <w:color w:val="BCBEC4"/>
            <w:sz w:val="20"/>
            <w:szCs w:val="20"/>
          </w:rPr>
          <w:t xml:space="preserve">fastapi </w:t>
        </w:r>
        <w:r w:rsidRPr="00006BED">
          <w:rPr>
            <w:rFonts w:ascii="Courier New" w:hAnsi="Courier New" w:cs="Courier New"/>
            <w:color w:val="CF8E6D"/>
            <w:sz w:val="20"/>
            <w:szCs w:val="20"/>
          </w:rPr>
          <w:t xml:space="preserve">import </w:t>
        </w:r>
        <w:r w:rsidRPr="00006BED">
          <w:rPr>
            <w:rFonts w:ascii="Courier New" w:hAnsi="Courier New" w:cs="Courier New"/>
            <w:color w:val="BCBEC4"/>
            <w:sz w:val="20"/>
            <w:szCs w:val="20"/>
          </w:rPr>
          <w:t>APIRouter</w:t>
        </w:r>
        <w:r w:rsidRPr="00006BED">
          <w:rPr>
            <w:rFonts w:ascii="Courier New" w:hAnsi="Courier New" w:cs="Courier New"/>
            <w:color w:val="BCBEC4"/>
            <w:sz w:val="20"/>
            <w:szCs w:val="20"/>
          </w:rPr>
          <w:br/>
        </w:r>
        <w:r w:rsidRPr="00006BED">
          <w:rPr>
            <w:rFonts w:ascii="Courier New" w:hAnsi="Courier New" w:cs="Courier New"/>
            <w:color w:val="CF8E6D"/>
            <w:sz w:val="20"/>
            <w:szCs w:val="20"/>
          </w:rPr>
          <w:t xml:space="preserve">from </w:t>
        </w:r>
        <w:r w:rsidRPr="00006BED">
          <w:rPr>
            <w:rFonts w:ascii="Courier New" w:hAnsi="Courier New" w:cs="Courier New"/>
            <w:color w:val="BCBEC4"/>
            <w:sz w:val="20"/>
            <w:szCs w:val="20"/>
          </w:rPr>
          <w:t xml:space="preserve">fastapi </w:t>
        </w:r>
        <w:r w:rsidRPr="00006BED">
          <w:rPr>
            <w:rFonts w:ascii="Courier New" w:hAnsi="Courier New" w:cs="Courier New"/>
            <w:color w:val="CF8E6D"/>
            <w:sz w:val="20"/>
            <w:szCs w:val="20"/>
          </w:rPr>
          <w:t xml:space="preserve">import </w:t>
        </w:r>
        <w:r w:rsidRPr="00006BED">
          <w:rPr>
            <w:rFonts w:ascii="Courier New" w:hAnsi="Courier New" w:cs="Courier New"/>
            <w:color w:val="BCBEC4"/>
            <w:sz w:val="20"/>
            <w:szCs w:val="20"/>
          </w:rPr>
          <w:t>UploadFile, File</w:t>
        </w:r>
        <w:r w:rsidRPr="00006BED">
          <w:rPr>
            <w:rFonts w:ascii="Courier New" w:hAnsi="Courier New" w:cs="Courier New"/>
            <w:color w:val="BCBEC4"/>
            <w:sz w:val="20"/>
            <w:szCs w:val="20"/>
          </w:rPr>
          <w:br/>
        </w:r>
        <w:r w:rsidRPr="00006BED">
          <w:rPr>
            <w:rFonts w:ascii="Courier New" w:hAnsi="Courier New" w:cs="Courier New"/>
            <w:color w:val="CF8E6D"/>
            <w:sz w:val="20"/>
            <w:szCs w:val="20"/>
          </w:rPr>
          <w:t xml:space="preserve">from </w:t>
        </w:r>
        <w:r w:rsidRPr="00006BED">
          <w:rPr>
            <w:rFonts w:ascii="Courier New" w:hAnsi="Courier New" w:cs="Courier New"/>
            <w:color w:val="BCBEC4"/>
            <w:sz w:val="20"/>
            <w:szCs w:val="20"/>
          </w:rPr>
          <w:t xml:space="preserve">fastapi.responses </w:t>
        </w:r>
        <w:r w:rsidRPr="00006BED">
          <w:rPr>
            <w:rFonts w:ascii="Courier New" w:hAnsi="Courier New" w:cs="Courier New"/>
            <w:color w:val="CF8E6D"/>
            <w:sz w:val="20"/>
            <w:szCs w:val="20"/>
          </w:rPr>
          <w:t xml:space="preserve">import </w:t>
        </w:r>
        <w:r w:rsidRPr="00006BED">
          <w:rPr>
            <w:rFonts w:ascii="Courier New" w:hAnsi="Courier New" w:cs="Courier New"/>
            <w:color w:val="BCBEC4"/>
            <w:sz w:val="20"/>
            <w:szCs w:val="20"/>
          </w:rPr>
          <w:t>JSONResponse</w:t>
        </w:r>
        <w:r w:rsidRPr="00006BED">
          <w:rPr>
            <w:rFonts w:ascii="Courier New" w:hAnsi="Courier New" w:cs="Courier New"/>
            <w:color w:val="BCBEC4"/>
            <w:sz w:val="20"/>
            <w:szCs w:val="20"/>
          </w:rPr>
          <w:br/>
        </w:r>
        <w:r w:rsidRPr="00006BED">
          <w:rPr>
            <w:rFonts w:ascii="Courier New" w:hAnsi="Courier New" w:cs="Courier New"/>
            <w:color w:val="CF8E6D"/>
            <w:sz w:val="20"/>
            <w:szCs w:val="20"/>
          </w:rPr>
          <w:t xml:space="preserve">from </w:t>
        </w:r>
        <w:r w:rsidRPr="00006BED">
          <w:rPr>
            <w:rFonts w:ascii="Courier New" w:hAnsi="Courier New" w:cs="Courier New"/>
            <w:color w:val="BCBEC4"/>
            <w:sz w:val="20"/>
            <w:szCs w:val="20"/>
          </w:rPr>
          <w:t xml:space="preserve">pyzbar </w:t>
        </w:r>
        <w:r w:rsidRPr="00006BED">
          <w:rPr>
            <w:rFonts w:ascii="Courier New" w:hAnsi="Courier New" w:cs="Courier New"/>
            <w:color w:val="CF8E6D"/>
            <w:sz w:val="20"/>
            <w:szCs w:val="20"/>
          </w:rPr>
          <w:t xml:space="preserve">import </w:t>
        </w:r>
        <w:r w:rsidRPr="00006BED">
          <w:rPr>
            <w:rFonts w:ascii="Courier New" w:hAnsi="Courier New" w:cs="Courier New"/>
            <w:color w:val="BCBEC4"/>
            <w:sz w:val="20"/>
            <w:szCs w:val="20"/>
          </w:rPr>
          <w:t>pyzbar</w:t>
        </w:r>
        <w:r w:rsidRPr="00006BED">
          <w:rPr>
            <w:rFonts w:ascii="Courier New" w:hAnsi="Courier New" w:cs="Courier New"/>
            <w:color w:val="BCBEC4"/>
            <w:sz w:val="20"/>
            <w:szCs w:val="20"/>
          </w:rPr>
          <w:br/>
        </w:r>
        <w:r w:rsidRPr="00006BED">
          <w:rPr>
            <w:rFonts w:ascii="Courier New" w:hAnsi="Courier New" w:cs="Courier New"/>
            <w:color w:val="BCBEC4"/>
            <w:sz w:val="20"/>
            <w:szCs w:val="20"/>
          </w:rPr>
          <w:br/>
          <w:t>router = APIRouter()</w:t>
        </w:r>
        <w:r w:rsidRPr="00006BED">
          <w:rPr>
            <w:rFonts w:ascii="Courier New" w:hAnsi="Courier New" w:cs="Courier New"/>
            <w:color w:val="BCBEC4"/>
            <w:sz w:val="20"/>
            <w:szCs w:val="20"/>
          </w:rPr>
          <w:br/>
          <w:t>logger = logging.getLogger(__name__)</w:t>
        </w:r>
        <w:r w:rsidRPr="00006BED">
          <w:rPr>
            <w:rFonts w:ascii="Courier New" w:hAnsi="Courier New" w:cs="Courier New"/>
            <w:color w:val="BCBEC4"/>
            <w:sz w:val="20"/>
            <w:szCs w:val="20"/>
          </w:rPr>
          <w:br/>
        </w:r>
        <w:r w:rsidRPr="00006BED">
          <w:rPr>
            <w:rFonts w:ascii="Courier New" w:hAnsi="Courier New" w:cs="Courier New"/>
            <w:color w:val="BCBEC4"/>
            <w:sz w:val="20"/>
            <w:szCs w:val="20"/>
          </w:rPr>
          <w:br/>
        </w:r>
        <w:r w:rsidRPr="00006BED">
          <w:rPr>
            <w:rFonts w:ascii="Courier New" w:hAnsi="Courier New" w:cs="Courier New"/>
            <w:color w:val="BCBEC4"/>
            <w:sz w:val="20"/>
            <w:szCs w:val="20"/>
          </w:rPr>
          <w:br/>
        </w:r>
        <w:r w:rsidRPr="00006BED">
          <w:rPr>
            <w:rFonts w:ascii="Courier New" w:hAnsi="Courier New" w:cs="Courier New"/>
            <w:color w:val="B3AE60"/>
            <w:sz w:val="20"/>
            <w:szCs w:val="20"/>
          </w:rPr>
          <w:t>@router.post</w:t>
        </w:r>
        <w:r w:rsidRPr="00006BED">
          <w:rPr>
            <w:rFonts w:ascii="Courier New" w:hAnsi="Courier New" w:cs="Courier New"/>
            <w:color w:val="BCBEC4"/>
            <w:sz w:val="20"/>
            <w:szCs w:val="20"/>
          </w:rPr>
          <w:t>(</w:t>
        </w:r>
        <w:r w:rsidRPr="00006BED">
          <w:rPr>
            <w:rFonts w:ascii="Courier New" w:hAnsi="Courier New" w:cs="Courier New"/>
            <w:color w:val="6AAB73"/>
            <w:sz w:val="20"/>
            <w:szCs w:val="20"/>
          </w:rPr>
          <w:t>"/scan-qrcode/"</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r>
        <w:r w:rsidRPr="00006BED">
          <w:rPr>
            <w:rFonts w:ascii="Courier New" w:hAnsi="Courier New" w:cs="Courier New"/>
            <w:color w:val="CF8E6D"/>
            <w:sz w:val="20"/>
            <w:szCs w:val="20"/>
          </w:rPr>
          <w:t xml:space="preserve">async def </w:t>
        </w:r>
        <w:r w:rsidRPr="00006BED">
          <w:rPr>
            <w:rFonts w:ascii="Courier New" w:hAnsi="Courier New" w:cs="Courier New"/>
            <w:color w:val="56A8F5"/>
            <w:sz w:val="20"/>
            <w:szCs w:val="20"/>
          </w:rPr>
          <w:t>scan_qrcode</w:t>
        </w:r>
        <w:r w:rsidRPr="00006BED">
          <w:rPr>
            <w:rFonts w:ascii="Courier New" w:hAnsi="Courier New" w:cs="Courier New"/>
            <w:color w:val="BCBEC4"/>
            <w:sz w:val="20"/>
            <w:szCs w:val="20"/>
          </w:rPr>
          <w:t>(file: UploadFile = File(...)):</w:t>
        </w:r>
        <w:r w:rsidRPr="00006BED">
          <w:rPr>
            <w:rFonts w:ascii="Courier New" w:hAnsi="Courier New" w:cs="Courier New"/>
            <w:color w:val="BCBEC4"/>
            <w:sz w:val="20"/>
            <w:szCs w:val="20"/>
          </w:rPr>
          <w:br/>
          <w:t xml:space="preserve">    contents = </w:t>
        </w:r>
        <w:r w:rsidRPr="00006BED">
          <w:rPr>
            <w:rFonts w:ascii="Courier New" w:hAnsi="Courier New" w:cs="Courier New"/>
            <w:color w:val="CF8E6D"/>
            <w:sz w:val="20"/>
            <w:szCs w:val="20"/>
          </w:rPr>
          <w:t xml:space="preserve">await </w:t>
        </w:r>
        <w:r w:rsidRPr="00006BED">
          <w:rPr>
            <w:rFonts w:ascii="Courier New" w:hAnsi="Courier New" w:cs="Courier New"/>
            <w:color w:val="BCBEC4"/>
            <w:sz w:val="20"/>
            <w:szCs w:val="20"/>
          </w:rPr>
          <w:t>file.read()</w:t>
        </w:r>
        <w:r w:rsidRPr="00006BED">
          <w:rPr>
            <w:rFonts w:ascii="Courier New" w:hAnsi="Courier New" w:cs="Courier New"/>
            <w:color w:val="BCBEC4"/>
            <w:sz w:val="20"/>
            <w:szCs w:val="20"/>
          </w:rPr>
          <w:br/>
          <w:t xml:space="preserve">    image = Image.open(io.BytesIO(contents))</w:t>
        </w:r>
        <w:r w:rsidRPr="00006BED">
          <w:rPr>
            <w:rFonts w:ascii="Courier New" w:hAnsi="Courier New" w:cs="Courier New"/>
            <w:color w:val="BCBEC4"/>
            <w:sz w:val="20"/>
            <w:szCs w:val="20"/>
          </w:rPr>
          <w:br/>
          <w:t xml:space="preserve">    image_np = np.array(image)</w:t>
        </w:r>
        <w:r w:rsidRPr="00006BED">
          <w:rPr>
            <w:rFonts w:ascii="Courier New" w:hAnsi="Courier New" w:cs="Courier New"/>
            <w:color w:val="BCBEC4"/>
            <w:sz w:val="20"/>
            <w:szCs w:val="20"/>
          </w:rPr>
          <w:br/>
          <w:t xml:space="preserve">    sizes = [</w:t>
        </w:r>
        <w:r w:rsidRPr="00006BED">
          <w:rPr>
            <w:rFonts w:ascii="Courier New" w:hAnsi="Courier New" w:cs="Courier New"/>
            <w:color w:val="2AACB8"/>
            <w:sz w:val="20"/>
            <w:szCs w:val="20"/>
          </w:rPr>
          <w:t>6500</w:t>
        </w:r>
        <w:r w:rsidRPr="00006BED">
          <w:rPr>
            <w:rFonts w:ascii="Courier New" w:hAnsi="Courier New" w:cs="Courier New"/>
            <w:color w:val="BCBEC4"/>
            <w:sz w:val="20"/>
            <w:szCs w:val="20"/>
          </w:rPr>
          <w:t xml:space="preserve">, </w:t>
        </w:r>
        <w:r w:rsidRPr="00006BED">
          <w:rPr>
            <w:rFonts w:ascii="Courier New" w:hAnsi="Courier New" w:cs="Courier New"/>
            <w:color w:val="2AACB8"/>
            <w:sz w:val="20"/>
            <w:szCs w:val="20"/>
          </w:rPr>
          <w:t>4500</w:t>
        </w:r>
        <w:r w:rsidRPr="00006BED">
          <w:rPr>
            <w:rFonts w:ascii="Courier New" w:hAnsi="Courier New" w:cs="Courier New"/>
            <w:color w:val="BCBEC4"/>
            <w:sz w:val="20"/>
            <w:szCs w:val="20"/>
          </w:rPr>
          <w:t xml:space="preserve">, </w:t>
        </w:r>
        <w:r w:rsidRPr="00006BED">
          <w:rPr>
            <w:rFonts w:ascii="Courier New" w:hAnsi="Courier New" w:cs="Courier New"/>
            <w:color w:val="2AACB8"/>
            <w:sz w:val="20"/>
            <w:szCs w:val="20"/>
          </w:rPr>
          <w:t>3200</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count = </w:t>
        </w:r>
        <w:r w:rsidRPr="00006BED">
          <w:rPr>
            <w:rFonts w:ascii="Courier New" w:hAnsi="Courier New" w:cs="Courier New"/>
            <w:color w:val="2AACB8"/>
            <w:sz w:val="20"/>
            <w:szCs w:val="20"/>
          </w:rPr>
          <w:t>0</w:t>
        </w:r>
        <w:r w:rsidRPr="00006BED">
          <w:rPr>
            <w:rFonts w:ascii="Courier New" w:hAnsi="Courier New" w:cs="Courier New"/>
            <w:color w:val="2AACB8"/>
            <w:sz w:val="20"/>
            <w:szCs w:val="20"/>
          </w:rPr>
          <w:br/>
          <w:t xml:space="preserve">    </w:t>
        </w:r>
        <w:r w:rsidRPr="00006BED">
          <w:rPr>
            <w:rFonts w:ascii="Courier New" w:hAnsi="Courier New" w:cs="Courier New"/>
            <w:color w:val="BCBEC4"/>
            <w:sz w:val="20"/>
            <w:szCs w:val="20"/>
          </w:rPr>
          <w:t xml:space="preserve">info = </w:t>
        </w:r>
        <w:r w:rsidRPr="00006BED">
          <w:rPr>
            <w:rFonts w:ascii="Courier New" w:hAnsi="Courier New" w:cs="Courier New"/>
            <w:color w:val="CF8E6D"/>
            <w:sz w:val="20"/>
            <w:szCs w:val="20"/>
          </w:rPr>
          <w:t>None</w:t>
        </w:r>
        <w:r w:rsidRPr="00006BED">
          <w:rPr>
            <w:rFonts w:ascii="Courier New" w:hAnsi="Courier New" w:cs="Courier New"/>
            <w:color w:val="CF8E6D"/>
            <w:sz w:val="20"/>
            <w:szCs w:val="20"/>
          </w:rPr>
          <w:br/>
          <w:t xml:space="preserve">    while </w:t>
        </w:r>
        <w:r w:rsidRPr="00006BED">
          <w:rPr>
            <w:rFonts w:ascii="Courier New" w:hAnsi="Courier New" w:cs="Courier New"/>
            <w:color w:val="BCBEC4"/>
            <w:sz w:val="20"/>
            <w:szCs w:val="20"/>
          </w:rPr>
          <w:t xml:space="preserve">count &lt; </w:t>
        </w:r>
        <w:r w:rsidRPr="00006BED">
          <w:rPr>
            <w:rFonts w:ascii="Courier New" w:hAnsi="Courier New" w:cs="Courier New"/>
            <w:color w:val="8888C6"/>
            <w:sz w:val="20"/>
            <w:szCs w:val="20"/>
          </w:rPr>
          <w:t>len</w:t>
        </w:r>
        <w:r w:rsidRPr="00006BED">
          <w:rPr>
            <w:rFonts w:ascii="Courier New" w:hAnsi="Courier New" w:cs="Courier New"/>
            <w:color w:val="BCBEC4"/>
            <w:sz w:val="20"/>
            <w:szCs w:val="20"/>
          </w:rPr>
          <w:t xml:space="preserve">(sizes) - </w:t>
        </w:r>
        <w:r w:rsidRPr="00006BED">
          <w:rPr>
            <w:rFonts w:ascii="Courier New" w:hAnsi="Courier New" w:cs="Courier New"/>
            <w:color w:val="2AACB8"/>
            <w:sz w:val="20"/>
            <w:szCs w:val="20"/>
          </w:rPr>
          <w:t>1</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origin_img = cv2.cvtColor(image_np, cv2.COLOR_BGR2RGB)</w:t>
        </w:r>
        <w:r w:rsidRPr="00006BED">
          <w:rPr>
            <w:rFonts w:ascii="Courier New" w:hAnsi="Courier New" w:cs="Courier New"/>
            <w:color w:val="BCBEC4"/>
            <w:sz w:val="20"/>
            <w:szCs w:val="20"/>
          </w:rPr>
          <w:br/>
          <w:t xml:space="preserve">        origin_img = resize_image(</w:t>
        </w:r>
        <w:r w:rsidRPr="00006BED">
          <w:rPr>
            <w:rFonts w:ascii="Courier New" w:hAnsi="Courier New" w:cs="Courier New"/>
            <w:color w:val="AA4926"/>
            <w:sz w:val="20"/>
            <w:szCs w:val="20"/>
          </w:rPr>
          <w:t>image</w:t>
        </w:r>
        <w:r w:rsidRPr="00006BED">
          <w:rPr>
            <w:rFonts w:ascii="Courier New" w:hAnsi="Courier New" w:cs="Courier New"/>
            <w:color w:val="BCBEC4"/>
            <w:sz w:val="20"/>
            <w:szCs w:val="20"/>
          </w:rPr>
          <w:t xml:space="preserve">=origin_img, </w:t>
        </w:r>
        <w:r w:rsidRPr="00006BED">
          <w:rPr>
            <w:rFonts w:ascii="Courier New" w:hAnsi="Courier New" w:cs="Courier New"/>
            <w:color w:val="AA4926"/>
            <w:sz w:val="20"/>
            <w:szCs w:val="20"/>
          </w:rPr>
          <w:t>new_width</w:t>
        </w:r>
        <w:r w:rsidRPr="00006BED">
          <w:rPr>
            <w:rFonts w:ascii="Courier New" w:hAnsi="Courier New" w:cs="Courier New"/>
            <w:color w:val="BCBEC4"/>
            <w:sz w:val="20"/>
            <w:szCs w:val="20"/>
          </w:rPr>
          <w:t>=sizes[count])</w:t>
        </w:r>
        <w:r w:rsidRPr="00006BED">
          <w:rPr>
            <w:rFonts w:ascii="Courier New" w:hAnsi="Courier New" w:cs="Courier New"/>
            <w:color w:val="BCBEC4"/>
            <w:sz w:val="20"/>
            <w:szCs w:val="20"/>
          </w:rPr>
          <w:br/>
          <w:t xml:space="preserve">        qr_detector = cv2.QRCodeDetector()</w:t>
        </w:r>
        <w:r w:rsidRPr="00006BED">
          <w:rPr>
            <w:rFonts w:ascii="Courier New" w:hAnsi="Courier New" w:cs="Courier New"/>
            <w:color w:val="BCBEC4"/>
            <w:sz w:val="20"/>
            <w:szCs w:val="20"/>
          </w:rPr>
          <w:br/>
          <w:t xml:space="preserve">        data, bbox, _ = qr_detector.detectAndDecode(origin_img)</w:t>
        </w:r>
        <w:r w:rsidRPr="00006BED">
          <w:rPr>
            <w:rFonts w:ascii="Courier New" w:hAnsi="Courier New" w:cs="Courier New"/>
            <w:color w:val="BCBEC4"/>
            <w:sz w:val="20"/>
            <w:szCs w:val="20"/>
          </w:rPr>
          <w:br/>
          <w:t xml:space="preserve">        </w:t>
        </w:r>
        <w:r w:rsidRPr="00006BED">
          <w:rPr>
            <w:rFonts w:ascii="Courier New" w:hAnsi="Courier New" w:cs="Courier New"/>
            <w:color w:val="CF8E6D"/>
            <w:sz w:val="20"/>
            <w:szCs w:val="20"/>
          </w:rPr>
          <w:t xml:space="preserve">if </w:t>
        </w:r>
        <w:r w:rsidRPr="00006BED">
          <w:rPr>
            <w:rFonts w:ascii="Courier New" w:hAnsi="Courier New" w:cs="Courier New"/>
            <w:color w:val="BCBEC4"/>
            <w:sz w:val="20"/>
            <w:szCs w:val="20"/>
          </w:rPr>
          <w:t xml:space="preserve">bbox </w:t>
        </w:r>
        <w:r w:rsidRPr="00006BED">
          <w:rPr>
            <w:rFonts w:ascii="Courier New" w:hAnsi="Courier New" w:cs="Courier New"/>
            <w:color w:val="CF8E6D"/>
            <w:sz w:val="20"/>
            <w:szCs w:val="20"/>
          </w:rPr>
          <w:t>is not None</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qr_code_img = split_qr_code_area(</w:t>
        </w:r>
        <w:r w:rsidRPr="00006BED">
          <w:rPr>
            <w:rFonts w:ascii="Courier New" w:hAnsi="Courier New" w:cs="Courier New"/>
            <w:color w:val="AA4926"/>
            <w:sz w:val="20"/>
            <w:szCs w:val="20"/>
          </w:rPr>
          <w:t>origin_img</w:t>
        </w:r>
        <w:r w:rsidRPr="00006BED">
          <w:rPr>
            <w:rFonts w:ascii="Courier New" w:hAnsi="Courier New" w:cs="Courier New"/>
            <w:color w:val="BCBEC4"/>
            <w:sz w:val="20"/>
            <w:szCs w:val="20"/>
          </w:rPr>
          <w:t xml:space="preserve">=origin_img, </w:t>
        </w:r>
        <w:r w:rsidRPr="00006BED">
          <w:rPr>
            <w:rFonts w:ascii="Courier New" w:hAnsi="Courier New" w:cs="Courier New"/>
            <w:color w:val="AA4926"/>
            <w:sz w:val="20"/>
            <w:szCs w:val="20"/>
          </w:rPr>
          <w:t>bbox</w:t>
        </w:r>
        <w:r w:rsidRPr="00006BED">
          <w:rPr>
            <w:rFonts w:ascii="Courier New" w:hAnsi="Courier New" w:cs="Courier New"/>
            <w:color w:val="BCBEC4"/>
            <w:sz w:val="20"/>
            <w:szCs w:val="20"/>
          </w:rPr>
          <w:t>=bbox)</w:t>
        </w:r>
        <w:r w:rsidRPr="00006BED">
          <w:rPr>
            <w:rFonts w:ascii="Courier New" w:hAnsi="Courier New" w:cs="Courier New"/>
            <w:color w:val="BCBEC4"/>
            <w:sz w:val="20"/>
            <w:szCs w:val="20"/>
          </w:rPr>
          <w:br/>
          <w:t xml:space="preserve">            decoded_objects = pyzbar.decode(qr_code_img)</w:t>
        </w:r>
        <w:r w:rsidRPr="00006BED">
          <w:rPr>
            <w:rFonts w:ascii="Courier New" w:hAnsi="Courier New" w:cs="Courier New"/>
            <w:color w:val="BCBEC4"/>
            <w:sz w:val="20"/>
            <w:szCs w:val="20"/>
          </w:rPr>
          <w:br/>
          <w:t xml:space="preserve">            </w:t>
        </w:r>
        <w:r w:rsidRPr="00006BED">
          <w:rPr>
            <w:rFonts w:ascii="Courier New" w:hAnsi="Courier New" w:cs="Courier New"/>
            <w:color w:val="CF8E6D"/>
            <w:sz w:val="20"/>
            <w:szCs w:val="20"/>
          </w:rPr>
          <w:t xml:space="preserve">for </w:t>
        </w:r>
        <w:r w:rsidRPr="00006BED">
          <w:rPr>
            <w:rFonts w:ascii="Courier New" w:hAnsi="Courier New" w:cs="Courier New"/>
            <w:color w:val="BCBEC4"/>
            <w:sz w:val="20"/>
            <w:szCs w:val="20"/>
          </w:rPr>
          <w:t xml:space="preserve">obj </w:t>
        </w:r>
        <w:r w:rsidRPr="00006BED">
          <w:rPr>
            <w:rFonts w:ascii="Courier New" w:hAnsi="Courier New" w:cs="Courier New"/>
            <w:color w:val="CF8E6D"/>
            <w:sz w:val="20"/>
            <w:szCs w:val="20"/>
          </w:rPr>
          <w:t xml:space="preserve">in </w:t>
        </w:r>
        <w:r w:rsidRPr="00006BED">
          <w:rPr>
            <w:rFonts w:ascii="Courier New" w:hAnsi="Courier New" w:cs="Courier New"/>
            <w:color w:val="BCBEC4"/>
            <w:sz w:val="20"/>
            <w:szCs w:val="20"/>
          </w:rPr>
          <w:t>decoded_objects:</w:t>
        </w:r>
        <w:r w:rsidRPr="00006BED">
          <w:rPr>
            <w:rFonts w:ascii="Courier New" w:hAnsi="Courier New" w:cs="Courier New"/>
            <w:color w:val="BCBEC4"/>
            <w:sz w:val="20"/>
            <w:szCs w:val="20"/>
          </w:rPr>
          <w:br/>
          <w:t xml:space="preserve">                data = obj.data.decode(</w:t>
        </w:r>
        <w:r w:rsidRPr="00006BED">
          <w:rPr>
            <w:rFonts w:ascii="Courier New" w:hAnsi="Courier New" w:cs="Courier New"/>
            <w:color w:val="6AAB73"/>
            <w:sz w:val="20"/>
            <w:szCs w:val="20"/>
          </w:rPr>
          <w:t>'utf-8'</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info = extract_qr_info(</w:t>
        </w:r>
        <w:r w:rsidRPr="00006BED">
          <w:rPr>
            <w:rFonts w:ascii="Courier New" w:hAnsi="Courier New" w:cs="Courier New"/>
            <w:color w:val="AA4926"/>
            <w:sz w:val="20"/>
            <w:szCs w:val="20"/>
          </w:rPr>
          <w:t>data</w:t>
        </w:r>
        <w:r w:rsidRPr="00006BED">
          <w:rPr>
            <w:rFonts w:ascii="Courier New" w:hAnsi="Courier New" w:cs="Courier New"/>
            <w:color w:val="BCBEC4"/>
            <w:sz w:val="20"/>
            <w:szCs w:val="20"/>
          </w:rPr>
          <w:t>=data)</w:t>
        </w:r>
        <w:r w:rsidRPr="00006BED">
          <w:rPr>
            <w:rFonts w:ascii="Courier New" w:hAnsi="Courier New" w:cs="Courier New"/>
            <w:color w:val="BCBEC4"/>
            <w:sz w:val="20"/>
            <w:szCs w:val="20"/>
          </w:rPr>
          <w:br/>
          <w:t xml:space="preserve">        </w:t>
        </w:r>
        <w:r w:rsidRPr="00006BED">
          <w:rPr>
            <w:rFonts w:ascii="Courier New" w:hAnsi="Courier New" w:cs="Courier New"/>
            <w:color w:val="CF8E6D"/>
            <w:sz w:val="20"/>
            <w:szCs w:val="20"/>
          </w:rPr>
          <w:t xml:space="preserve">if </w:t>
        </w:r>
        <w:r w:rsidRPr="00006BED">
          <w:rPr>
            <w:rFonts w:ascii="Courier New" w:hAnsi="Courier New" w:cs="Courier New"/>
            <w:color w:val="BCBEC4"/>
            <w:sz w:val="20"/>
            <w:szCs w:val="20"/>
          </w:rPr>
          <w:t>info:</w:t>
        </w:r>
        <w:r w:rsidRPr="00006BED">
          <w:rPr>
            <w:rFonts w:ascii="Courier New" w:hAnsi="Courier New" w:cs="Courier New"/>
            <w:color w:val="BCBEC4"/>
            <w:sz w:val="20"/>
            <w:szCs w:val="20"/>
          </w:rPr>
          <w:br/>
          <w:t xml:space="preserve">            </w:t>
        </w:r>
        <w:r w:rsidRPr="00006BED">
          <w:rPr>
            <w:rFonts w:ascii="Courier New" w:hAnsi="Courier New" w:cs="Courier New"/>
            <w:color w:val="CF8E6D"/>
            <w:sz w:val="20"/>
            <w:szCs w:val="20"/>
          </w:rPr>
          <w:t>break</w:t>
        </w:r>
        <w:r w:rsidRPr="00006BED">
          <w:rPr>
            <w:rFonts w:ascii="Courier New" w:hAnsi="Courier New" w:cs="Courier New"/>
            <w:color w:val="CF8E6D"/>
            <w:sz w:val="20"/>
            <w:szCs w:val="20"/>
          </w:rPr>
          <w:br/>
          <w:t xml:space="preserve">        </w:t>
        </w:r>
        <w:r w:rsidRPr="00006BED">
          <w:rPr>
            <w:rFonts w:ascii="Courier New" w:hAnsi="Courier New" w:cs="Courier New"/>
            <w:color w:val="BCBEC4"/>
            <w:sz w:val="20"/>
            <w:szCs w:val="20"/>
          </w:rPr>
          <w:t xml:space="preserve">count += </w:t>
        </w:r>
        <w:r w:rsidRPr="00006BED">
          <w:rPr>
            <w:rFonts w:ascii="Courier New" w:hAnsi="Courier New" w:cs="Courier New"/>
            <w:color w:val="2AACB8"/>
            <w:sz w:val="20"/>
            <w:szCs w:val="20"/>
          </w:rPr>
          <w:t>1</w:t>
        </w:r>
        <w:r w:rsidRPr="00006BED">
          <w:rPr>
            <w:rFonts w:ascii="Courier New" w:hAnsi="Courier New" w:cs="Courier New"/>
            <w:color w:val="2AACB8"/>
            <w:sz w:val="20"/>
            <w:szCs w:val="20"/>
          </w:rPr>
          <w:br/>
          <w:t xml:space="preserve">    </w:t>
        </w:r>
        <w:r w:rsidRPr="00006BED">
          <w:rPr>
            <w:rFonts w:ascii="Courier New" w:hAnsi="Courier New" w:cs="Courier New"/>
            <w:color w:val="CF8E6D"/>
            <w:sz w:val="20"/>
            <w:szCs w:val="20"/>
          </w:rPr>
          <w:t xml:space="preserve">if not </w:t>
        </w:r>
        <w:r w:rsidRPr="00006BED">
          <w:rPr>
            <w:rFonts w:ascii="Courier New" w:hAnsi="Courier New" w:cs="Courier New"/>
            <w:color w:val="BCBEC4"/>
            <w:sz w:val="20"/>
            <w:szCs w:val="20"/>
          </w:rPr>
          <w:t>info:</w:t>
        </w:r>
        <w:r w:rsidRPr="00006BED">
          <w:rPr>
            <w:rFonts w:ascii="Courier New" w:hAnsi="Courier New" w:cs="Courier New"/>
            <w:color w:val="BCBEC4"/>
            <w:sz w:val="20"/>
            <w:szCs w:val="20"/>
          </w:rPr>
          <w:br/>
          <w:t xml:space="preserve">        </w:t>
        </w:r>
        <w:r w:rsidRPr="00006BED">
          <w:rPr>
            <w:rFonts w:ascii="Courier New" w:hAnsi="Courier New" w:cs="Courier New"/>
            <w:color w:val="CF8E6D"/>
            <w:sz w:val="20"/>
            <w:szCs w:val="20"/>
          </w:rPr>
          <w:t xml:space="preserve">return </w:t>
        </w:r>
        <w:r w:rsidRPr="00006BED">
          <w:rPr>
            <w:rFonts w:ascii="Courier New" w:hAnsi="Courier New" w:cs="Courier New"/>
            <w:color w:val="BCBEC4"/>
            <w:sz w:val="20"/>
            <w:szCs w:val="20"/>
          </w:rPr>
          <w:t>JSONResponse(</w:t>
        </w:r>
        <w:r w:rsidRPr="00006BED">
          <w:rPr>
            <w:rFonts w:ascii="Courier New" w:hAnsi="Courier New" w:cs="Courier New"/>
            <w:color w:val="AA4926"/>
            <w:sz w:val="20"/>
            <w:szCs w:val="20"/>
          </w:rPr>
          <w:t>status_code</w:t>
        </w:r>
        <w:r w:rsidRPr="00006BED">
          <w:rPr>
            <w:rFonts w:ascii="Courier New" w:hAnsi="Courier New" w:cs="Courier New"/>
            <w:color w:val="BCBEC4"/>
            <w:sz w:val="20"/>
            <w:szCs w:val="20"/>
          </w:rPr>
          <w:t>=</w:t>
        </w:r>
        <w:r w:rsidRPr="00006BED">
          <w:rPr>
            <w:rFonts w:ascii="Courier New" w:hAnsi="Courier New" w:cs="Courier New"/>
            <w:color w:val="2AACB8"/>
            <w:sz w:val="20"/>
            <w:szCs w:val="20"/>
          </w:rPr>
          <w:t>400</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w:t>
        </w:r>
        <w:r w:rsidRPr="00006BED">
          <w:rPr>
            <w:rFonts w:ascii="Courier New" w:hAnsi="Courier New" w:cs="Courier New"/>
            <w:color w:val="AA4926"/>
            <w:sz w:val="20"/>
            <w:szCs w:val="20"/>
          </w:rPr>
          <w:t>content</w:t>
        </w:r>
        <w:r w:rsidRPr="00006BED">
          <w:rPr>
            <w:rFonts w:ascii="Courier New" w:hAnsi="Courier New" w:cs="Courier New"/>
            <w:color w:val="BCBEC4"/>
            <w:sz w:val="20"/>
            <w:szCs w:val="20"/>
          </w:rPr>
          <w:t>={</w:t>
        </w:r>
        <w:r w:rsidRPr="00006BED">
          <w:rPr>
            <w:rFonts w:ascii="Courier New" w:hAnsi="Courier New" w:cs="Courier New"/>
            <w:color w:val="6AAB73"/>
            <w:sz w:val="20"/>
            <w:szCs w:val="20"/>
          </w:rPr>
          <w:t>"message"</w:t>
        </w:r>
        <w:r w:rsidRPr="00006BED">
          <w:rPr>
            <w:rFonts w:ascii="Courier New" w:hAnsi="Courier New" w:cs="Courier New"/>
            <w:color w:val="BCBEC4"/>
            <w:sz w:val="20"/>
            <w:szCs w:val="20"/>
          </w:rPr>
          <w:t xml:space="preserve">: </w:t>
        </w:r>
        <w:r w:rsidRPr="00006BED">
          <w:rPr>
            <w:rFonts w:ascii="Courier New" w:hAnsi="Courier New" w:cs="Courier New"/>
            <w:color w:val="6AAB73"/>
            <w:sz w:val="20"/>
            <w:szCs w:val="20"/>
          </w:rPr>
          <w:t>"Please upload a photo with QRcode"</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w:t>
        </w:r>
        <w:r w:rsidRPr="00006BED">
          <w:rPr>
            <w:rFonts w:ascii="Courier New" w:hAnsi="Courier New" w:cs="Courier New"/>
            <w:color w:val="CF8E6D"/>
            <w:sz w:val="20"/>
            <w:szCs w:val="20"/>
          </w:rPr>
          <w:t xml:space="preserve">return </w:t>
        </w:r>
        <w:r w:rsidRPr="00006BED">
          <w:rPr>
            <w:rFonts w:ascii="Courier New" w:hAnsi="Courier New" w:cs="Courier New"/>
            <w:color w:val="BCBEC4"/>
            <w:sz w:val="20"/>
            <w:szCs w:val="20"/>
          </w:rPr>
          <w:t>JSONResponse(</w:t>
        </w:r>
        <w:r w:rsidRPr="00006BED">
          <w:rPr>
            <w:rFonts w:ascii="Courier New" w:hAnsi="Courier New" w:cs="Courier New"/>
            <w:color w:val="AA4926"/>
            <w:sz w:val="20"/>
            <w:szCs w:val="20"/>
          </w:rPr>
          <w:t>status_code</w:t>
        </w:r>
        <w:r w:rsidRPr="00006BED">
          <w:rPr>
            <w:rFonts w:ascii="Courier New" w:hAnsi="Courier New" w:cs="Courier New"/>
            <w:color w:val="BCBEC4"/>
            <w:sz w:val="20"/>
            <w:szCs w:val="20"/>
          </w:rPr>
          <w:t>=</w:t>
        </w:r>
        <w:r w:rsidRPr="00006BED">
          <w:rPr>
            <w:rFonts w:ascii="Courier New" w:hAnsi="Courier New" w:cs="Courier New"/>
            <w:color w:val="2AACB8"/>
            <w:sz w:val="20"/>
            <w:szCs w:val="20"/>
          </w:rPr>
          <w:t>200</w:t>
        </w:r>
        <w:r w:rsidRPr="00006BED">
          <w:rPr>
            <w:rFonts w:ascii="Courier New" w:hAnsi="Courier New" w:cs="Courier New"/>
            <w:color w:val="BCBEC4"/>
            <w:sz w:val="20"/>
            <w:szCs w:val="20"/>
          </w:rPr>
          <w:t xml:space="preserve">, </w:t>
        </w:r>
        <w:r w:rsidRPr="00006BED">
          <w:rPr>
            <w:rFonts w:ascii="Courier New" w:hAnsi="Courier New" w:cs="Courier New"/>
            <w:color w:val="AA4926"/>
            <w:sz w:val="20"/>
            <w:szCs w:val="20"/>
          </w:rPr>
          <w:t>content</w:t>
        </w:r>
        <w:r w:rsidRPr="00006BED">
          <w:rPr>
            <w:rFonts w:ascii="Courier New" w:hAnsi="Courier New" w:cs="Courier New"/>
            <w:color w:val="BCBEC4"/>
            <w:sz w:val="20"/>
            <w:szCs w:val="20"/>
          </w:rPr>
          <w:t>={</w:t>
        </w:r>
        <w:r w:rsidRPr="00006BED">
          <w:rPr>
            <w:rFonts w:ascii="Courier New" w:hAnsi="Courier New" w:cs="Courier New"/>
            <w:color w:val="6AAB73"/>
            <w:sz w:val="20"/>
            <w:szCs w:val="20"/>
          </w:rPr>
          <w:t>"data"</w:t>
        </w:r>
        <w:r w:rsidRPr="00006BED">
          <w:rPr>
            <w:rFonts w:ascii="Courier New" w:hAnsi="Courier New" w:cs="Courier New"/>
            <w:color w:val="BCBEC4"/>
            <w:sz w:val="20"/>
            <w:szCs w:val="20"/>
          </w:rPr>
          <w:t>: info})</w:t>
        </w:r>
        <w:r w:rsidRPr="00006BED">
          <w:rPr>
            <w:rFonts w:ascii="Courier New" w:hAnsi="Courier New" w:cs="Courier New"/>
            <w:color w:val="BCBEC4"/>
            <w:sz w:val="20"/>
            <w:szCs w:val="20"/>
          </w:rPr>
          <w:br/>
        </w:r>
        <w:r w:rsidRPr="00006BED">
          <w:rPr>
            <w:rFonts w:ascii="Courier New" w:hAnsi="Courier New" w:cs="Courier New"/>
            <w:color w:val="BCBEC4"/>
            <w:sz w:val="20"/>
            <w:szCs w:val="20"/>
          </w:rPr>
          <w:br/>
        </w:r>
        <w:r w:rsidRPr="00006BED">
          <w:rPr>
            <w:rFonts w:ascii="Courier New" w:hAnsi="Courier New" w:cs="Courier New"/>
            <w:color w:val="CF8E6D"/>
            <w:sz w:val="20"/>
            <w:szCs w:val="20"/>
          </w:rPr>
          <w:t xml:space="preserve">def </w:t>
        </w:r>
        <w:r w:rsidRPr="00006BED">
          <w:rPr>
            <w:rFonts w:ascii="Courier New" w:hAnsi="Courier New" w:cs="Courier New"/>
            <w:color w:val="56A8F5"/>
            <w:sz w:val="20"/>
            <w:szCs w:val="20"/>
          </w:rPr>
          <w:t>resize_image</w:t>
        </w:r>
        <w:r w:rsidRPr="00006BED">
          <w:rPr>
            <w:rFonts w:ascii="Courier New" w:hAnsi="Courier New" w:cs="Courier New"/>
            <w:color w:val="BCBEC4"/>
            <w:sz w:val="20"/>
            <w:szCs w:val="20"/>
          </w:rPr>
          <w:t xml:space="preserve">(image: np.ndarray, new_width: </w:t>
        </w:r>
        <w:r w:rsidRPr="00006BED">
          <w:rPr>
            <w:rFonts w:ascii="Courier New" w:hAnsi="Courier New" w:cs="Courier New"/>
            <w:color w:val="8888C6"/>
            <w:sz w:val="20"/>
            <w:szCs w:val="20"/>
          </w:rPr>
          <w:t>int</w:t>
        </w:r>
        <w:r w:rsidRPr="00006BED">
          <w:rPr>
            <w:rFonts w:ascii="Courier New" w:hAnsi="Courier New" w:cs="Courier New"/>
            <w:color w:val="BCBEC4"/>
            <w:sz w:val="20"/>
            <w:szCs w:val="20"/>
          </w:rPr>
          <w:t>) -&gt; np.ndarray:</w:t>
        </w:r>
        <w:r w:rsidRPr="00006BED">
          <w:rPr>
            <w:rFonts w:ascii="Courier New" w:hAnsi="Courier New" w:cs="Courier New"/>
            <w:color w:val="BCBEC4"/>
            <w:sz w:val="20"/>
            <w:szCs w:val="20"/>
          </w:rPr>
          <w:br/>
          <w:t xml:space="preserve">    ratio = new_width / image.shape[</w:t>
        </w:r>
        <w:r w:rsidRPr="00006BED">
          <w:rPr>
            <w:rFonts w:ascii="Courier New" w:hAnsi="Courier New" w:cs="Courier New"/>
            <w:color w:val="2AACB8"/>
            <w:sz w:val="20"/>
            <w:szCs w:val="20"/>
          </w:rPr>
          <w:t>1</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new_height = </w:t>
        </w:r>
        <w:r w:rsidRPr="00006BED">
          <w:rPr>
            <w:rFonts w:ascii="Courier New" w:hAnsi="Courier New" w:cs="Courier New"/>
            <w:color w:val="8888C6"/>
            <w:sz w:val="20"/>
            <w:szCs w:val="20"/>
          </w:rPr>
          <w:t>int</w:t>
        </w:r>
        <w:r w:rsidRPr="00006BED">
          <w:rPr>
            <w:rFonts w:ascii="Courier New" w:hAnsi="Courier New" w:cs="Courier New"/>
            <w:color w:val="BCBEC4"/>
            <w:sz w:val="20"/>
            <w:szCs w:val="20"/>
          </w:rPr>
          <w:t>(image.shape[</w:t>
        </w:r>
        <w:r w:rsidRPr="00006BED">
          <w:rPr>
            <w:rFonts w:ascii="Courier New" w:hAnsi="Courier New" w:cs="Courier New"/>
            <w:color w:val="2AACB8"/>
            <w:sz w:val="20"/>
            <w:szCs w:val="20"/>
          </w:rPr>
          <w:t>0</w:t>
        </w:r>
        <w:r w:rsidRPr="00006BED">
          <w:rPr>
            <w:rFonts w:ascii="Courier New" w:hAnsi="Courier New" w:cs="Courier New"/>
            <w:color w:val="BCBEC4"/>
            <w:sz w:val="20"/>
            <w:szCs w:val="20"/>
          </w:rPr>
          <w:t>] * ratio)</w:t>
        </w:r>
        <w:r w:rsidRPr="00006BED">
          <w:rPr>
            <w:rFonts w:ascii="Courier New" w:hAnsi="Courier New" w:cs="Courier New"/>
            <w:color w:val="BCBEC4"/>
            <w:sz w:val="20"/>
            <w:szCs w:val="20"/>
          </w:rPr>
          <w:br/>
          <w:t xml:space="preserve">    new_size = (new_width, new_height)</w:t>
        </w:r>
        <w:r w:rsidRPr="00006BED">
          <w:rPr>
            <w:rFonts w:ascii="Courier New" w:hAnsi="Courier New" w:cs="Courier New"/>
            <w:color w:val="BCBEC4"/>
            <w:sz w:val="20"/>
            <w:szCs w:val="20"/>
          </w:rPr>
          <w:br/>
          <w:t xml:space="preserve">    new_image = cv2.resize(image, new_size, </w:t>
        </w:r>
        <w:r w:rsidRPr="00006BED">
          <w:rPr>
            <w:rFonts w:ascii="Courier New" w:hAnsi="Courier New" w:cs="Courier New"/>
            <w:color w:val="AA4926"/>
            <w:sz w:val="20"/>
            <w:szCs w:val="20"/>
          </w:rPr>
          <w:t>interpolation</w:t>
        </w:r>
        <w:r w:rsidRPr="00006BED">
          <w:rPr>
            <w:rFonts w:ascii="Courier New" w:hAnsi="Courier New" w:cs="Courier New"/>
            <w:color w:val="BCBEC4"/>
            <w:sz w:val="20"/>
            <w:szCs w:val="20"/>
          </w:rPr>
          <w:t>=cv2.INTER_LINEAR)</w:t>
        </w:r>
        <w:r w:rsidRPr="00006BED">
          <w:rPr>
            <w:rFonts w:ascii="Courier New" w:hAnsi="Courier New" w:cs="Courier New"/>
            <w:color w:val="BCBEC4"/>
            <w:sz w:val="20"/>
            <w:szCs w:val="20"/>
          </w:rPr>
          <w:br/>
          <w:t xml:space="preserve">    </w:t>
        </w:r>
        <w:r w:rsidRPr="00006BED">
          <w:rPr>
            <w:rFonts w:ascii="Courier New" w:hAnsi="Courier New" w:cs="Courier New"/>
            <w:color w:val="CF8E6D"/>
            <w:sz w:val="20"/>
            <w:szCs w:val="20"/>
          </w:rPr>
          <w:t xml:space="preserve">return </w:t>
        </w:r>
        <w:r w:rsidRPr="00006BED">
          <w:rPr>
            <w:rFonts w:ascii="Courier New" w:hAnsi="Courier New" w:cs="Courier New"/>
            <w:color w:val="BCBEC4"/>
            <w:sz w:val="20"/>
            <w:szCs w:val="20"/>
          </w:rPr>
          <w:t>new_image</w:t>
        </w:r>
        <w:r w:rsidRPr="00006BED">
          <w:rPr>
            <w:rFonts w:ascii="Courier New" w:hAnsi="Courier New" w:cs="Courier New"/>
            <w:color w:val="BCBEC4"/>
            <w:sz w:val="20"/>
            <w:szCs w:val="20"/>
          </w:rPr>
          <w:br/>
        </w:r>
        <w:r w:rsidRPr="00006BED">
          <w:rPr>
            <w:rFonts w:ascii="Courier New" w:hAnsi="Courier New" w:cs="Courier New"/>
            <w:color w:val="BCBEC4"/>
            <w:sz w:val="20"/>
            <w:szCs w:val="20"/>
          </w:rPr>
          <w:br/>
        </w:r>
      </w:ins>
    </w:p>
    <w:p w14:paraId="656889C0" w14:textId="77777777" w:rsidR="00006BED" w:rsidRDefault="00006BED" w:rsidP="00006BE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ins w:id="5833" w:author="lợi đoàn" w:date="2024-11-29T10:50:00Z"/>
          <w:rFonts w:ascii="Courier New" w:hAnsi="Courier New" w:cs="Courier New"/>
          <w:color w:val="CF8E6D"/>
          <w:sz w:val="20"/>
          <w:szCs w:val="20"/>
        </w:rPr>
      </w:pPr>
    </w:p>
    <w:p w14:paraId="2D0E8442" w14:textId="77777777" w:rsidR="00006BED" w:rsidRDefault="00006BED" w:rsidP="00006BE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ins w:id="5834" w:author="lợi đoàn" w:date="2024-11-29T10:50:00Z"/>
          <w:rFonts w:ascii="Courier New" w:hAnsi="Courier New" w:cs="Courier New"/>
          <w:color w:val="CF8E6D"/>
          <w:sz w:val="20"/>
          <w:szCs w:val="20"/>
        </w:rPr>
      </w:pPr>
    </w:p>
    <w:p w14:paraId="63991027" w14:textId="77777777" w:rsidR="00006BED" w:rsidRDefault="00006BED" w:rsidP="00006BE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ins w:id="5835" w:author="lợi đoàn" w:date="2024-11-29T10:50:00Z"/>
          <w:rFonts w:ascii="Courier New" w:hAnsi="Courier New" w:cs="Courier New"/>
          <w:color w:val="CF8E6D"/>
          <w:sz w:val="20"/>
          <w:szCs w:val="20"/>
        </w:rPr>
      </w:pPr>
    </w:p>
    <w:p w14:paraId="5C668B35" w14:textId="77777777" w:rsidR="00006BED" w:rsidRDefault="00006BED" w:rsidP="00006BE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ins w:id="5836" w:author="lợi đoàn" w:date="2024-11-29T10:50:00Z"/>
          <w:rFonts w:ascii="Courier New" w:hAnsi="Courier New" w:cs="Courier New"/>
          <w:color w:val="CF8E6D"/>
          <w:sz w:val="20"/>
          <w:szCs w:val="20"/>
        </w:rPr>
      </w:pPr>
    </w:p>
    <w:p w14:paraId="7E106152" w14:textId="77777777" w:rsidR="00006BED" w:rsidRDefault="00006BED" w:rsidP="00006BE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ins w:id="5837" w:author="lợi đoàn" w:date="2024-11-29T10:50:00Z"/>
          <w:rFonts w:ascii="Courier New" w:hAnsi="Courier New" w:cs="Courier New"/>
          <w:color w:val="CF8E6D"/>
          <w:sz w:val="20"/>
          <w:szCs w:val="20"/>
        </w:rPr>
      </w:pPr>
    </w:p>
    <w:p w14:paraId="25E26DC0" w14:textId="77777777" w:rsidR="00006BED" w:rsidRDefault="00006BED" w:rsidP="00006BE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ins w:id="5838" w:author="lợi đoàn" w:date="2024-11-29T10:50:00Z"/>
          <w:rFonts w:ascii="Courier New" w:hAnsi="Courier New" w:cs="Courier New"/>
          <w:color w:val="CF8E6D"/>
          <w:sz w:val="20"/>
          <w:szCs w:val="20"/>
        </w:rPr>
      </w:pPr>
    </w:p>
    <w:p w14:paraId="0296919E" w14:textId="55728844" w:rsidR="00006BED" w:rsidRDefault="00006BED" w:rsidP="00006BE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ins w:id="5839" w:author="lợi đoàn" w:date="2024-11-29T10:50:00Z"/>
          <w:rFonts w:ascii="Courier New" w:hAnsi="Courier New" w:cs="Courier New"/>
          <w:color w:val="6AAB73"/>
          <w:sz w:val="20"/>
          <w:szCs w:val="20"/>
        </w:rPr>
      </w:pPr>
      <w:ins w:id="5840" w:author="lợi đoàn" w:date="2024-11-29T10:49:00Z">
        <w:r w:rsidRPr="00006BED">
          <w:rPr>
            <w:rFonts w:ascii="Courier New" w:hAnsi="Courier New" w:cs="Courier New"/>
            <w:color w:val="CF8E6D"/>
            <w:sz w:val="20"/>
            <w:szCs w:val="20"/>
          </w:rPr>
          <w:t xml:space="preserve">def </w:t>
        </w:r>
        <w:r w:rsidRPr="00006BED">
          <w:rPr>
            <w:rFonts w:ascii="Courier New" w:hAnsi="Courier New" w:cs="Courier New"/>
            <w:color w:val="56A8F5"/>
            <w:sz w:val="20"/>
            <w:szCs w:val="20"/>
          </w:rPr>
          <w:t>split_qr_code_area</w:t>
        </w:r>
        <w:r w:rsidRPr="00006BED">
          <w:rPr>
            <w:rFonts w:ascii="Courier New" w:hAnsi="Courier New" w:cs="Courier New"/>
            <w:color w:val="BCBEC4"/>
            <w:sz w:val="20"/>
            <w:szCs w:val="20"/>
          </w:rPr>
          <w:t>(origin_img: np.ndarray, bbox: Any) -&gt; np.ndarray:</w:t>
        </w:r>
        <w:r w:rsidRPr="00006BED">
          <w:rPr>
            <w:rFonts w:ascii="Courier New" w:hAnsi="Courier New" w:cs="Courier New"/>
            <w:color w:val="BCBEC4"/>
            <w:sz w:val="20"/>
            <w:szCs w:val="20"/>
          </w:rPr>
          <w:br/>
          <w:t xml:space="preserve">    x, y, w, h = cv2.boundingRect(bbox)</w:t>
        </w:r>
        <w:r w:rsidRPr="00006BED">
          <w:rPr>
            <w:rFonts w:ascii="Courier New" w:hAnsi="Courier New" w:cs="Courier New"/>
            <w:color w:val="BCBEC4"/>
            <w:sz w:val="20"/>
            <w:szCs w:val="20"/>
          </w:rPr>
          <w:br/>
          <w:t xml:space="preserve">    image = origin_img[y:y + h, x:x + w]</w:t>
        </w:r>
        <w:r w:rsidRPr="00006BED">
          <w:rPr>
            <w:rFonts w:ascii="Courier New" w:hAnsi="Courier New" w:cs="Courier New"/>
            <w:color w:val="BCBEC4"/>
            <w:sz w:val="20"/>
            <w:szCs w:val="20"/>
          </w:rPr>
          <w:br/>
          <w:t xml:space="preserve">    gray = cv2.cvtColor(image, cv2.COLOR_BGR2GRAY)</w:t>
        </w:r>
        <w:r w:rsidRPr="00006BED">
          <w:rPr>
            <w:rFonts w:ascii="Courier New" w:hAnsi="Courier New" w:cs="Courier New"/>
            <w:color w:val="BCBEC4"/>
            <w:sz w:val="20"/>
            <w:szCs w:val="20"/>
          </w:rPr>
          <w:br/>
          <w:t xml:space="preserve">    clahe = cv2.createCLAHE(</w:t>
        </w:r>
        <w:r w:rsidRPr="00006BED">
          <w:rPr>
            <w:rFonts w:ascii="Courier New" w:hAnsi="Courier New" w:cs="Courier New"/>
            <w:color w:val="AA4926"/>
            <w:sz w:val="20"/>
            <w:szCs w:val="20"/>
          </w:rPr>
          <w:t>clipLimit</w:t>
        </w:r>
        <w:r w:rsidRPr="00006BED">
          <w:rPr>
            <w:rFonts w:ascii="Courier New" w:hAnsi="Courier New" w:cs="Courier New"/>
            <w:color w:val="BCBEC4"/>
            <w:sz w:val="20"/>
            <w:szCs w:val="20"/>
          </w:rPr>
          <w:t>=</w:t>
        </w:r>
        <w:r w:rsidRPr="00006BED">
          <w:rPr>
            <w:rFonts w:ascii="Courier New" w:hAnsi="Courier New" w:cs="Courier New"/>
            <w:color w:val="2AACB8"/>
            <w:sz w:val="20"/>
            <w:szCs w:val="20"/>
          </w:rPr>
          <w:t>2.0</w:t>
        </w:r>
        <w:r w:rsidRPr="00006BED">
          <w:rPr>
            <w:rFonts w:ascii="Courier New" w:hAnsi="Courier New" w:cs="Courier New"/>
            <w:color w:val="BCBEC4"/>
            <w:sz w:val="20"/>
            <w:szCs w:val="20"/>
          </w:rPr>
          <w:t xml:space="preserve">, </w:t>
        </w:r>
        <w:r w:rsidRPr="00006BED">
          <w:rPr>
            <w:rFonts w:ascii="Courier New" w:hAnsi="Courier New" w:cs="Courier New"/>
            <w:color w:val="AA4926"/>
            <w:sz w:val="20"/>
            <w:szCs w:val="20"/>
          </w:rPr>
          <w:t>tileGridSize</w:t>
        </w:r>
        <w:r w:rsidRPr="00006BED">
          <w:rPr>
            <w:rFonts w:ascii="Courier New" w:hAnsi="Courier New" w:cs="Courier New"/>
            <w:color w:val="BCBEC4"/>
            <w:sz w:val="20"/>
            <w:szCs w:val="20"/>
          </w:rPr>
          <w:t>=(</w:t>
        </w:r>
        <w:r w:rsidRPr="00006BED">
          <w:rPr>
            <w:rFonts w:ascii="Courier New" w:hAnsi="Courier New" w:cs="Courier New"/>
            <w:color w:val="2AACB8"/>
            <w:sz w:val="20"/>
            <w:szCs w:val="20"/>
          </w:rPr>
          <w:t>30</w:t>
        </w:r>
        <w:r w:rsidRPr="00006BED">
          <w:rPr>
            <w:rFonts w:ascii="Courier New" w:hAnsi="Courier New" w:cs="Courier New"/>
            <w:color w:val="BCBEC4"/>
            <w:sz w:val="20"/>
            <w:szCs w:val="20"/>
          </w:rPr>
          <w:t xml:space="preserve">, </w:t>
        </w:r>
        <w:r w:rsidRPr="00006BED">
          <w:rPr>
            <w:rFonts w:ascii="Courier New" w:hAnsi="Courier New" w:cs="Courier New"/>
            <w:color w:val="2AACB8"/>
            <w:sz w:val="20"/>
            <w:szCs w:val="20"/>
          </w:rPr>
          <w:t>30</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image = clahe.apply(gray)</w:t>
        </w:r>
        <w:r w:rsidRPr="00006BED">
          <w:rPr>
            <w:rFonts w:ascii="Courier New" w:hAnsi="Courier New" w:cs="Courier New"/>
            <w:color w:val="BCBEC4"/>
            <w:sz w:val="20"/>
            <w:szCs w:val="20"/>
          </w:rPr>
          <w:br/>
          <w:t xml:space="preserve">    </w:t>
        </w:r>
        <w:r w:rsidRPr="00006BED">
          <w:rPr>
            <w:rFonts w:ascii="Courier New" w:hAnsi="Courier New" w:cs="Courier New"/>
            <w:color w:val="CF8E6D"/>
            <w:sz w:val="20"/>
            <w:szCs w:val="20"/>
          </w:rPr>
          <w:t xml:space="preserve">return </w:t>
        </w:r>
        <w:r w:rsidRPr="00006BED">
          <w:rPr>
            <w:rFonts w:ascii="Courier New" w:hAnsi="Courier New" w:cs="Courier New"/>
            <w:color w:val="BCBEC4"/>
            <w:sz w:val="20"/>
            <w:szCs w:val="20"/>
          </w:rPr>
          <w:t>image</w:t>
        </w:r>
        <w:r w:rsidRPr="00006BED">
          <w:rPr>
            <w:rFonts w:ascii="Courier New" w:hAnsi="Courier New" w:cs="Courier New"/>
            <w:color w:val="BCBEC4"/>
            <w:sz w:val="20"/>
            <w:szCs w:val="20"/>
          </w:rPr>
          <w:br/>
        </w:r>
        <w:r w:rsidRPr="00006BED">
          <w:rPr>
            <w:rFonts w:ascii="Courier New" w:hAnsi="Courier New" w:cs="Courier New"/>
            <w:color w:val="BCBEC4"/>
            <w:sz w:val="20"/>
            <w:szCs w:val="20"/>
          </w:rPr>
          <w:br/>
        </w:r>
        <w:r w:rsidRPr="00006BED">
          <w:rPr>
            <w:rFonts w:ascii="Courier New" w:hAnsi="Courier New" w:cs="Courier New"/>
            <w:color w:val="CF8E6D"/>
            <w:sz w:val="20"/>
            <w:szCs w:val="20"/>
          </w:rPr>
          <w:t xml:space="preserve">def </w:t>
        </w:r>
        <w:r w:rsidRPr="00006BED">
          <w:rPr>
            <w:rFonts w:ascii="Courier New" w:hAnsi="Courier New" w:cs="Courier New"/>
            <w:color w:val="56A8F5"/>
            <w:sz w:val="20"/>
            <w:szCs w:val="20"/>
          </w:rPr>
          <w:t>extract_qr_info</w:t>
        </w:r>
        <w:r w:rsidRPr="00006BED">
          <w:rPr>
            <w:rFonts w:ascii="Courier New" w:hAnsi="Courier New" w:cs="Courier New"/>
            <w:color w:val="BCBEC4"/>
            <w:sz w:val="20"/>
            <w:szCs w:val="20"/>
          </w:rPr>
          <w:t xml:space="preserve">(data: </w:t>
        </w:r>
        <w:r w:rsidRPr="00006BED">
          <w:rPr>
            <w:rFonts w:ascii="Courier New" w:hAnsi="Courier New" w:cs="Courier New"/>
            <w:color w:val="8888C6"/>
            <w:sz w:val="20"/>
            <w:szCs w:val="20"/>
          </w:rPr>
          <w:t>str</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w:t>
        </w:r>
        <w:r w:rsidRPr="00006BED">
          <w:rPr>
            <w:rFonts w:ascii="Courier New" w:hAnsi="Courier New" w:cs="Courier New"/>
            <w:color w:val="CF8E6D"/>
            <w:sz w:val="20"/>
            <w:szCs w:val="20"/>
          </w:rPr>
          <w:t xml:space="preserve">if not </w:t>
        </w:r>
        <w:r w:rsidRPr="00006BED">
          <w:rPr>
            <w:rFonts w:ascii="Courier New" w:hAnsi="Courier New" w:cs="Courier New"/>
            <w:color w:val="BCBEC4"/>
            <w:sz w:val="20"/>
            <w:szCs w:val="20"/>
          </w:rPr>
          <w:t>data:</w:t>
        </w:r>
        <w:r w:rsidRPr="00006BED">
          <w:rPr>
            <w:rFonts w:ascii="Courier New" w:hAnsi="Courier New" w:cs="Courier New"/>
            <w:color w:val="BCBEC4"/>
            <w:sz w:val="20"/>
            <w:szCs w:val="20"/>
          </w:rPr>
          <w:br/>
          <w:t xml:space="preserve">        </w:t>
        </w:r>
        <w:r w:rsidRPr="00006BED">
          <w:rPr>
            <w:rFonts w:ascii="Courier New" w:hAnsi="Courier New" w:cs="Courier New"/>
            <w:color w:val="CF8E6D"/>
            <w:sz w:val="20"/>
            <w:szCs w:val="20"/>
          </w:rPr>
          <w:t>return None</w:t>
        </w:r>
        <w:r w:rsidRPr="00006BED">
          <w:rPr>
            <w:rFonts w:ascii="Courier New" w:hAnsi="Courier New" w:cs="Courier New"/>
            <w:color w:val="CF8E6D"/>
            <w:sz w:val="20"/>
            <w:szCs w:val="20"/>
          </w:rPr>
          <w:br/>
          <w:t xml:space="preserve">    </w:t>
        </w:r>
        <w:r w:rsidRPr="00006BED">
          <w:rPr>
            <w:rFonts w:ascii="Courier New" w:hAnsi="Courier New" w:cs="Courier New"/>
            <w:color w:val="BCBEC4"/>
            <w:sz w:val="20"/>
            <w:szCs w:val="20"/>
          </w:rPr>
          <w:t>data_parts = data.split(</w:t>
        </w:r>
        <w:r w:rsidRPr="00006BED">
          <w:rPr>
            <w:rFonts w:ascii="Courier New" w:hAnsi="Courier New" w:cs="Courier New"/>
            <w:color w:val="6AAB73"/>
            <w:sz w:val="20"/>
            <w:szCs w:val="20"/>
          </w:rPr>
          <w:t>'|'</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w:t>
        </w:r>
        <w:r w:rsidRPr="00006BED">
          <w:rPr>
            <w:rFonts w:ascii="Courier New" w:hAnsi="Courier New" w:cs="Courier New"/>
            <w:color w:val="CF8E6D"/>
            <w:sz w:val="20"/>
            <w:szCs w:val="20"/>
          </w:rPr>
          <w:t xml:space="preserve">if </w:t>
        </w:r>
        <w:r w:rsidRPr="00006BED">
          <w:rPr>
            <w:rFonts w:ascii="Courier New" w:hAnsi="Courier New" w:cs="Courier New"/>
            <w:color w:val="8888C6"/>
            <w:sz w:val="20"/>
            <w:szCs w:val="20"/>
          </w:rPr>
          <w:t>len</w:t>
        </w:r>
        <w:r w:rsidRPr="00006BED">
          <w:rPr>
            <w:rFonts w:ascii="Courier New" w:hAnsi="Courier New" w:cs="Courier New"/>
            <w:color w:val="BCBEC4"/>
            <w:sz w:val="20"/>
            <w:szCs w:val="20"/>
          </w:rPr>
          <w:t xml:space="preserve">(data_parts) == </w:t>
        </w:r>
        <w:r w:rsidRPr="00006BED">
          <w:rPr>
            <w:rFonts w:ascii="Courier New" w:hAnsi="Courier New" w:cs="Courier New"/>
            <w:color w:val="2AACB8"/>
            <w:sz w:val="20"/>
            <w:szCs w:val="20"/>
          </w:rPr>
          <w:t>7</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w:t>
        </w:r>
        <w:r w:rsidRPr="00006BED">
          <w:rPr>
            <w:rFonts w:ascii="Courier New" w:hAnsi="Courier New" w:cs="Courier New"/>
            <w:color w:val="CF8E6D"/>
            <w:sz w:val="20"/>
            <w:szCs w:val="20"/>
          </w:rPr>
          <w:t xml:space="preserve">return </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w:t>
        </w:r>
        <w:r w:rsidRPr="00006BED">
          <w:rPr>
            <w:rFonts w:ascii="Courier New" w:hAnsi="Courier New" w:cs="Courier New"/>
            <w:color w:val="6AAB73"/>
            <w:sz w:val="20"/>
            <w:szCs w:val="20"/>
          </w:rPr>
          <w:t>"cccd_id"</w:t>
        </w:r>
        <w:r w:rsidRPr="00006BED">
          <w:rPr>
            <w:rFonts w:ascii="Courier New" w:hAnsi="Courier New" w:cs="Courier New"/>
            <w:color w:val="BCBEC4"/>
            <w:sz w:val="20"/>
            <w:szCs w:val="20"/>
          </w:rPr>
          <w:t>: data_parts[</w:t>
        </w:r>
        <w:r w:rsidRPr="00006BED">
          <w:rPr>
            <w:rFonts w:ascii="Courier New" w:hAnsi="Courier New" w:cs="Courier New"/>
            <w:color w:val="2AACB8"/>
            <w:sz w:val="20"/>
            <w:szCs w:val="20"/>
          </w:rPr>
          <w:t>0</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w:t>
        </w:r>
        <w:r w:rsidRPr="00006BED">
          <w:rPr>
            <w:rFonts w:ascii="Courier New" w:hAnsi="Courier New" w:cs="Courier New"/>
            <w:color w:val="6AAB73"/>
            <w:sz w:val="20"/>
            <w:szCs w:val="20"/>
          </w:rPr>
          <w:t>"cmnd_id"</w:t>
        </w:r>
        <w:r w:rsidRPr="00006BED">
          <w:rPr>
            <w:rFonts w:ascii="Courier New" w:hAnsi="Courier New" w:cs="Courier New"/>
            <w:color w:val="BCBEC4"/>
            <w:sz w:val="20"/>
            <w:szCs w:val="20"/>
          </w:rPr>
          <w:t>: data_parts[</w:t>
        </w:r>
        <w:r w:rsidRPr="00006BED">
          <w:rPr>
            <w:rFonts w:ascii="Courier New" w:hAnsi="Courier New" w:cs="Courier New"/>
            <w:color w:val="2AACB8"/>
            <w:sz w:val="20"/>
            <w:szCs w:val="20"/>
          </w:rPr>
          <w:t>1</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w:t>
        </w:r>
        <w:r w:rsidRPr="00006BED">
          <w:rPr>
            <w:rFonts w:ascii="Courier New" w:hAnsi="Courier New" w:cs="Courier New"/>
            <w:color w:val="6AAB73"/>
            <w:sz w:val="20"/>
            <w:szCs w:val="20"/>
          </w:rPr>
          <w:t>"full_name"</w:t>
        </w:r>
        <w:r w:rsidRPr="00006BED">
          <w:rPr>
            <w:rFonts w:ascii="Courier New" w:hAnsi="Courier New" w:cs="Courier New"/>
            <w:color w:val="BCBEC4"/>
            <w:sz w:val="20"/>
            <w:szCs w:val="20"/>
          </w:rPr>
          <w:t>: data_parts[</w:t>
        </w:r>
        <w:r w:rsidRPr="00006BED">
          <w:rPr>
            <w:rFonts w:ascii="Courier New" w:hAnsi="Courier New" w:cs="Courier New"/>
            <w:color w:val="2AACB8"/>
            <w:sz w:val="20"/>
            <w:szCs w:val="20"/>
          </w:rPr>
          <w:t>2</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w:t>
        </w:r>
        <w:r w:rsidRPr="00006BED">
          <w:rPr>
            <w:rFonts w:ascii="Courier New" w:hAnsi="Courier New" w:cs="Courier New"/>
            <w:color w:val="6AAB73"/>
            <w:sz w:val="20"/>
            <w:szCs w:val="20"/>
          </w:rPr>
          <w:t>"dob"</w:t>
        </w:r>
        <w:r w:rsidRPr="00006BED">
          <w:rPr>
            <w:rFonts w:ascii="Courier New" w:hAnsi="Courier New" w:cs="Courier New"/>
            <w:color w:val="BCBEC4"/>
            <w:sz w:val="20"/>
            <w:szCs w:val="20"/>
          </w:rPr>
          <w:t>: format_date_str(data_parts[</w:t>
        </w:r>
        <w:r w:rsidRPr="00006BED">
          <w:rPr>
            <w:rFonts w:ascii="Courier New" w:hAnsi="Courier New" w:cs="Courier New"/>
            <w:color w:val="2AACB8"/>
            <w:sz w:val="20"/>
            <w:szCs w:val="20"/>
          </w:rPr>
          <w:t>3</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w:t>
        </w:r>
        <w:r w:rsidRPr="00006BED">
          <w:rPr>
            <w:rFonts w:ascii="Courier New" w:hAnsi="Courier New" w:cs="Courier New"/>
            <w:color w:val="6AAB73"/>
            <w:sz w:val="20"/>
            <w:szCs w:val="20"/>
          </w:rPr>
          <w:t>"gender"</w:t>
        </w:r>
        <w:r w:rsidRPr="00006BED">
          <w:rPr>
            <w:rFonts w:ascii="Courier New" w:hAnsi="Courier New" w:cs="Courier New"/>
            <w:color w:val="BCBEC4"/>
            <w:sz w:val="20"/>
            <w:szCs w:val="20"/>
          </w:rPr>
          <w:t>: data_parts[</w:t>
        </w:r>
        <w:r w:rsidRPr="00006BED">
          <w:rPr>
            <w:rFonts w:ascii="Courier New" w:hAnsi="Courier New" w:cs="Courier New"/>
            <w:color w:val="2AACB8"/>
            <w:sz w:val="20"/>
            <w:szCs w:val="20"/>
          </w:rPr>
          <w:t>4</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w:t>
        </w:r>
        <w:r w:rsidRPr="00006BED">
          <w:rPr>
            <w:rFonts w:ascii="Courier New" w:hAnsi="Courier New" w:cs="Courier New"/>
            <w:color w:val="6AAB73"/>
            <w:sz w:val="20"/>
            <w:szCs w:val="20"/>
          </w:rPr>
          <w:t>"residence"</w:t>
        </w:r>
        <w:r w:rsidRPr="00006BED">
          <w:rPr>
            <w:rFonts w:ascii="Courier New" w:hAnsi="Courier New" w:cs="Courier New"/>
            <w:color w:val="BCBEC4"/>
            <w:sz w:val="20"/>
            <w:szCs w:val="20"/>
          </w:rPr>
          <w:t>: data_parts[</w:t>
        </w:r>
        <w:r w:rsidRPr="00006BED">
          <w:rPr>
            <w:rFonts w:ascii="Courier New" w:hAnsi="Courier New" w:cs="Courier New"/>
            <w:color w:val="2AACB8"/>
            <w:sz w:val="20"/>
            <w:szCs w:val="20"/>
          </w:rPr>
          <w:t>5</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w:t>
        </w:r>
        <w:r w:rsidRPr="00006BED">
          <w:rPr>
            <w:rFonts w:ascii="Courier New" w:hAnsi="Courier New" w:cs="Courier New"/>
            <w:color w:val="6AAB73"/>
            <w:sz w:val="20"/>
            <w:szCs w:val="20"/>
          </w:rPr>
          <w:t>"issuance"</w:t>
        </w:r>
        <w:r w:rsidRPr="00006BED">
          <w:rPr>
            <w:rFonts w:ascii="Courier New" w:hAnsi="Courier New" w:cs="Courier New"/>
            <w:color w:val="BCBEC4"/>
            <w:sz w:val="20"/>
            <w:szCs w:val="20"/>
          </w:rPr>
          <w:t>: format_date_str(data_parts[</w:t>
        </w:r>
        <w:r w:rsidRPr="00006BED">
          <w:rPr>
            <w:rFonts w:ascii="Courier New" w:hAnsi="Courier New" w:cs="Courier New"/>
            <w:color w:val="2AACB8"/>
            <w:sz w:val="20"/>
            <w:szCs w:val="20"/>
          </w:rPr>
          <w:t>6</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w:t>
        </w:r>
        <w:r w:rsidRPr="00006BED">
          <w:rPr>
            <w:rFonts w:ascii="Courier New" w:hAnsi="Courier New" w:cs="Courier New"/>
            <w:color w:val="BCBEC4"/>
            <w:sz w:val="20"/>
            <w:szCs w:val="20"/>
          </w:rPr>
          <w:br/>
          <w:t xml:space="preserve">    </w:t>
        </w:r>
        <w:r w:rsidRPr="00006BED">
          <w:rPr>
            <w:rFonts w:ascii="Courier New" w:hAnsi="Courier New" w:cs="Courier New"/>
            <w:color w:val="CF8E6D"/>
            <w:sz w:val="20"/>
            <w:szCs w:val="20"/>
          </w:rPr>
          <w:t>else</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w:t>
        </w:r>
        <w:r w:rsidRPr="00006BED">
          <w:rPr>
            <w:rFonts w:ascii="Courier New" w:hAnsi="Courier New" w:cs="Courier New"/>
            <w:color w:val="CF8E6D"/>
            <w:sz w:val="20"/>
            <w:szCs w:val="20"/>
          </w:rPr>
          <w:t xml:space="preserve">return </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w:t>
        </w:r>
        <w:r w:rsidRPr="00006BED">
          <w:rPr>
            <w:rFonts w:ascii="Courier New" w:hAnsi="Courier New" w:cs="Courier New"/>
            <w:color w:val="6AAB73"/>
            <w:sz w:val="20"/>
            <w:szCs w:val="20"/>
          </w:rPr>
          <w:t>"cccd_id"</w:t>
        </w:r>
        <w:r w:rsidRPr="00006BED">
          <w:rPr>
            <w:rFonts w:ascii="Courier New" w:hAnsi="Courier New" w:cs="Courier New"/>
            <w:color w:val="BCBEC4"/>
            <w:sz w:val="20"/>
            <w:szCs w:val="20"/>
          </w:rPr>
          <w:t>: data_parts[</w:t>
        </w:r>
        <w:r w:rsidRPr="00006BED">
          <w:rPr>
            <w:rFonts w:ascii="Courier New" w:hAnsi="Courier New" w:cs="Courier New"/>
            <w:color w:val="2AACB8"/>
            <w:sz w:val="20"/>
            <w:szCs w:val="20"/>
          </w:rPr>
          <w:t>0</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w:t>
        </w:r>
        <w:r w:rsidRPr="00006BED">
          <w:rPr>
            <w:rFonts w:ascii="Courier New" w:hAnsi="Courier New" w:cs="Courier New"/>
            <w:color w:val="6AAB73"/>
            <w:sz w:val="20"/>
            <w:szCs w:val="20"/>
          </w:rPr>
          <w:t>"cmnd_id"</w:t>
        </w:r>
        <w:r w:rsidRPr="00006BED">
          <w:rPr>
            <w:rFonts w:ascii="Courier New" w:hAnsi="Courier New" w:cs="Courier New"/>
            <w:color w:val="BCBEC4"/>
            <w:sz w:val="20"/>
            <w:szCs w:val="20"/>
          </w:rPr>
          <w:t xml:space="preserve">: </w:t>
        </w:r>
        <w:r w:rsidRPr="00006BED">
          <w:rPr>
            <w:rFonts w:ascii="Courier New" w:hAnsi="Courier New" w:cs="Courier New"/>
            <w:color w:val="CF8E6D"/>
            <w:sz w:val="20"/>
            <w:szCs w:val="20"/>
          </w:rPr>
          <w:t>None</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w:t>
        </w:r>
        <w:r w:rsidRPr="00006BED">
          <w:rPr>
            <w:rFonts w:ascii="Courier New" w:hAnsi="Courier New" w:cs="Courier New"/>
            <w:color w:val="6AAB73"/>
            <w:sz w:val="20"/>
            <w:szCs w:val="20"/>
          </w:rPr>
          <w:t>"full_name"</w:t>
        </w:r>
        <w:r w:rsidRPr="00006BED">
          <w:rPr>
            <w:rFonts w:ascii="Courier New" w:hAnsi="Courier New" w:cs="Courier New"/>
            <w:color w:val="BCBEC4"/>
            <w:sz w:val="20"/>
            <w:szCs w:val="20"/>
          </w:rPr>
          <w:t>: data_parts[</w:t>
        </w:r>
        <w:r w:rsidRPr="00006BED">
          <w:rPr>
            <w:rFonts w:ascii="Courier New" w:hAnsi="Courier New" w:cs="Courier New"/>
            <w:color w:val="2AACB8"/>
            <w:sz w:val="20"/>
            <w:szCs w:val="20"/>
          </w:rPr>
          <w:t>1</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w:t>
        </w:r>
        <w:r w:rsidRPr="00006BED">
          <w:rPr>
            <w:rFonts w:ascii="Courier New" w:hAnsi="Courier New" w:cs="Courier New"/>
            <w:color w:val="6AAB73"/>
            <w:sz w:val="20"/>
            <w:szCs w:val="20"/>
          </w:rPr>
          <w:t>"dob"</w:t>
        </w:r>
        <w:r w:rsidRPr="00006BED">
          <w:rPr>
            <w:rFonts w:ascii="Courier New" w:hAnsi="Courier New" w:cs="Courier New"/>
            <w:color w:val="BCBEC4"/>
            <w:sz w:val="20"/>
            <w:szCs w:val="20"/>
          </w:rPr>
          <w:t>: format_date_str(data_parts[</w:t>
        </w:r>
        <w:r w:rsidRPr="00006BED">
          <w:rPr>
            <w:rFonts w:ascii="Courier New" w:hAnsi="Courier New" w:cs="Courier New"/>
            <w:color w:val="2AACB8"/>
            <w:sz w:val="20"/>
            <w:szCs w:val="20"/>
          </w:rPr>
          <w:t>2</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w:t>
        </w:r>
        <w:r w:rsidRPr="00006BED">
          <w:rPr>
            <w:rFonts w:ascii="Courier New" w:hAnsi="Courier New" w:cs="Courier New"/>
            <w:color w:val="6AAB73"/>
            <w:sz w:val="20"/>
            <w:szCs w:val="20"/>
          </w:rPr>
          <w:t>"gender"</w:t>
        </w:r>
        <w:r w:rsidRPr="00006BED">
          <w:rPr>
            <w:rFonts w:ascii="Courier New" w:hAnsi="Courier New" w:cs="Courier New"/>
            <w:color w:val="BCBEC4"/>
            <w:sz w:val="20"/>
            <w:szCs w:val="20"/>
          </w:rPr>
          <w:t>: data_parts[</w:t>
        </w:r>
        <w:r w:rsidRPr="00006BED">
          <w:rPr>
            <w:rFonts w:ascii="Courier New" w:hAnsi="Courier New" w:cs="Courier New"/>
            <w:color w:val="2AACB8"/>
            <w:sz w:val="20"/>
            <w:szCs w:val="20"/>
          </w:rPr>
          <w:t>3</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w:t>
        </w:r>
        <w:r w:rsidRPr="00006BED">
          <w:rPr>
            <w:rFonts w:ascii="Courier New" w:hAnsi="Courier New" w:cs="Courier New"/>
            <w:color w:val="6AAB73"/>
            <w:sz w:val="20"/>
            <w:szCs w:val="20"/>
          </w:rPr>
          <w:t>"residence"</w:t>
        </w:r>
        <w:r w:rsidRPr="00006BED">
          <w:rPr>
            <w:rFonts w:ascii="Courier New" w:hAnsi="Courier New" w:cs="Courier New"/>
            <w:color w:val="BCBEC4"/>
            <w:sz w:val="20"/>
            <w:szCs w:val="20"/>
          </w:rPr>
          <w:t>: data_parts[</w:t>
        </w:r>
        <w:r w:rsidRPr="00006BED">
          <w:rPr>
            <w:rFonts w:ascii="Courier New" w:hAnsi="Courier New" w:cs="Courier New"/>
            <w:color w:val="2AACB8"/>
            <w:sz w:val="20"/>
            <w:szCs w:val="20"/>
          </w:rPr>
          <w:t>4</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w:t>
        </w:r>
        <w:r w:rsidRPr="00006BED">
          <w:rPr>
            <w:rFonts w:ascii="Courier New" w:hAnsi="Courier New" w:cs="Courier New"/>
            <w:color w:val="6AAB73"/>
            <w:sz w:val="20"/>
            <w:szCs w:val="20"/>
          </w:rPr>
          <w:t>"issuance"</w:t>
        </w:r>
        <w:r w:rsidRPr="00006BED">
          <w:rPr>
            <w:rFonts w:ascii="Courier New" w:hAnsi="Courier New" w:cs="Courier New"/>
            <w:color w:val="BCBEC4"/>
            <w:sz w:val="20"/>
            <w:szCs w:val="20"/>
          </w:rPr>
          <w:t>: format_date_str(data_parts[</w:t>
        </w:r>
        <w:r w:rsidRPr="00006BED">
          <w:rPr>
            <w:rFonts w:ascii="Courier New" w:hAnsi="Courier New" w:cs="Courier New"/>
            <w:color w:val="2AACB8"/>
            <w:sz w:val="20"/>
            <w:szCs w:val="20"/>
          </w:rPr>
          <w:t>5</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w:t>
        </w:r>
        <w:r w:rsidRPr="00006BED">
          <w:rPr>
            <w:rFonts w:ascii="Courier New" w:hAnsi="Courier New" w:cs="Courier New"/>
            <w:color w:val="BCBEC4"/>
            <w:sz w:val="20"/>
            <w:szCs w:val="20"/>
          </w:rPr>
          <w:br/>
        </w:r>
        <w:r w:rsidRPr="00006BED">
          <w:rPr>
            <w:rFonts w:ascii="Courier New" w:hAnsi="Courier New" w:cs="Courier New"/>
            <w:color w:val="CF8E6D"/>
            <w:sz w:val="20"/>
            <w:szCs w:val="20"/>
          </w:rPr>
          <w:t xml:space="preserve">def </w:t>
        </w:r>
        <w:r w:rsidRPr="00006BED">
          <w:rPr>
            <w:rFonts w:ascii="Courier New" w:hAnsi="Courier New" w:cs="Courier New"/>
            <w:color w:val="56A8F5"/>
            <w:sz w:val="20"/>
            <w:szCs w:val="20"/>
          </w:rPr>
          <w:t>format_date_str</w:t>
        </w:r>
        <w:r w:rsidRPr="00006BED">
          <w:rPr>
            <w:rFonts w:ascii="Courier New" w:hAnsi="Courier New" w:cs="Courier New"/>
            <w:color w:val="BCBEC4"/>
            <w:sz w:val="20"/>
            <w:szCs w:val="20"/>
          </w:rPr>
          <w:t xml:space="preserve">(date_str: </w:t>
        </w:r>
        <w:r w:rsidRPr="00006BED">
          <w:rPr>
            <w:rFonts w:ascii="Courier New" w:hAnsi="Courier New" w:cs="Courier New"/>
            <w:color w:val="8888C6"/>
            <w:sz w:val="20"/>
            <w:szCs w:val="20"/>
          </w:rPr>
          <w:t>str</w:t>
        </w:r>
        <w:r w:rsidRPr="00006BED">
          <w:rPr>
            <w:rFonts w:ascii="Courier New" w:hAnsi="Courier New" w:cs="Courier New"/>
            <w:color w:val="BCBEC4"/>
            <w:sz w:val="20"/>
            <w:szCs w:val="20"/>
          </w:rPr>
          <w:t>):</w:t>
        </w:r>
        <w:r w:rsidRPr="00006BED">
          <w:rPr>
            <w:rFonts w:ascii="Courier New" w:hAnsi="Courier New" w:cs="Courier New"/>
            <w:color w:val="BCBEC4"/>
            <w:sz w:val="20"/>
            <w:szCs w:val="20"/>
          </w:rPr>
          <w:br/>
          <w:t xml:space="preserve">    </w:t>
        </w:r>
        <w:r w:rsidRPr="00006BED">
          <w:rPr>
            <w:rFonts w:ascii="Courier New" w:hAnsi="Courier New" w:cs="Courier New"/>
            <w:color w:val="CF8E6D"/>
            <w:sz w:val="20"/>
            <w:szCs w:val="20"/>
          </w:rPr>
          <w:t xml:space="preserve">return </w:t>
        </w:r>
        <w:r w:rsidRPr="00006BED">
          <w:rPr>
            <w:rFonts w:ascii="Courier New" w:hAnsi="Courier New" w:cs="Courier New"/>
            <w:color w:val="6AAB73"/>
            <w:sz w:val="20"/>
            <w:szCs w:val="20"/>
          </w:rPr>
          <w:t>f"</w:t>
        </w:r>
        <w:r w:rsidRPr="00006BED">
          <w:rPr>
            <w:rFonts w:ascii="Courier New" w:hAnsi="Courier New" w:cs="Courier New"/>
            <w:color w:val="CF8E6D"/>
            <w:sz w:val="20"/>
            <w:szCs w:val="20"/>
          </w:rPr>
          <w:t>{</w:t>
        </w:r>
        <w:r w:rsidRPr="00006BED">
          <w:rPr>
            <w:rFonts w:ascii="Courier New" w:hAnsi="Courier New" w:cs="Courier New"/>
            <w:color w:val="BCBEC4"/>
            <w:sz w:val="20"/>
            <w:szCs w:val="20"/>
          </w:rPr>
          <w:t>date_str[</w:t>
        </w:r>
        <w:r w:rsidRPr="00006BED">
          <w:rPr>
            <w:rFonts w:ascii="Courier New" w:hAnsi="Courier New" w:cs="Courier New"/>
            <w:color w:val="2AACB8"/>
            <w:sz w:val="20"/>
            <w:szCs w:val="20"/>
          </w:rPr>
          <w:t>0</w:t>
        </w:r>
        <w:r w:rsidRPr="00006BED">
          <w:rPr>
            <w:rFonts w:ascii="Courier New" w:hAnsi="Courier New" w:cs="Courier New"/>
            <w:color w:val="BCBEC4"/>
            <w:sz w:val="20"/>
            <w:szCs w:val="20"/>
          </w:rPr>
          <w:t>:</w:t>
        </w:r>
        <w:r w:rsidRPr="00006BED">
          <w:rPr>
            <w:rFonts w:ascii="Courier New" w:hAnsi="Courier New" w:cs="Courier New"/>
            <w:color w:val="2AACB8"/>
            <w:sz w:val="20"/>
            <w:szCs w:val="20"/>
          </w:rPr>
          <w:t>2</w:t>
        </w:r>
        <w:r w:rsidRPr="00006BED">
          <w:rPr>
            <w:rFonts w:ascii="Courier New" w:hAnsi="Courier New" w:cs="Courier New"/>
            <w:color w:val="BCBEC4"/>
            <w:sz w:val="20"/>
            <w:szCs w:val="20"/>
          </w:rPr>
          <w:t>]</w:t>
        </w:r>
        <w:r w:rsidRPr="00006BED">
          <w:rPr>
            <w:rFonts w:ascii="Courier New" w:hAnsi="Courier New" w:cs="Courier New"/>
            <w:color w:val="CF8E6D"/>
            <w:sz w:val="20"/>
            <w:szCs w:val="20"/>
          </w:rPr>
          <w:t>}</w:t>
        </w:r>
        <w:r w:rsidRPr="00006BED">
          <w:rPr>
            <w:rFonts w:ascii="Courier New" w:hAnsi="Courier New" w:cs="Courier New"/>
            <w:color w:val="6AAB73"/>
            <w:sz w:val="20"/>
            <w:szCs w:val="20"/>
          </w:rPr>
          <w:t>/</w:t>
        </w:r>
        <w:r w:rsidRPr="00006BED">
          <w:rPr>
            <w:rFonts w:ascii="Courier New" w:hAnsi="Courier New" w:cs="Courier New"/>
            <w:color w:val="CF8E6D"/>
            <w:sz w:val="20"/>
            <w:szCs w:val="20"/>
          </w:rPr>
          <w:t>{</w:t>
        </w:r>
        <w:r w:rsidRPr="00006BED">
          <w:rPr>
            <w:rFonts w:ascii="Courier New" w:hAnsi="Courier New" w:cs="Courier New"/>
            <w:color w:val="BCBEC4"/>
            <w:sz w:val="20"/>
            <w:szCs w:val="20"/>
          </w:rPr>
          <w:t>date_str[</w:t>
        </w:r>
        <w:r w:rsidRPr="00006BED">
          <w:rPr>
            <w:rFonts w:ascii="Courier New" w:hAnsi="Courier New" w:cs="Courier New"/>
            <w:color w:val="2AACB8"/>
            <w:sz w:val="20"/>
            <w:szCs w:val="20"/>
          </w:rPr>
          <w:t>2</w:t>
        </w:r>
        <w:r w:rsidRPr="00006BED">
          <w:rPr>
            <w:rFonts w:ascii="Courier New" w:hAnsi="Courier New" w:cs="Courier New"/>
            <w:color w:val="BCBEC4"/>
            <w:sz w:val="20"/>
            <w:szCs w:val="20"/>
          </w:rPr>
          <w:t>:</w:t>
        </w:r>
        <w:r w:rsidRPr="00006BED">
          <w:rPr>
            <w:rFonts w:ascii="Courier New" w:hAnsi="Courier New" w:cs="Courier New"/>
            <w:color w:val="2AACB8"/>
            <w:sz w:val="20"/>
            <w:szCs w:val="20"/>
          </w:rPr>
          <w:t>4</w:t>
        </w:r>
        <w:r w:rsidRPr="00006BED">
          <w:rPr>
            <w:rFonts w:ascii="Courier New" w:hAnsi="Courier New" w:cs="Courier New"/>
            <w:color w:val="BCBEC4"/>
            <w:sz w:val="20"/>
            <w:szCs w:val="20"/>
          </w:rPr>
          <w:t>]</w:t>
        </w:r>
        <w:r w:rsidRPr="00006BED">
          <w:rPr>
            <w:rFonts w:ascii="Courier New" w:hAnsi="Courier New" w:cs="Courier New"/>
            <w:color w:val="CF8E6D"/>
            <w:sz w:val="20"/>
            <w:szCs w:val="20"/>
          </w:rPr>
          <w:t>}</w:t>
        </w:r>
        <w:r w:rsidRPr="00006BED">
          <w:rPr>
            <w:rFonts w:ascii="Courier New" w:hAnsi="Courier New" w:cs="Courier New"/>
            <w:color w:val="6AAB73"/>
            <w:sz w:val="20"/>
            <w:szCs w:val="20"/>
          </w:rPr>
          <w:t>/</w:t>
        </w:r>
        <w:r w:rsidRPr="00006BED">
          <w:rPr>
            <w:rFonts w:ascii="Courier New" w:hAnsi="Courier New" w:cs="Courier New"/>
            <w:color w:val="CF8E6D"/>
            <w:sz w:val="20"/>
            <w:szCs w:val="20"/>
          </w:rPr>
          <w:t>{</w:t>
        </w:r>
        <w:r w:rsidRPr="00006BED">
          <w:rPr>
            <w:rFonts w:ascii="Courier New" w:hAnsi="Courier New" w:cs="Courier New"/>
            <w:color w:val="BCBEC4"/>
            <w:sz w:val="20"/>
            <w:szCs w:val="20"/>
          </w:rPr>
          <w:t>date_str[</w:t>
        </w:r>
        <w:r w:rsidRPr="00006BED">
          <w:rPr>
            <w:rFonts w:ascii="Courier New" w:hAnsi="Courier New" w:cs="Courier New"/>
            <w:color w:val="2AACB8"/>
            <w:sz w:val="20"/>
            <w:szCs w:val="20"/>
          </w:rPr>
          <w:t>4</w:t>
        </w:r>
        <w:r w:rsidRPr="00006BED">
          <w:rPr>
            <w:rFonts w:ascii="Courier New" w:hAnsi="Courier New" w:cs="Courier New"/>
            <w:color w:val="BCBEC4"/>
            <w:sz w:val="20"/>
            <w:szCs w:val="20"/>
          </w:rPr>
          <w:t>:]</w:t>
        </w:r>
        <w:r w:rsidRPr="00006BED">
          <w:rPr>
            <w:rFonts w:ascii="Courier New" w:hAnsi="Courier New" w:cs="Courier New"/>
            <w:color w:val="CF8E6D"/>
            <w:sz w:val="20"/>
            <w:szCs w:val="20"/>
          </w:rPr>
          <w:t>}</w:t>
        </w:r>
        <w:r w:rsidRPr="00006BED">
          <w:rPr>
            <w:rFonts w:ascii="Courier New" w:hAnsi="Courier New" w:cs="Courier New"/>
            <w:color w:val="6AAB73"/>
            <w:sz w:val="20"/>
            <w:szCs w:val="20"/>
          </w:rPr>
          <w:t>"</w:t>
        </w:r>
      </w:ins>
    </w:p>
    <w:p w14:paraId="5E4BA202" w14:textId="77777777" w:rsidR="00006BED" w:rsidRDefault="00006BED" w:rsidP="00006BE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ins w:id="5841" w:author="lợi đoàn" w:date="2024-11-29T10:50:00Z"/>
          <w:rFonts w:ascii="Courier New" w:hAnsi="Courier New" w:cs="Courier New"/>
          <w:color w:val="6AAB73"/>
          <w:sz w:val="20"/>
          <w:szCs w:val="20"/>
        </w:rPr>
      </w:pPr>
    </w:p>
    <w:p w14:paraId="20F6C76F" w14:textId="77777777" w:rsidR="00006BED" w:rsidRPr="00006BED" w:rsidRDefault="00006BED" w:rsidP="00006BE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ins w:id="5842" w:author="lợi đoàn" w:date="2024-11-29T10:49:00Z"/>
          <w:rFonts w:ascii="Courier New" w:hAnsi="Courier New" w:cs="Courier New"/>
          <w:color w:val="BCBEC4"/>
          <w:sz w:val="20"/>
          <w:szCs w:val="20"/>
        </w:rPr>
      </w:pPr>
    </w:p>
    <w:p w14:paraId="5F967A42" w14:textId="77777777" w:rsidR="00C6385D" w:rsidRDefault="00C6385D">
      <w:pPr>
        <w:pStyle w:val="ListParagraph"/>
        <w:ind w:left="2552" w:hanging="1418"/>
        <w:rPr>
          <w:ins w:id="5843" w:author="lợi đoàn" w:date="2024-11-29T10:40:00Z"/>
          <w:sz w:val="26"/>
          <w:szCs w:val="26"/>
        </w:rPr>
        <w:pPrChange w:id="5844" w:author="lợi đoàn" w:date="2024-11-29T10:41:00Z">
          <w:pPr>
            <w:pStyle w:val="ListParagraph"/>
            <w:ind w:left="2552"/>
          </w:pPr>
        </w:pPrChange>
      </w:pPr>
    </w:p>
    <w:p w14:paraId="03A8B101" w14:textId="77777777" w:rsidR="00A439B5" w:rsidRDefault="00A439B5">
      <w:pPr>
        <w:pStyle w:val="ListParagraph"/>
        <w:ind w:left="2552"/>
        <w:rPr>
          <w:ins w:id="5845" w:author="lợi đoàn" w:date="2024-11-29T13:55:00Z"/>
          <w:sz w:val="26"/>
          <w:szCs w:val="26"/>
        </w:rPr>
      </w:pPr>
    </w:p>
    <w:p w14:paraId="667184C3" w14:textId="77777777" w:rsidR="00DC6BED" w:rsidRDefault="00DC6BED">
      <w:pPr>
        <w:pStyle w:val="ListParagraph"/>
        <w:ind w:left="2552"/>
        <w:rPr>
          <w:ins w:id="5846" w:author="lợi đoàn" w:date="2024-11-29T10:18:00Z"/>
          <w:sz w:val="26"/>
          <w:szCs w:val="26"/>
        </w:rPr>
        <w:pPrChange w:id="5847" w:author="lợi đoàn" w:date="2024-11-29T10:40:00Z">
          <w:pPr>
            <w:pStyle w:val="ListParagraph"/>
            <w:numPr>
              <w:ilvl w:val="2"/>
              <w:numId w:val="27"/>
            </w:numPr>
            <w:ind w:left="2160" w:hanging="360"/>
          </w:pPr>
        </w:pPrChange>
      </w:pPr>
    </w:p>
    <w:p w14:paraId="502A87C2" w14:textId="4C39D9F2" w:rsidR="00940636" w:rsidRDefault="00940636" w:rsidP="00940636">
      <w:pPr>
        <w:pStyle w:val="ListParagraph"/>
        <w:numPr>
          <w:ilvl w:val="1"/>
          <w:numId w:val="27"/>
        </w:numPr>
        <w:ind w:left="1276" w:firstLine="0"/>
        <w:rPr>
          <w:ins w:id="5848" w:author="lợi đoàn" w:date="2024-11-29T10:20:00Z"/>
          <w:sz w:val="26"/>
          <w:szCs w:val="26"/>
        </w:rPr>
      </w:pPr>
      <w:ins w:id="5849" w:author="lợi đoàn" w:date="2024-11-29T10:20:00Z">
        <w:r w:rsidRPr="00037109">
          <w:rPr>
            <w:sz w:val="26"/>
            <w:szCs w:val="26"/>
          </w:rPr>
          <w:t xml:space="preserve">Chức năng </w:t>
        </w:r>
      </w:ins>
      <w:ins w:id="5850" w:author="lợi đoàn" w:date="2024-11-29T10:21:00Z">
        <w:r w:rsidR="001B5040">
          <w:rPr>
            <w:sz w:val="26"/>
            <w:szCs w:val="26"/>
          </w:rPr>
          <w:t>gửi thông báo thời gian thực</w:t>
        </w:r>
      </w:ins>
    </w:p>
    <w:p w14:paraId="0AA7028F" w14:textId="77777777" w:rsidR="00940636" w:rsidRDefault="00940636" w:rsidP="00940636">
      <w:pPr>
        <w:pStyle w:val="ListParagraph"/>
        <w:numPr>
          <w:ilvl w:val="2"/>
          <w:numId w:val="27"/>
        </w:numPr>
        <w:rPr>
          <w:ins w:id="5851" w:author="lợi đoàn" w:date="2024-11-29T10:53:00Z"/>
          <w:sz w:val="26"/>
          <w:szCs w:val="26"/>
        </w:rPr>
      </w:pPr>
      <w:ins w:id="5852" w:author="lợi đoàn" w:date="2024-11-29T10:20:00Z">
        <w:r>
          <w:rPr>
            <w:sz w:val="26"/>
            <w:szCs w:val="26"/>
          </w:rPr>
          <w:t>Vấn đề</w:t>
        </w:r>
      </w:ins>
    </w:p>
    <w:p w14:paraId="5E0A8071" w14:textId="77777777" w:rsidR="00C23B0B" w:rsidRPr="00C23B0B" w:rsidRDefault="00C23B0B">
      <w:pPr>
        <w:pStyle w:val="ListParagraph"/>
        <w:numPr>
          <w:ilvl w:val="3"/>
          <w:numId w:val="27"/>
        </w:numPr>
        <w:ind w:left="2410"/>
        <w:rPr>
          <w:ins w:id="5853" w:author="lợi đoàn" w:date="2024-11-29T10:53:00Z"/>
          <w:sz w:val="26"/>
          <w:szCs w:val="26"/>
        </w:rPr>
        <w:pPrChange w:id="5854" w:author="lợi đoàn" w:date="2024-11-29T17:09:00Z">
          <w:pPr>
            <w:pStyle w:val="ListParagraph"/>
            <w:numPr>
              <w:ilvl w:val="3"/>
              <w:numId w:val="27"/>
            </w:numPr>
            <w:ind w:left="2880" w:hanging="360"/>
          </w:pPr>
        </w:pPrChange>
      </w:pPr>
      <w:ins w:id="5855" w:author="lợi đoàn" w:date="2024-11-29T10:53:00Z">
        <w:r w:rsidRPr="00C23B0B">
          <w:rPr>
            <w:sz w:val="26"/>
            <w:szCs w:val="26"/>
          </w:rPr>
          <w:t>Yêu cầu thông báo đến ng</w:t>
        </w:r>
        <w:r w:rsidRPr="00C23B0B">
          <w:rPr>
            <w:rFonts w:hint="eastAsia"/>
            <w:sz w:val="26"/>
            <w:szCs w:val="26"/>
          </w:rPr>
          <w:t>ư</w:t>
        </w:r>
        <w:r w:rsidRPr="00C23B0B">
          <w:rPr>
            <w:sz w:val="26"/>
            <w:szCs w:val="26"/>
          </w:rPr>
          <w:t>ời dùng trong thời gian ngắn nhất để đảm bảo tính thời gian thực, ví dụ: tin nhắn mới, cập nhật đ</w:t>
        </w:r>
        <w:r w:rsidRPr="00C23B0B">
          <w:rPr>
            <w:rFonts w:hint="eastAsia"/>
            <w:sz w:val="26"/>
            <w:szCs w:val="26"/>
          </w:rPr>
          <w:t>ơ</w:t>
        </w:r>
        <w:r w:rsidRPr="00C23B0B">
          <w:rPr>
            <w:sz w:val="26"/>
            <w:szCs w:val="26"/>
          </w:rPr>
          <w:t>n hàng.</w:t>
        </w:r>
      </w:ins>
    </w:p>
    <w:p w14:paraId="4C42E640" w14:textId="0B433FE1" w:rsidR="00F60603" w:rsidRDefault="00C23B0B">
      <w:pPr>
        <w:pStyle w:val="ListParagraph"/>
        <w:numPr>
          <w:ilvl w:val="3"/>
          <w:numId w:val="27"/>
        </w:numPr>
        <w:ind w:left="2410"/>
        <w:rPr>
          <w:ins w:id="5856" w:author="lợi đoàn" w:date="2024-11-29T10:53:00Z"/>
          <w:sz w:val="26"/>
          <w:szCs w:val="26"/>
        </w:rPr>
        <w:pPrChange w:id="5857" w:author="lợi đoàn" w:date="2024-11-29T17:09:00Z">
          <w:pPr>
            <w:pStyle w:val="ListParagraph"/>
            <w:numPr>
              <w:ilvl w:val="3"/>
              <w:numId w:val="27"/>
            </w:numPr>
            <w:ind w:left="2880" w:hanging="360"/>
          </w:pPr>
        </w:pPrChange>
      </w:pPr>
      <w:ins w:id="5858" w:author="lợi đoàn" w:date="2024-11-29T10:53:00Z">
        <w:r w:rsidRPr="00C23B0B">
          <w:rPr>
            <w:sz w:val="26"/>
            <w:szCs w:val="26"/>
          </w:rPr>
          <w:t>Hàng nghìn ng</w:t>
        </w:r>
        <w:r w:rsidRPr="00C23B0B">
          <w:rPr>
            <w:rFonts w:hint="eastAsia"/>
            <w:sz w:val="26"/>
            <w:szCs w:val="26"/>
          </w:rPr>
          <w:t>ư</w:t>
        </w:r>
        <w:r w:rsidRPr="00C23B0B">
          <w:rPr>
            <w:sz w:val="26"/>
            <w:szCs w:val="26"/>
          </w:rPr>
          <w:t xml:space="preserve">ời dùng có thể đồng thời nhận thông báo, dẫn đến tải hệ thống cao và cần tối </w:t>
        </w:r>
        <w:r w:rsidRPr="00C23B0B">
          <w:rPr>
            <w:rFonts w:hint="eastAsia"/>
            <w:sz w:val="26"/>
            <w:szCs w:val="26"/>
          </w:rPr>
          <w:t>ư</w:t>
        </w:r>
        <w:r w:rsidRPr="00C23B0B">
          <w:rPr>
            <w:sz w:val="26"/>
            <w:szCs w:val="26"/>
          </w:rPr>
          <w:t>u để không bị nghẽn.</w:t>
        </w:r>
      </w:ins>
    </w:p>
    <w:p w14:paraId="5D12266D" w14:textId="5CE5000F" w:rsidR="00C23B0B" w:rsidRDefault="00726C9C">
      <w:pPr>
        <w:pStyle w:val="ListParagraph"/>
        <w:numPr>
          <w:ilvl w:val="3"/>
          <w:numId w:val="27"/>
        </w:numPr>
        <w:ind w:left="2410"/>
        <w:rPr>
          <w:ins w:id="5859" w:author="lợi đoàn" w:date="2024-11-29T10:53:00Z"/>
          <w:sz w:val="26"/>
          <w:szCs w:val="26"/>
        </w:rPr>
        <w:pPrChange w:id="5860" w:author="lợi đoàn" w:date="2024-11-29T17:09:00Z">
          <w:pPr>
            <w:pStyle w:val="ListParagraph"/>
            <w:numPr>
              <w:ilvl w:val="3"/>
              <w:numId w:val="27"/>
            </w:numPr>
            <w:ind w:left="2880" w:hanging="360"/>
          </w:pPr>
        </w:pPrChange>
      </w:pPr>
      <w:ins w:id="5861" w:author="lợi đoàn" w:date="2024-11-29T10:53:00Z">
        <w:r w:rsidRPr="00726C9C">
          <w:rPr>
            <w:sz w:val="26"/>
            <w:szCs w:val="26"/>
          </w:rPr>
          <w:lastRenderedPageBreak/>
          <w:t>Thông báo phải đ</w:t>
        </w:r>
        <w:r w:rsidRPr="00726C9C">
          <w:rPr>
            <w:rFonts w:hint="eastAsia"/>
            <w:sz w:val="26"/>
            <w:szCs w:val="26"/>
          </w:rPr>
          <w:t>ư</w:t>
        </w:r>
        <w:r w:rsidRPr="00726C9C">
          <w:rPr>
            <w:sz w:val="26"/>
            <w:szCs w:val="26"/>
          </w:rPr>
          <w:t>ợc gửi đúng đối t</w:t>
        </w:r>
        <w:r w:rsidRPr="00726C9C">
          <w:rPr>
            <w:rFonts w:hint="eastAsia"/>
            <w:sz w:val="26"/>
            <w:szCs w:val="26"/>
          </w:rPr>
          <w:t>ư</w:t>
        </w:r>
        <w:r w:rsidRPr="00726C9C">
          <w:rPr>
            <w:sz w:val="26"/>
            <w:szCs w:val="26"/>
          </w:rPr>
          <w:t>ợng mà không nhầm lẫn hoặc gửi tràn lan.</w:t>
        </w:r>
      </w:ins>
    </w:p>
    <w:p w14:paraId="30B1DF8D" w14:textId="36D8E7B8" w:rsidR="00726C9C" w:rsidRDefault="00726C9C">
      <w:pPr>
        <w:pStyle w:val="ListParagraph"/>
        <w:numPr>
          <w:ilvl w:val="3"/>
          <w:numId w:val="27"/>
        </w:numPr>
        <w:ind w:left="2410"/>
        <w:rPr>
          <w:ins w:id="5862" w:author="lợi đoàn" w:date="2024-11-29T10:20:00Z"/>
          <w:sz w:val="26"/>
          <w:szCs w:val="26"/>
        </w:rPr>
        <w:pPrChange w:id="5863" w:author="lợi đoàn" w:date="2024-11-29T17:09:00Z">
          <w:pPr>
            <w:pStyle w:val="ListParagraph"/>
            <w:numPr>
              <w:ilvl w:val="2"/>
              <w:numId w:val="27"/>
            </w:numPr>
            <w:ind w:left="2160" w:hanging="360"/>
          </w:pPr>
        </w:pPrChange>
      </w:pPr>
      <w:ins w:id="5864" w:author="lợi đoàn" w:date="2024-11-29T10:54:00Z">
        <w:r w:rsidRPr="00726C9C">
          <w:rPr>
            <w:sz w:val="26"/>
            <w:szCs w:val="26"/>
          </w:rPr>
          <w:t>Đảm bảo kết nối thời gian thực an toàn, thông tin không bị lộ lọt hoặc giả mạo.</w:t>
        </w:r>
      </w:ins>
    </w:p>
    <w:p w14:paraId="6EA692E0" w14:textId="018B78EC" w:rsidR="00B044F7" w:rsidRPr="00B044F7" w:rsidRDefault="00940636">
      <w:pPr>
        <w:pStyle w:val="ListParagraph"/>
        <w:numPr>
          <w:ilvl w:val="2"/>
          <w:numId w:val="27"/>
        </w:numPr>
        <w:rPr>
          <w:ins w:id="5865" w:author="lợi đoàn" w:date="2024-11-29T10:54:00Z"/>
          <w:sz w:val="26"/>
          <w:szCs w:val="26"/>
          <w:rPrChange w:id="5866" w:author="lợi đoàn" w:date="2024-11-29T10:54:00Z">
            <w:rPr>
              <w:ins w:id="5867" w:author="lợi đoàn" w:date="2024-11-29T10:54:00Z"/>
            </w:rPr>
          </w:rPrChange>
        </w:rPr>
        <w:pPrChange w:id="5868" w:author="lợi đoàn" w:date="2024-11-29T10:54:00Z">
          <w:pPr>
            <w:pStyle w:val="ListParagraph"/>
            <w:numPr>
              <w:ilvl w:val="3"/>
              <w:numId w:val="27"/>
            </w:numPr>
            <w:ind w:left="2880" w:hanging="360"/>
          </w:pPr>
        </w:pPrChange>
      </w:pPr>
      <w:ins w:id="5869" w:author="lợi đoàn" w:date="2024-11-29T10:20:00Z">
        <w:r>
          <w:rPr>
            <w:sz w:val="26"/>
            <w:szCs w:val="26"/>
          </w:rPr>
          <w:t>Giải pháp</w:t>
        </w:r>
      </w:ins>
      <w:ins w:id="5870" w:author="lợi đoàn" w:date="2024-11-29T10:54:00Z">
        <w:r w:rsidR="00B044F7">
          <w:rPr>
            <w:sz w:val="26"/>
            <w:szCs w:val="26"/>
          </w:rPr>
          <w:t>:</w:t>
        </w:r>
      </w:ins>
    </w:p>
    <w:p w14:paraId="075D9F41" w14:textId="77777777" w:rsidR="00B044F7" w:rsidRPr="00B044F7" w:rsidRDefault="00B044F7">
      <w:pPr>
        <w:pStyle w:val="ListParagraph"/>
        <w:numPr>
          <w:ilvl w:val="3"/>
          <w:numId w:val="27"/>
        </w:numPr>
        <w:ind w:left="2410"/>
        <w:rPr>
          <w:ins w:id="5871" w:author="lợi đoàn" w:date="2024-11-29T10:54:00Z"/>
          <w:sz w:val="26"/>
          <w:szCs w:val="26"/>
        </w:rPr>
        <w:pPrChange w:id="5872" w:author="lợi đoàn" w:date="2024-11-29T17:09:00Z">
          <w:pPr>
            <w:pStyle w:val="ListParagraph"/>
            <w:numPr>
              <w:ilvl w:val="3"/>
              <w:numId w:val="27"/>
            </w:numPr>
            <w:ind w:left="2880" w:hanging="360"/>
          </w:pPr>
        </w:pPrChange>
      </w:pPr>
      <w:ins w:id="5873" w:author="lợi đoàn" w:date="2024-11-29T10:54:00Z">
        <w:r w:rsidRPr="00B044F7">
          <w:rPr>
            <w:sz w:val="26"/>
            <w:szCs w:val="26"/>
          </w:rPr>
          <w:t>Pusher Channels là giải pháp thời gian thực giúp duy trì kết nối giữa client và server thông qua WebSocket, hỗ trợ gửi thông báo ngay lập tức.</w:t>
        </w:r>
      </w:ins>
    </w:p>
    <w:p w14:paraId="69243F6D" w14:textId="4ECEF11D" w:rsidR="00B044F7" w:rsidRPr="00B044F7" w:rsidRDefault="00B044F7">
      <w:pPr>
        <w:pStyle w:val="ListParagraph"/>
        <w:numPr>
          <w:ilvl w:val="3"/>
          <w:numId w:val="27"/>
        </w:numPr>
        <w:ind w:left="2410"/>
        <w:rPr>
          <w:ins w:id="5874" w:author="lợi đoàn" w:date="2024-11-29T10:54:00Z"/>
          <w:sz w:val="26"/>
          <w:szCs w:val="26"/>
          <w:rPrChange w:id="5875" w:author="lợi đoàn" w:date="2024-11-29T10:55:00Z">
            <w:rPr>
              <w:ins w:id="5876" w:author="lợi đoàn" w:date="2024-11-29T10:54:00Z"/>
            </w:rPr>
          </w:rPrChange>
        </w:rPr>
        <w:pPrChange w:id="5877" w:author="lợi đoàn" w:date="2024-11-29T17:09:00Z">
          <w:pPr>
            <w:pStyle w:val="ListParagraph"/>
            <w:numPr>
              <w:ilvl w:val="3"/>
              <w:numId w:val="27"/>
            </w:numPr>
            <w:ind w:left="2880" w:hanging="360"/>
          </w:pPr>
        </w:pPrChange>
      </w:pPr>
      <w:ins w:id="5878" w:author="lợi đoàn" w:date="2024-11-29T10:54:00Z">
        <w:r w:rsidRPr="00B044F7">
          <w:rPr>
            <w:sz w:val="26"/>
            <w:szCs w:val="26"/>
          </w:rPr>
          <w:t>Dễ tích hợp với FastAPI và các framework front-end nh</w:t>
        </w:r>
        <w:r w:rsidRPr="00B044F7">
          <w:rPr>
            <w:rFonts w:hint="eastAsia"/>
            <w:sz w:val="26"/>
            <w:szCs w:val="26"/>
          </w:rPr>
          <w:t>ư</w:t>
        </w:r>
        <w:r w:rsidRPr="00B044F7">
          <w:rPr>
            <w:sz w:val="26"/>
            <w:szCs w:val="26"/>
          </w:rPr>
          <w:t xml:space="preserve"> React, Vue, Angular.</w:t>
        </w:r>
      </w:ins>
    </w:p>
    <w:p w14:paraId="2EA2179C" w14:textId="77777777" w:rsidR="00B044F7" w:rsidRPr="00B044F7" w:rsidRDefault="00B044F7">
      <w:pPr>
        <w:pStyle w:val="ListParagraph"/>
        <w:numPr>
          <w:ilvl w:val="3"/>
          <w:numId w:val="27"/>
        </w:numPr>
        <w:ind w:left="2410"/>
        <w:rPr>
          <w:ins w:id="5879" w:author="lợi đoàn" w:date="2024-11-29T10:54:00Z"/>
          <w:sz w:val="26"/>
          <w:szCs w:val="26"/>
        </w:rPr>
        <w:pPrChange w:id="5880" w:author="lợi đoàn" w:date="2024-11-29T17:09:00Z">
          <w:pPr>
            <w:pStyle w:val="ListParagraph"/>
            <w:numPr>
              <w:ilvl w:val="3"/>
              <w:numId w:val="27"/>
            </w:numPr>
            <w:ind w:left="2880" w:hanging="360"/>
          </w:pPr>
        </w:pPrChange>
      </w:pPr>
      <w:ins w:id="5881" w:author="lợi đoàn" w:date="2024-11-29T10:54:00Z">
        <w:r w:rsidRPr="00B044F7">
          <w:rPr>
            <w:sz w:val="26"/>
            <w:szCs w:val="26"/>
          </w:rPr>
          <w:t>Server sử dụng FastAPI để xử lý yêu cầu từ client và sử dụng th</w:t>
        </w:r>
        <w:r w:rsidRPr="00B044F7">
          <w:rPr>
            <w:rFonts w:hint="eastAsia"/>
            <w:sz w:val="26"/>
            <w:szCs w:val="26"/>
          </w:rPr>
          <w:t>ư</w:t>
        </w:r>
        <w:r w:rsidRPr="00B044F7">
          <w:rPr>
            <w:sz w:val="26"/>
            <w:szCs w:val="26"/>
          </w:rPr>
          <w:t xml:space="preserve"> viện pusher-http-python để gửi thông báo qua Pusher.</w:t>
        </w:r>
      </w:ins>
    </w:p>
    <w:p w14:paraId="33A0B5C8" w14:textId="66566714" w:rsidR="00B044F7" w:rsidRPr="00B044F7" w:rsidRDefault="00B044F7">
      <w:pPr>
        <w:pStyle w:val="ListParagraph"/>
        <w:numPr>
          <w:ilvl w:val="3"/>
          <w:numId w:val="27"/>
        </w:numPr>
        <w:ind w:left="2410"/>
        <w:rPr>
          <w:ins w:id="5882" w:author="lợi đoàn" w:date="2024-11-29T10:54:00Z"/>
          <w:sz w:val="26"/>
          <w:szCs w:val="26"/>
          <w:rPrChange w:id="5883" w:author="lợi đoàn" w:date="2024-11-29T10:55:00Z">
            <w:rPr>
              <w:ins w:id="5884" w:author="lợi đoàn" w:date="2024-11-29T10:54:00Z"/>
            </w:rPr>
          </w:rPrChange>
        </w:rPr>
        <w:pPrChange w:id="5885" w:author="lợi đoàn" w:date="2024-11-29T17:09:00Z">
          <w:pPr>
            <w:pStyle w:val="ListParagraph"/>
            <w:numPr>
              <w:ilvl w:val="3"/>
              <w:numId w:val="27"/>
            </w:numPr>
            <w:ind w:left="2880" w:hanging="360"/>
          </w:pPr>
        </w:pPrChange>
      </w:pPr>
      <w:ins w:id="5886" w:author="lợi đoàn" w:date="2024-11-29T10:54:00Z">
        <w:r w:rsidRPr="00B044F7">
          <w:rPr>
            <w:sz w:val="26"/>
            <w:szCs w:val="26"/>
          </w:rPr>
          <w:t>Client kết nối WebSocket với Pusher Channels để nhận thông báo.</w:t>
        </w:r>
      </w:ins>
    </w:p>
    <w:p w14:paraId="376A7899" w14:textId="77777777" w:rsidR="00B044F7" w:rsidRPr="00B044F7" w:rsidRDefault="00B044F7">
      <w:pPr>
        <w:pStyle w:val="ListParagraph"/>
        <w:numPr>
          <w:ilvl w:val="3"/>
          <w:numId w:val="27"/>
        </w:numPr>
        <w:ind w:left="2410"/>
        <w:rPr>
          <w:ins w:id="5887" w:author="lợi đoàn" w:date="2024-11-29T10:54:00Z"/>
          <w:sz w:val="26"/>
          <w:szCs w:val="26"/>
        </w:rPr>
        <w:pPrChange w:id="5888" w:author="lợi đoàn" w:date="2024-11-29T17:09:00Z">
          <w:pPr>
            <w:pStyle w:val="ListParagraph"/>
            <w:numPr>
              <w:ilvl w:val="3"/>
              <w:numId w:val="27"/>
            </w:numPr>
            <w:ind w:left="2880" w:hanging="360"/>
          </w:pPr>
        </w:pPrChange>
      </w:pPr>
      <w:ins w:id="5889" w:author="lợi đoàn" w:date="2024-11-29T10:54:00Z">
        <w:r w:rsidRPr="00B044F7">
          <w:rPr>
            <w:sz w:val="26"/>
            <w:szCs w:val="26"/>
          </w:rPr>
          <w:t>Pusher quản lý tải kết nối, giảm gánh nặng cho server ứng dụng.</w:t>
        </w:r>
      </w:ins>
    </w:p>
    <w:p w14:paraId="0AA14F3D" w14:textId="77777777" w:rsidR="00B044F7" w:rsidRPr="00B044F7" w:rsidRDefault="00B044F7">
      <w:pPr>
        <w:pStyle w:val="ListParagraph"/>
        <w:numPr>
          <w:ilvl w:val="3"/>
          <w:numId w:val="27"/>
        </w:numPr>
        <w:ind w:left="2410"/>
        <w:rPr>
          <w:ins w:id="5890" w:author="lợi đoàn" w:date="2024-11-29T10:54:00Z"/>
          <w:sz w:val="26"/>
          <w:szCs w:val="26"/>
        </w:rPr>
        <w:pPrChange w:id="5891" w:author="lợi đoàn" w:date="2024-11-29T17:09:00Z">
          <w:pPr>
            <w:pStyle w:val="ListParagraph"/>
            <w:numPr>
              <w:ilvl w:val="3"/>
              <w:numId w:val="27"/>
            </w:numPr>
            <w:ind w:left="2880" w:hanging="360"/>
          </w:pPr>
        </w:pPrChange>
      </w:pPr>
      <w:ins w:id="5892" w:author="lợi đoàn" w:date="2024-11-29T10:54:00Z">
        <w:r w:rsidRPr="00B044F7">
          <w:rPr>
            <w:sz w:val="26"/>
            <w:szCs w:val="26"/>
          </w:rPr>
          <w:t>Hệ thống sử dụng hàng đợi nh</w:t>
        </w:r>
        <w:r w:rsidRPr="00B044F7">
          <w:rPr>
            <w:rFonts w:hint="eastAsia"/>
            <w:sz w:val="26"/>
            <w:szCs w:val="26"/>
          </w:rPr>
          <w:t>ư</w:t>
        </w:r>
        <w:r w:rsidRPr="00B044F7">
          <w:rPr>
            <w:sz w:val="26"/>
            <w:szCs w:val="26"/>
          </w:rPr>
          <w:t xml:space="preserve"> Redis hoặc RabbitMQ để xử lý thông báo theo hàng đợi và gửi đi lần l</w:t>
        </w:r>
        <w:r w:rsidRPr="00B044F7">
          <w:rPr>
            <w:rFonts w:hint="eastAsia"/>
            <w:sz w:val="26"/>
            <w:szCs w:val="26"/>
          </w:rPr>
          <w:t>ư</w:t>
        </w:r>
        <w:r w:rsidRPr="00B044F7">
          <w:rPr>
            <w:sz w:val="26"/>
            <w:szCs w:val="26"/>
          </w:rPr>
          <w:t>ợt.</w:t>
        </w:r>
      </w:ins>
    </w:p>
    <w:p w14:paraId="0B80CCEA" w14:textId="77777777" w:rsidR="00B044F7" w:rsidRPr="00B044F7" w:rsidRDefault="00B044F7">
      <w:pPr>
        <w:pStyle w:val="ListParagraph"/>
        <w:numPr>
          <w:ilvl w:val="3"/>
          <w:numId w:val="27"/>
        </w:numPr>
        <w:ind w:left="2410"/>
        <w:rPr>
          <w:ins w:id="5893" w:author="lợi đoàn" w:date="2024-11-29T10:54:00Z"/>
          <w:sz w:val="26"/>
          <w:szCs w:val="26"/>
        </w:rPr>
        <w:pPrChange w:id="5894" w:author="lợi đoàn" w:date="2024-11-29T17:09:00Z">
          <w:pPr>
            <w:pStyle w:val="ListParagraph"/>
            <w:numPr>
              <w:ilvl w:val="3"/>
              <w:numId w:val="27"/>
            </w:numPr>
            <w:ind w:left="2880" w:hanging="360"/>
          </w:pPr>
        </w:pPrChange>
      </w:pPr>
      <w:ins w:id="5895" w:author="lợi đoàn" w:date="2024-11-29T10:54:00Z">
        <w:r w:rsidRPr="00B044F7">
          <w:rPr>
            <w:sz w:val="26"/>
            <w:szCs w:val="26"/>
          </w:rPr>
          <w:t>Sử dụng Token Authentication hoặc JWT để xác thực user tr</w:t>
        </w:r>
        <w:r w:rsidRPr="00B044F7">
          <w:rPr>
            <w:rFonts w:hint="eastAsia"/>
            <w:sz w:val="26"/>
            <w:szCs w:val="26"/>
          </w:rPr>
          <w:t>ư</w:t>
        </w:r>
        <w:r w:rsidRPr="00B044F7">
          <w:rPr>
            <w:sz w:val="26"/>
            <w:szCs w:val="26"/>
          </w:rPr>
          <w:t>ớc khi kết nối với kênh Pusher.</w:t>
        </w:r>
      </w:ins>
    </w:p>
    <w:p w14:paraId="6741F22A" w14:textId="77777777" w:rsidR="00B044F7" w:rsidRPr="00B044F7" w:rsidRDefault="00B044F7">
      <w:pPr>
        <w:pStyle w:val="ListParagraph"/>
        <w:numPr>
          <w:ilvl w:val="3"/>
          <w:numId w:val="27"/>
        </w:numPr>
        <w:ind w:left="2410"/>
        <w:rPr>
          <w:ins w:id="5896" w:author="lợi đoàn" w:date="2024-11-29T10:54:00Z"/>
          <w:sz w:val="26"/>
          <w:szCs w:val="26"/>
        </w:rPr>
        <w:pPrChange w:id="5897" w:author="lợi đoàn" w:date="2024-11-29T17:09:00Z">
          <w:pPr>
            <w:pStyle w:val="ListParagraph"/>
            <w:numPr>
              <w:ilvl w:val="3"/>
              <w:numId w:val="27"/>
            </w:numPr>
            <w:ind w:left="2880" w:hanging="360"/>
          </w:pPr>
        </w:pPrChange>
      </w:pPr>
      <w:ins w:id="5898" w:author="lợi đoàn" w:date="2024-11-29T10:54:00Z">
        <w:r w:rsidRPr="00B044F7">
          <w:rPr>
            <w:sz w:val="26"/>
            <w:szCs w:val="26"/>
          </w:rPr>
          <w:t>Kênh riêng t</w:t>
        </w:r>
        <w:r w:rsidRPr="00B044F7">
          <w:rPr>
            <w:rFonts w:hint="eastAsia"/>
            <w:sz w:val="26"/>
            <w:szCs w:val="26"/>
          </w:rPr>
          <w:t>ư</w:t>
        </w:r>
        <w:r w:rsidRPr="00B044F7">
          <w:rPr>
            <w:sz w:val="26"/>
            <w:szCs w:val="26"/>
          </w:rPr>
          <w:t xml:space="preserve"> (private channels) để đảm bảo chỉ những user hợp lệ mới nhận đ</w:t>
        </w:r>
        <w:r w:rsidRPr="00B044F7">
          <w:rPr>
            <w:rFonts w:hint="eastAsia"/>
            <w:sz w:val="26"/>
            <w:szCs w:val="26"/>
          </w:rPr>
          <w:t>ư</w:t>
        </w:r>
        <w:r w:rsidRPr="00B044F7">
          <w:rPr>
            <w:sz w:val="26"/>
            <w:szCs w:val="26"/>
          </w:rPr>
          <w:t>ợc thông báo.</w:t>
        </w:r>
      </w:ins>
    </w:p>
    <w:p w14:paraId="24C185B9" w14:textId="62636A97" w:rsidR="00B044F7" w:rsidRPr="00D0786C" w:rsidRDefault="00B044F7">
      <w:pPr>
        <w:pStyle w:val="ListParagraph"/>
        <w:numPr>
          <w:ilvl w:val="3"/>
          <w:numId w:val="27"/>
        </w:numPr>
        <w:ind w:left="2410"/>
        <w:rPr>
          <w:ins w:id="5899" w:author="lợi đoàn" w:date="2024-11-29T10:54:00Z"/>
          <w:sz w:val="26"/>
          <w:szCs w:val="26"/>
          <w:rPrChange w:id="5900" w:author="lợi đoàn" w:date="2024-11-29T11:00:00Z">
            <w:rPr>
              <w:ins w:id="5901" w:author="lợi đoàn" w:date="2024-11-29T10:54:00Z"/>
            </w:rPr>
          </w:rPrChange>
        </w:rPr>
        <w:pPrChange w:id="5902" w:author="lợi đoàn" w:date="2024-11-29T17:09:00Z">
          <w:pPr>
            <w:pStyle w:val="ListParagraph"/>
            <w:numPr>
              <w:ilvl w:val="3"/>
              <w:numId w:val="27"/>
            </w:numPr>
            <w:ind w:left="2880" w:hanging="360"/>
          </w:pPr>
        </w:pPrChange>
      </w:pPr>
      <w:ins w:id="5903" w:author="lợi đoàn" w:date="2024-11-29T10:54:00Z">
        <w:r w:rsidRPr="00B044F7">
          <w:rPr>
            <w:sz w:val="26"/>
            <w:szCs w:val="26"/>
          </w:rPr>
          <w:t>Mỗi ng</w:t>
        </w:r>
        <w:r w:rsidRPr="00B044F7">
          <w:rPr>
            <w:rFonts w:hint="eastAsia"/>
            <w:sz w:val="26"/>
            <w:szCs w:val="26"/>
          </w:rPr>
          <w:t>ư</w:t>
        </w:r>
        <w:r w:rsidRPr="00B044F7">
          <w:rPr>
            <w:sz w:val="26"/>
            <w:szCs w:val="26"/>
          </w:rPr>
          <w:t>ời dùng kết nối vào một private channel riêng, giúp gửi thông báo cụ thể cho từng ng</w:t>
        </w:r>
        <w:r w:rsidRPr="00B044F7">
          <w:rPr>
            <w:rFonts w:hint="eastAsia"/>
            <w:sz w:val="26"/>
            <w:szCs w:val="26"/>
          </w:rPr>
          <w:t>ư</w:t>
        </w:r>
        <w:r w:rsidRPr="00B044F7">
          <w:rPr>
            <w:sz w:val="26"/>
            <w:szCs w:val="26"/>
          </w:rPr>
          <w:t>ời mà không ảnh h</w:t>
        </w:r>
        <w:r w:rsidRPr="00B044F7">
          <w:rPr>
            <w:rFonts w:hint="eastAsia"/>
            <w:sz w:val="26"/>
            <w:szCs w:val="26"/>
          </w:rPr>
          <w:t>ư</w:t>
        </w:r>
        <w:r w:rsidRPr="00B044F7">
          <w:rPr>
            <w:sz w:val="26"/>
            <w:szCs w:val="26"/>
          </w:rPr>
          <w:t>ởng đến ng</w:t>
        </w:r>
        <w:r w:rsidRPr="00B044F7">
          <w:rPr>
            <w:rFonts w:hint="eastAsia"/>
            <w:sz w:val="26"/>
            <w:szCs w:val="26"/>
          </w:rPr>
          <w:t>ư</w:t>
        </w:r>
        <w:r w:rsidRPr="00B044F7">
          <w:rPr>
            <w:sz w:val="26"/>
            <w:szCs w:val="26"/>
          </w:rPr>
          <w:t>ời khác.</w:t>
        </w:r>
      </w:ins>
    </w:p>
    <w:p w14:paraId="6C2E5B16" w14:textId="2F33D8F5" w:rsidR="00B044F7" w:rsidRDefault="00B044F7">
      <w:pPr>
        <w:pStyle w:val="ListParagraph"/>
        <w:numPr>
          <w:ilvl w:val="3"/>
          <w:numId w:val="27"/>
        </w:numPr>
        <w:ind w:left="2410"/>
        <w:rPr>
          <w:ins w:id="5904" w:author="lợi đoàn" w:date="2024-11-29T10:20:00Z"/>
          <w:sz w:val="26"/>
          <w:szCs w:val="26"/>
        </w:rPr>
        <w:pPrChange w:id="5905" w:author="lợi đoàn" w:date="2024-11-29T17:09:00Z">
          <w:pPr>
            <w:pStyle w:val="ListParagraph"/>
            <w:numPr>
              <w:ilvl w:val="2"/>
              <w:numId w:val="27"/>
            </w:numPr>
            <w:ind w:left="2160" w:hanging="360"/>
          </w:pPr>
        </w:pPrChange>
      </w:pPr>
      <w:ins w:id="5906" w:author="lợi đoàn" w:date="2024-11-29T10:54:00Z">
        <w:r w:rsidRPr="00B044F7">
          <w:rPr>
            <w:sz w:val="26"/>
            <w:szCs w:val="26"/>
          </w:rPr>
          <w:t>Pusher đảm bảo kết nối không bị gián đoạn nhờ c</w:t>
        </w:r>
        <w:r w:rsidRPr="00B044F7">
          <w:rPr>
            <w:rFonts w:hint="eastAsia"/>
            <w:sz w:val="26"/>
            <w:szCs w:val="26"/>
          </w:rPr>
          <w:t>ơ</w:t>
        </w:r>
        <w:r w:rsidRPr="00B044F7">
          <w:rPr>
            <w:sz w:val="26"/>
            <w:szCs w:val="26"/>
          </w:rPr>
          <w:t xml:space="preserve"> chế tự động phục hồi khi mất kết nối.</w:t>
        </w:r>
      </w:ins>
    </w:p>
    <w:p w14:paraId="2F349413" w14:textId="77777777" w:rsidR="00940636" w:rsidRDefault="00940636" w:rsidP="00940636">
      <w:pPr>
        <w:pStyle w:val="ListParagraph"/>
        <w:numPr>
          <w:ilvl w:val="2"/>
          <w:numId w:val="27"/>
        </w:numPr>
        <w:rPr>
          <w:ins w:id="5907" w:author="lợi đoàn" w:date="2024-11-29T13:46:00Z"/>
          <w:sz w:val="26"/>
          <w:szCs w:val="26"/>
        </w:rPr>
      </w:pPr>
      <w:ins w:id="5908" w:author="lợi đoàn" w:date="2024-11-29T10:20:00Z">
        <w:r>
          <w:rPr>
            <w:sz w:val="26"/>
            <w:szCs w:val="26"/>
          </w:rPr>
          <w:t>Code minh họa</w:t>
        </w:r>
      </w:ins>
    </w:p>
    <w:p w14:paraId="2F566E3B" w14:textId="77777777" w:rsidR="00764CB2" w:rsidRDefault="00764CB2" w:rsidP="00764CB2">
      <w:pPr>
        <w:pStyle w:val="HTMLPreformatted"/>
        <w:numPr>
          <w:ilvl w:val="0"/>
          <w:numId w:val="27"/>
        </w:numPr>
        <w:shd w:val="clear" w:color="auto" w:fill="1E1F22"/>
        <w:rPr>
          <w:ins w:id="5909" w:author="lợi đoàn" w:date="2024-11-29T11:30:00Z"/>
          <w:color w:val="BCBEC4"/>
        </w:rPr>
      </w:pPr>
      <w:ins w:id="5910" w:author="lợi đoàn" w:date="2024-11-29T11:01:00Z">
        <w:r>
          <w:rPr>
            <w:color w:val="B3AE60"/>
          </w:rPr>
          <w:t>@router.put</w:t>
        </w:r>
        <w:r>
          <w:rPr>
            <w:color w:val="BCBEC4"/>
          </w:rPr>
          <w:t>(</w:t>
        </w:r>
        <w:r>
          <w:rPr>
            <w:color w:val="6AAB73"/>
          </w:rPr>
          <w:t>"/{id}"</w:t>
        </w:r>
        <w:r>
          <w:rPr>
            <w:color w:val="BCBEC4"/>
          </w:rPr>
          <w:t>)</w:t>
        </w:r>
        <w:r>
          <w:rPr>
            <w:color w:val="BCBEC4"/>
          </w:rPr>
          <w:br/>
        </w:r>
        <w:r>
          <w:rPr>
            <w:color w:val="CF8E6D"/>
          </w:rPr>
          <w:t xml:space="preserve">async def </w:t>
        </w:r>
        <w:r>
          <w:rPr>
            <w:color w:val="56A8F5"/>
          </w:rPr>
          <w:t>update</w:t>
        </w:r>
        <w:r>
          <w:rPr>
            <w:color w:val="BCBEC4"/>
          </w:rPr>
          <w:t>(appointment_data: AppointmentUpdateRequest,</w:t>
        </w:r>
        <w:r>
          <w:rPr>
            <w:color w:val="BCBEC4"/>
          </w:rPr>
          <w:br/>
          <w:t xml:space="preserve">                 id: </w:t>
        </w:r>
        <w:r>
          <w:rPr>
            <w:color w:val="8888C6"/>
          </w:rPr>
          <w:t>int</w:t>
        </w:r>
        <w:r>
          <w:rPr>
            <w:color w:val="BCBEC4"/>
          </w:rPr>
          <w:t>, session: AsyncSession = Depends(get_async_session),</w:t>
        </w:r>
        <w:r>
          <w:rPr>
            <w:color w:val="BCBEC4"/>
          </w:rPr>
          <w:br/>
          <w:t xml:space="preserve">                 user: User = Depends(get_current_active_user),</w:t>
        </w:r>
        <w:r>
          <w:rPr>
            <w:color w:val="BCBEC4"/>
          </w:rPr>
          <w:br/>
          <w:t xml:space="preserve">                 ):</w:t>
        </w:r>
        <w:r>
          <w:rPr>
            <w:color w:val="BCBEC4"/>
          </w:rPr>
          <w:br/>
          <w:t xml:space="preserve">    appointment_service = AppointmentService(</w:t>
        </w:r>
        <w:r>
          <w:rPr>
            <w:color w:val="AA4926"/>
          </w:rPr>
          <w:t>session</w:t>
        </w:r>
        <w:r>
          <w:rPr>
            <w:color w:val="BCBEC4"/>
          </w:rPr>
          <w:t>=session)</w:t>
        </w:r>
        <w:r>
          <w:rPr>
            <w:color w:val="BCBEC4"/>
          </w:rPr>
          <w:br/>
          <w:t xml:space="preserve">    appointment_data = </w:t>
        </w:r>
        <w:r>
          <w:rPr>
            <w:color w:val="CF8E6D"/>
          </w:rPr>
          <w:t xml:space="preserve">await </w:t>
        </w:r>
        <w:r>
          <w:rPr>
            <w:color w:val="BCBEC4"/>
          </w:rPr>
          <w:t>appointment_service.update(</w:t>
        </w:r>
        <w:r>
          <w:rPr>
            <w:color w:val="AA4926"/>
          </w:rPr>
          <w:t>appointment_data</w:t>
        </w:r>
        <w:r>
          <w:rPr>
            <w:color w:val="BCBEC4"/>
          </w:rPr>
          <w:t xml:space="preserve">=appointment_data, </w:t>
        </w:r>
        <w:r>
          <w:rPr>
            <w:color w:val="AA4926"/>
          </w:rPr>
          <w:t>id</w:t>
        </w:r>
        <w:r>
          <w:rPr>
            <w:color w:val="BCBEC4"/>
          </w:rPr>
          <w:t>=id)</w:t>
        </w:r>
        <w:r>
          <w:rPr>
            <w:color w:val="BCBEC4"/>
          </w:rPr>
          <w:br/>
          <w:t xml:space="preserve">    </w:t>
        </w:r>
        <w:r>
          <w:rPr>
            <w:color w:val="CF8E6D"/>
          </w:rPr>
          <w:t xml:space="preserve">await </w:t>
        </w:r>
        <w:r>
          <w:rPr>
            <w:color w:val="BCBEC4"/>
          </w:rPr>
          <w:t>appointment_service.update_notification(</w:t>
        </w:r>
        <w:r>
          <w:rPr>
            <w:color w:val="AA4926"/>
          </w:rPr>
          <w:t>data</w:t>
        </w:r>
        <w:r>
          <w:rPr>
            <w:color w:val="BCBEC4"/>
          </w:rPr>
          <w:t xml:space="preserve">=appointment_data, </w:t>
        </w:r>
        <w:r>
          <w:rPr>
            <w:color w:val="AA4926"/>
          </w:rPr>
          <w:lastRenderedPageBreak/>
          <w:t>user</w:t>
        </w:r>
        <w:r>
          <w:rPr>
            <w:color w:val="BCBEC4"/>
          </w:rPr>
          <w:t>=user)</w:t>
        </w:r>
        <w:r>
          <w:rPr>
            <w:color w:val="BCBEC4"/>
          </w:rPr>
          <w:br/>
          <w:t xml:space="preserve">    </w:t>
        </w:r>
        <w:r>
          <w:rPr>
            <w:color w:val="CF8E6D"/>
          </w:rPr>
          <w:t xml:space="preserve">return </w:t>
        </w:r>
        <w:r>
          <w:rPr>
            <w:color w:val="BCBEC4"/>
          </w:rPr>
          <w:t>make_response_object(</w:t>
        </w:r>
        <w:r>
          <w:rPr>
            <w:color w:val="AA4926"/>
          </w:rPr>
          <w:t>data</w:t>
        </w:r>
        <w:r>
          <w:rPr>
            <w:color w:val="BCBEC4"/>
          </w:rPr>
          <w:t>=appointment_data.dict())</w:t>
        </w:r>
      </w:ins>
    </w:p>
    <w:p w14:paraId="0430FC77" w14:textId="77777777" w:rsidR="002A2F11" w:rsidRDefault="002A2F11" w:rsidP="00764CB2">
      <w:pPr>
        <w:pStyle w:val="HTMLPreformatted"/>
        <w:numPr>
          <w:ilvl w:val="0"/>
          <w:numId w:val="27"/>
        </w:numPr>
        <w:shd w:val="clear" w:color="auto" w:fill="1E1F22"/>
        <w:rPr>
          <w:ins w:id="5911" w:author="lợi đoàn" w:date="2024-11-29T11:01:00Z"/>
          <w:color w:val="BCBEC4"/>
        </w:rPr>
      </w:pPr>
    </w:p>
    <w:p w14:paraId="3AF372B7" w14:textId="77777777" w:rsidR="00C8327E" w:rsidRDefault="00C8327E" w:rsidP="00764CB2">
      <w:pPr>
        <w:pStyle w:val="ListParagraph"/>
        <w:ind w:left="2160"/>
        <w:rPr>
          <w:ins w:id="5912" w:author="lợi đoàn" w:date="2024-11-29T13:45:00Z"/>
          <w:sz w:val="26"/>
          <w:szCs w:val="26"/>
        </w:rPr>
      </w:pPr>
    </w:p>
    <w:p w14:paraId="3E3057EC" w14:textId="42722F9E" w:rsidR="00764CB2" w:rsidRPr="001244A9" w:rsidRDefault="00764CB2">
      <w:pPr>
        <w:ind w:left="360"/>
        <w:rPr>
          <w:ins w:id="5913" w:author="lợi đoàn" w:date="2024-11-29T11:01:00Z"/>
          <w:rFonts w:ascii="Cambria" w:hAnsi="Cambria"/>
          <w:sz w:val="26"/>
          <w:szCs w:val="26"/>
          <w:rPrChange w:id="5914" w:author="lợi đoàn" w:date="2024-11-29T13:53:00Z">
            <w:rPr>
              <w:ins w:id="5915" w:author="lợi đoàn" w:date="2024-11-29T11:01:00Z"/>
            </w:rPr>
          </w:rPrChange>
        </w:rPr>
        <w:pPrChange w:id="5916" w:author="lợi đoàn" w:date="2024-11-29T13:53:00Z">
          <w:pPr>
            <w:pStyle w:val="ListParagraph"/>
            <w:ind w:left="2160"/>
          </w:pPr>
        </w:pPrChange>
      </w:pPr>
    </w:p>
    <w:p w14:paraId="05F341BB" w14:textId="77777777" w:rsidR="00694C3C" w:rsidRDefault="003C56C5" w:rsidP="003C56C5">
      <w:pPr>
        <w:pStyle w:val="HTMLPreformatted"/>
        <w:shd w:val="clear" w:color="auto" w:fill="1E1F22"/>
        <w:rPr>
          <w:ins w:id="5917" w:author="lợi đoàn" w:date="2024-11-29T11:03:00Z"/>
          <w:color w:val="BCBEC4"/>
        </w:rPr>
      </w:pPr>
      <w:ins w:id="5918" w:author="lợi đoàn" w:date="2024-11-29T11:01:00Z">
        <w:r>
          <w:rPr>
            <w:color w:val="CF8E6D"/>
          </w:rPr>
          <w:t xml:space="preserve">async def </w:t>
        </w:r>
        <w:r>
          <w:rPr>
            <w:color w:val="56A8F5"/>
          </w:rPr>
          <w:t>update_notification</w:t>
        </w:r>
        <w:r>
          <w:rPr>
            <w:color w:val="BCBEC4"/>
          </w:rPr>
          <w:t>(</w:t>
        </w:r>
        <w:r>
          <w:rPr>
            <w:color w:val="94558D"/>
          </w:rPr>
          <w:t>self</w:t>
        </w:r>
        <w:r>
          <w:rPr>
            <w:color w:val="BCBEC4"/>
          </w:rPr>
          <w:t xml:space="preserve">, data: Appointment, </w:t>
        </w:r>
        <w:r>
          <w:rPr>
            <w:color w:val="6F737A"/>
          </w:rPr>
          <w:t>user</w:t>
        </w:r>
        <w:r>
          <w:rPr>
            <w:color w:val="BCBEC4"/>
          </w:rPr>
          <w:t>):</w:t>
        </w:r>
      </w:ins>
    </w:p>
    <w:p w14:paraId="57FF1897" w14:textId="77777777" w:rsidR="00581C4B" w:rsidRDefault="003C56C5" w:rsidP="003C56C5">
      <w:pPr>
        <w:pStyle w:val="HTMLPreformatted"/>
        <w:shd w:val="clear" w:color="auto" w:fill="1E1F22"/>
        <w:rPr>
          <w:ins w:id="5919" w:author="lợi đoàn" w:date="2024-11-29T11:03:00Z"/>
          <w:color w:val="BCBEC4"/>
        </w:rPr>
      </w:pPr>
      <w:ins w:id="5920" w:author="lợi đoàn" w:date="2024-11-29T11:01:00Z">
        <w:r>
          <w:rPr>
            <w:color w:val="BCBEC4"/>
          </w:rPr>
          <w:br/>
          <w:t xml:space="preserve">    doctor_id = data.doctor_id</w:t>
        </w:r>
      </w:ins>
    </w:p>
    <w:p w14:paraId="018C4844" w14:textId="7DBD0894" w:rsidR="00581C4B" w:rsidRDefault="003C56C5" w:rsidP="003C56C5">
      <w:pPr>
        <w:pStyle w:val="HTMLPreformatted"/>
        <w:shd w:val="clear" w:color="auto" w:fill="1E1F22"/>
        <w:rPr>
          <w:ins w:id="5921" w:author="lợi đoàn" w:date="2024-11-29T11:03:00Z"/>
          <w:color w:val="BCBEC4"/>
        </w:rPr>
      </w:pPr>
      <w:ins w:id="5922" w:author="lợi đoàn" w:date="2024-11-29T11:01:00Z">
        <w:r>
          <w:rPr>
            <w:color w:val="BCBEC4"/>
          </w:rPr>
          <w:br/>
          <w:t xml:space="preserve">    patient_id = data.patient_id</w:t>
        </w:r>
      </w:ins>
    </w:p>
    <w:p w14:paraId="3940F636" w14:textId="0C32524F" w:rsidR="00581C4B" w:rsidRDefault="003C56C5" w:rsidP="003C56C5">
      <w:pPr>
        <w:pStyle w:val="HTMLPreformatted"/>
        <w:shd w:val="clear" w:color="auto" w:fill="1E1F22"/>
        <w:rPr>
          <w:ins w:id="5923" w:author="lợi đoàn" w:date="2024-11-29T11:03:00Z"/>
          <w:color w:val="BCBEC4"/>
        </w:rPr>
      </w:pPr>
      <w:ins w:id="5924" w:author="lợi đoàn" w:date="2024-11-29T11:01:00Z">
        <w:r>
          <w:rPr>
            <w:color w:val="BCBEC4"/>
          </w:rPr>
          <w:br/>
          <w:t xml:space="preserve">    doctor_name = data.doctor.name</w:t>
        </w:r>
      </w:ins>
    </w:p>
    <w:p w14:paraId="5F22B7C9" w14:textId="51F18325" w:rsidR="00581C4B" w:rsidRDefault="003C56C5" w:rsidP="003C56C5">
      <w:pPr>
        <w:pStyle w:val="HTMLPreformatted"/>
        <w:shd w:val="clear" w:color="auto" w:fill="1E1F22"/>
        <w:rPr>
          <w:ins w:id="5925" w:author="lợi đoàn" w:date="2024-11-29T11:03:00Z"/>
          <w:color w:val="BCBEC4"/>
        </w:rPr>
      </w:pPr>
      <w:ins w:id="5926" w:author="lợi đoàn" w:date="2024-11-29T11:01:00Z">
        <w:r>
          <w:rPr>
            <w:color w:val="BCBEC4"/>
          </w:rPr>
          <w:br/>
          <w:t xml:space="preserve">    clinic_location = data.doctor.clinic_location</w:t>
        </w:r>
      </w:ins>
    </w:p>
    <w:p w14:paraId="0B62E77A" w14:textId="6C56F5DB" w:rsidR="00581C4B" w:rsidRDefault="003C56C5" w:rsidP="003C56C5">
      <w:pPr>
        <w:pStyle w:val="HTMLPreformatted"/>
        <w:shd w:val="clear" w:color="auto" w:fill="1E1F22"/>
        <w:rPr>
          <w:ins w:id="5927" w:author="lợi đoàn" w:date="2024-11-29T11:03:00Z"/>
          <w:color w:val="BCBEC4"/>
        </w:rPr>
      </w:pPr>
      <w:ins w:id="5928" w:author="lợi đoàn" w:date="2024-11-29T11:01:00Z">
        <w:r>
          <w:rPr>
            <w:color w:val="BCBEC4"/>
          </w:rPr>
          <w:br/>
          <w:t xml:space="preserve">    start_date = convert_datetime_to_date_str(data.start_time)</w:t>
        </w:r>
      </w:ins>
    </w:p>
    <w:p w14:paraId="18C896BE" w14:textId="624BA76D" w:rsidR="00581C4B" w:rsidRDefault="003C56C5" w:rsidP="003C56C5">
      <w:pPr>
        <w:pStyle w:val="HTMLPreformatted"/>
        <w:shd w:val="clear" w:color="auto" w:fill="1E1F22"/>
        <w:rPr>
          <w:ins w:id="5929" w:author="lợi đoàn" w:date="2024-11-29T11:03:00Z"/>
          <w:color w:val="BCBEC4"/>
        </w:rPr>
      </w:pPr>
      <w:ins w:id="5930" w:author="lợi đoàn" w:date="2024-11-29T11:01:00Z">
        <w:r>
          <w:rPr>
            <w:color w:val="BCBEC4"/>
          </w:rPr>
          <w:br/>
          <w:t xml:space="preserve">    start_time = convert_datetime_to_time_str(data.start_time)</w:t>
        </w:r>
      </w:ins>
    </w:p>
    <w:p w14:paraId="334D09A8" w14:textId="56085598" w:rsidR="00694C3C" w:rsidRDefault="003C56C5" w:rsidP="003C56C5">
      <w:pPr>
        <w:pStyle w:val="HTMLPreformatted"/>
        <w:shd w:val="clear" w:color="auto" w:fill="1E1F22"/>
        <w:rPr>
          <w:ins w:id="5931" w:author="lợi đoàn" w:date="2024-11-29T11:02:00Z"/>
          <w:color w:val="BCBEC4"/>
        </w:rPr>
      </w:pPr>
      <w:ins w:id="5932" w:author="lợi đoàn" w:date="2024-11-29T11:01:00Z">
        <w:r>
          <w:rPr>
            <w:color w:val="BCBEC4"/>
          </w:rPr>
          <w:br/>
          <w:t xml:space="preserve">    notification_data = </w:t>
        </w:r>
      </w:ins>
    </w:p>
    <w:p w14:paraId="78519AB8" w14:textId="77777777" w:rsidR="00694C3C" w:rsidRDefault="00694C3C" w:rsidP="003C56C5">
      <w:pPr>
        <w:pStyle w:val="HTMLPreformatted"/>
        <w:shd w:val="clear" w:color="auto" w:fill="1E1F22"/>
        <w:rPr>
          <w:ins w:id="5933" w:author="lợi đoàn" w:date="2024-11-29T11:02:00Z"/>
          <w:color w:val="BCBEC4"/>
        </w:rPr>
      </w:pPr>
    </w:p>
    <w:p w14:paraId="1A0EBE5F" w14:textId="77777777" w:rsidR="00694C3C" w:rsidRDefault="00694C3C" w:rsidP="003C56C5">
      <w:pPr>
        <w:pStyle w:val="HTMLPreformatted"/>
        <w:shd w:val="clear" w:color="auto" w:fill="1E1F22"/>
        <w:rPr>
          <w:ins w:id="5934" w:author="lợi đoàn" w:date="2024-11-29T11:02:00Z"/>
          <w:color w:val="BCBEC4"/>
        </w:rPr>
      </w:pPr>
    </w:p>
    <w:p w14:paraId="0C6E86AC" w14:textId="77777777" w:rsidR="00694C3C" w:rsidRDefault="00694C3C" w:rsidP="003C56C5">
      <w:pPr>
        <w:pStyle w:val="HTMLPreformatted"/>
        <w:shd w:val="clear" w:color="auto" w:fill="1E1F22"/>
        <w:rPr>
          <w:ins w:id="5935" w:author="lợi đoàn" w:date="2024-11-29T11:03:00Z"/>
          <w:color w:val="BCBEC4"/>
        </w:rPr>
      </w:pPr>
    </w:p>
    <w:p w14:paraId="7F615451" w14:textId="77777777" w:rsidR="00694C3C" w:rsidRDefault="003C56C5" w:rsidP="003C56C5">
      <w:pPr>
        <w:pStyle w:val="HTMLPreformatted"/>
        <w:shd w:val="clear" w:color="auto" w:fill="1E1F22"/>
        <w:rPr>
          <w:ins w:id="5936" w:author="lợi đoàn" w:date="2024-11-29T11:03:00Z"/>
          <w:color w:val="BCBEC4"/>
        </w:rPr>
      </w:pPr>
      <w:ins w:id="5937" w:author="lợi đoàn" w:date="2024-11-29T11:01:00Z">
        <w:r>
          <w:rPr>
            <w:color w:val="BCBEC4"/>
          </w:rPr>
          <w:t>UpdateAppointmentNotification(</w:t>
        </w:r>
        <w:r>
          <w:rPr>
            <w:color w:val="AA4926"/>
          </w:rPr>
          <w:t>to_notify_users</w:t>
        </w:r>
        <w:r>
          <w:rPr>
            <w:color w:val="BCBEC4"/>
          </w:rPr>
          <w:t>=[patient_id, doctor_id],</w:t>
        </w:r>
        <w:r>
          <w:rPr>
            <w:color w:val="BCBEC4"/>
          </w:rPr>
          <w:br/>
          <w:t xml:space="preserve">                                                      </w:t>
        </w:r>
        <w:r>
          <w:rPr>
            <w:color w:val="AA4926"/>
          </w:rPr>
          <w:t>seen_users</w:t>
        </w:r>
        <w:r>
          <w:rPr>
            <w:color w:val="BCBEC4"/>
          </w:rPr>
          <w:t>=[],</w:t>
        </w:r>
        <w:r>
          <w:rPr>
            <w:color w:val="BCBEC4"/>
          </w:rPr>
          <w:br/>
          <w:t xml:space="preserve">                                                      </w:t>
        </w:r>
        <w:r>
          <w:rPr>
            <w:color w:val="AA4926"/>
          </w:rPr>
          <w:t>title</w:t>
        </w:r>
        <w:r>
          <w:rPr>
            <w:color w:val="BCBEC4"/>
          </w:rPr>
          <w:t>=</w:t>
        </w:r>
        <w:r>
          <w:rPr>
            <w:color w:val="6AAB73"/>
          </w:rPr>
          <w:t>"Thông báo lịch hẹn mới"</w:t>
        </w:r>
        <w:r>
          <w:rPr>
            <w:color w:val="BCBEC4"/>
          </w:rPr>
          <w:t>,</w:t>
        </w:r>
        <w:r>
          <w:rPr>
            <w:color w:val="BCBEC4"/>
          </w:rPr>
          <w:br/>
          <w:t xml:space="preserve">                                                      </w:t>
        </w:r>
        <w:r>
          <w:rPr>
            <w:color w:val="AA4926"/>
          </w:rPr>
          <w:t>description</w:t>
        </w:r>
        <w:r>
          <w:rPr>
            <w:color w:val="BCBEC4"/>
          </w:rPr>
          <w:t>=</w:t>
        </w:r>
        <w:r>
          <w:rPr>
            <w:color w:val="6AAB73"/>
          </w:rPr>
          <w:t>f"Bạn có 1 lịch hẹn mới. Lịch hẹn này được tạo tự động bởi lễ tân."</w:t>
        </w:r>
        <w:r>
          <w:rPr>
            <w:color w:val="BCBEC4"/>
          </w:rPr>
          <w:t>,</w:t>
        </w:r>
        <w:r>
          <w:rPr>
            <w:color w:val="BCBEC4"/>
          </w:rPr>
          <w:br/>
          <w:t xml:space="preserve">                                                      </w:t>
        </w:r>
        <w:r>
          <w:rPr>
            <w:color w:val="AA4926"/>
          </w:rPr>
          <w:t>doctor_name</w:t>
        </w:r>
        <w:r>
          <w:rPr>
            <w:color w:val="BCBEC4"/>
          </w:rPr>
          <w:t>=doctor_name,</w:t>
        </w:r>
        <w:r>
          <w:rPr>
            <w:color w:val="BCBEC4"/>
          </w:rPr>
          <w:br/>
          <w:t xml:space="preserve">                                                      </w:t>
        </w:r>
        <w:r>
          <w:rPr>
            <w:color w:val="AA4926"/>
          </w:rPr>
          <w:t>clinic_location</w:t>
        </w:r>
        <w:r>
          <w:rPr>
            <w:color w:val="BCBEC4"/>
          </w:rPr>
          <w:t>=clinic_location,</w:t>
        </w:r>
        <w:r>
          <w:rPr>
            <w:color w:val="BCBEC4"/>
          </w:rPr>
          <w:br/>
          <w:t xml:space="preserve">                                                      </w:t>
        </w:r>
        <w:r>
          <w:rPr>
            <w:color w:val="AA4926"/>
          </w:rPr>
          <w:t>start_date</w:t>
        </w:r>
        <w:r>
          <w:rPr>
            <w:color w:val="BCBEC4"/>
          </w:rPr>
          <w:t>=start_date,</w:t>
        </w:r>
        <w:r>
          <w:rPr>
            <w:color w:val="BCBEC4"/>
          </w:rPr>
          <w:br/>
          <w:t xml:space="preserve">                                                      </w:t>
        </w:r>
        <w:r>
          <w:rPr>
            <w:color w:val="AA4926"/>
          </w:rPr>
          <w:t>start_time</w:t>
        </w:r>
        <w:r>
          <w:rPr>
            <w:color w:val="BCBEC4"/>
          </w:rPr>
          <w:t>=start_time,</w:t>
        </w:r>
        <w:r>
          <w:rPr>
            <w:color w:val="BCBEC4"/>
          </w:rPr>
          <w:br/>
          <w:t xml:space="preserve">                                                      </w:t>
        </w:r>
        <w:r>
          <w:rPr>
            <w:color w:val="AA4926"/>
          </w:rPr>
          <w:t>created_at</w:t>
        </w:r>
        <w:r>
          <w:rPr>
            <w:color w:val="BCBEC4"/>
          </w:rPr>
          <w:t>=datetime.now(),</w:t>
        </w:r>
        <w:r>
          <w:rPr>
            <w:color w:val="BCBEC4"/>
          </w:rPr>
          <w:br/>
          <w:t xml:space="preserve">                                                      </w:t>
        </w:r>
        <w:r>
          <w:rPr>
            <w:color w:val="AA4926"/>
          </w:rPr>
          <w:t>updated_at</w:t>
        </w:r>
        <w:r>
          <w:rPr>
            <w:color w:val="BCBEC4"/>
          </w:rPr>
          <w:t>=datetime.now(),</w:t>
        </w:r>
        <w:r>
          <w:rPr>
            <w:color w:val="BCBEC4"/>
          </w:rPr>
          <w:br/>
          <w:t xml:space="preserve">                                                      )</w:t>
        </w:r>
        <w:r>
          <w:rPr>
            <w:color w:val="BCBEC4"/>
          </w:rPr>
          <w:br/>
          <w:t xml:space="preserve">    notification_dict = notification_data.dict()</w:t>
        </w:r>
        <w:r>
          <w:rPr>
            <w:color w:val="BCBEC4"/>
          </w:rPr>
          <w:br/>
          <w:t xml:space="preserve">    user_ids = [patient_id, doctor_id]</w:t>
        </w:r>
        <w:r>
          <w:rPr>
            <w:color w:val="BCBEC4"/>
          </w:rPr>
          <w:br/>
          <w:t xml:space="preserve">    collection = db[COLLECTION_NAME]</w:t>
        </w:r>
        <w:r>
          <w:rPr>
            <w:color w:val="BCBEC4"/>
          </w:rPr>
          <w:br/>
          <w:t xml:space="preserve">    insert_result = collection.insert_one(notification_dict)</w:t>
        </w:r>
        <w:r>
          <w:rPr>
            <w:color w:val="BCBEC4"/>
          </w:rPr>
          <w:br/>
          <w:t xml:space="preserve">    notification_id = </w:t>
        </w:r>
        <w:r>
          <w:rPr>
            <w:color w:val="8888C6"/>
          </w:rPr>
          <w:t>str</w:t>
        </w:r>
        <w:r>
          <w:rPr>
            <w:color w:val="BCBEC4"/>
          </w:rPr>
          <w:t>(insert_result.inserted_id)</w:t>
        </w:r>
        <w:r>
          <w:rPr>
            <w:color w:val="BCBEC4"/>
          </w:rPr>
          <w:br/>
          <w:t xml:space="preserve">    notification_dict[</w:t>
        </w:r>
        <w:r>
          <w:rPr>
            <w:color w:val="6AAB73"/>
          </w:rPr>
          <w:t>"_id"</w:t>
        </w:r>
        <w:r>
          <w:rPr>
            <w:color w:val="BCBEC4"/>
          </w:rPr>
          <w:t>] = notification_id</w:t>
        </w:r>
      </w:ins>
    </w:p>
    <w:p w14:paraId="39B0D42F" w14:textId="77777777" w:rsidR="00694C3C" w:rsidRDefault="00694C3C" w:rsidP="003C56C5">
      <w:pPr>
        <w:pStyle w:val="HTMLPreformatted"/>
        <w:shd w:val="clear" w:color="auto" w:fill="1E1F22"/>
        <w:rPr>
          <w:ins w:id="5938" w:author="lợi đoàn" w:date="2024-11-29T11:03:00Z"/>
          <w:color w:val="BCBEC4"/>
        </w:rPr>
      </w:pPr>
    </w:p>
    <w:p w14:paraId="7FE3823D" w14:textId="77777777" w:rsidR="00581C4B" w:rsidRDefault="00581C4B" w:rsidP="003C56C5">
      <w:pPr>
        <w:pStyle w:val="HTMLPreformatted"/>
        <w:shd w:val="clear" w:color="auto" w:fill="1E1F22"/>
        <w:rPr>
          <w:ins w:id="5939" w:author="lợi đoàn" w:date="2024-11-29T11:03:00Z"/>
          <w:color w:val="BCBEC4"/>
        </w:rPr>
      </w:pPr>
    </w:p>
    <w:p w14:paraId="1C3F0EEB" w14:textId="1F078E1C" w:rsidR="003C56C5" w:rsidRDefault="003C56C5" w:rsidP="003C56C5">
      <w:pPr>
        <w:pStyle w:val="HTMLPreformatted"/>
        <w:shd w:val="clear" w:color="auto" w:fill="1E1F22"/>
        <w:rPr>
          <w:ins w:id="5940" w:author="lợi đoàn" w:date="2024-11-29T11:01:00Z"/>
          <w:color w:val="BCBEC4"/>
        </w:rPr>
      </w:pPr>
      <w:ins w:id="5941" w:author="lợi đoàn" w:date="2024-11-29T11:01:00Z">
        <w:r>
          <w:rPr>
            <w:color w:val="7A7E85"/>
          </w:rPr>
          <w:br/>
          <w:t xml:space="preserve">    </w:t>
        </w:r>
        <w:r>
          <w:rPr>
            <w:color w:val="BCBEC4"/>
          </w:rPr>
          <w:t>send_notification_batch.delay(</w:t>
        </w:r>
        <w:r>
          <w:rPr>
            <w:color w:val="AA4926"/>
          </w:rPr>
          <w:t>channels</w:t>
        </w:r>
        <w:r>
          <w:rPr>
            <w:color w:val="BCBEC4"/>
          </w:rPr>
          <w:t xml:space="preserve">=user_ids, </w:t>
        </w:r>
        <w:r>
          <w:rPr>
            <w:color w:val="AA4926"/>
          </w:rPr>
          <w:t>notification_data</w:t>
        </w:r>
        <w:r>
          <w:rPr>
            <w:color w:val="BCBEC4"/>
          </w:rPr>
          <w:t>=notification_dict)</w:t>
        </w:r>
      </w:ins>
    </w:p>
    <w:p w14:paraId="106AA9CD" w14:textId="77777777" w:rsidR="00764CB2" w:rsidRDefault="00764CB2" w:rsidP="00764CB2">
      <w:pPr>
        <w:pStyle w:val="ListParagraph"/>
        <w:ind w:left="2160"/>
        <w:rPr>
          <w:ins w:id="5942" w:author="lợi đoàn" w:date="2024-11-29T11:02:00Z"/>
          <w:sz w:val="26"/>
          <w:szCs w:val="26"/>
        </w:rPr>
      </w:pPr>
    </w:p>
    <w:p w14:paraId="06DA6698" w14:textId="77777777" w:rsidR="00F27819" w:rsidRPr="00701B06" w:rsidRDefault="00F27819" w:rsidP="00764CB2">
      <w:pPr>
        <w:pStyle w:val="ListParagraph"/>
        <w:ind w:left="2160"/>
        <w:rPr>
          <w:ins w:id="5943" w:author="lợi đoàn" w:date="2024-11-29T11:02:00Z"/>
          <w:rPrChange w:id="5944" w:author="lợi đoàn" w:date="2024-11-29T13:53:00Z">
            <w:rPr>
              <w:ins w:id="5945" w:author="lợi đoàn" w:date="2024-11-29T11:02:00Z"/>
              <w:sz w:val="26"/>
              <w:szCs w:val="26"/>
            </w:rPr>
          </w:rPrChange>
        </w:rPr>
      </w:pPr>
    </w:p>
    <w:p w14:paraId="7408C52B" w14:textId="77777777" w:rsidR="00F27819" w:rsidRDefault="00F27819" w:rsidP="00764CB2">
      <w:pPr>
        <w:pStyle w:val="ListParagraph"/>
        <w:ind w:left="2160"/>
        <w:rPr>
          <w:ins w:id="5946" w:author="lợi đoàn" w:date="2024-11-29T11:02:00Z"/>
          <w:sz w:val="26"/>
          <w:szCs w:val="26"/>
        </w:rPr>
      </w:pPr>
    </w:p>
    <w:p w14:paraId="368C389C" w14:textId="77777777" w:rsidR="00F27819" w:rsidRDefault="00F27819" w:rsidP="00F27819">
      <w:pPr>
        <w:pStyle w:val="HTMLPreformatted"/>
        <w:shd w:val="clear" w:color="auto" w:fill="1E1F22"/>
        <w:rPr>
          <w:ins w:id="5947" w:author="lợi đoàn" w:date="2024-11-29T11:02:00Z"/>
          <w:color w:val="BCBEC4"/>
        </w:rPr>
      </w:pPr>
      <w:ins w:id="5948" w:author="lợi đoàn" w:date="2024-11-29T11:02:00Z">
        <w:r>
          <w:rPr>
            <w:color w:val="B3AE60"/>
          </w:rPr>
          <w:lastRenderedPageBreak/>
          <w:t>@celery.task</w:t>
        </w:r>
        <w:r>
          <w:rPr>
            <w:color w:val="B3AE60"/>
          </w:rPr>
          <w:br/>
        </w:r>
        <w:r>
          <w:rPr>
            <w:color w:val="CF8E6D"/>
          </w:rPr>
          <w:t xml:space="preserve">def </w:t>
        </w:r>
        <w:r>
          <w:rPr>
            <w:color w:val="56A8F5"/>
          </w:rPr>
          <w:t>send_notification_batch</w:t>
        </w:r>
        <w:r>
          <w:rPr>
            <w:color w:val="BCBEC4"/>
          </w:rPr>
          <w:t>(channels: List[Union[</w:t>
        </w:r>
        <w:r>
          <w:rPr>
            <w:color w:val="8888C6"/>
          </w:rPr>
          <w:t>int</w:t>
        </w:r>
        <w:r>
          <w:rPr>
            <w:color w:val="BCBEC4"/>
          </w:rPr>
          <w:t xml:space="preserve">, </w:t>
        </w:r>
        <w:r>
          <w:rPr>
            <w:color w:val="8888C6"/>
          </w:rPr>
          <w:t>str</w:t>
        </w:r>
        <w:r>
          <w:rPr>
            <w:color w:val="BCBEC4"/>
          </w:rPr>
          <w:t xml:space="preserve">]], notification_data: </w:t>
        </w:r>
        <w:r>
          <w:rPr>
            <w:color w:val="8888C6"/>
          </w:rPr>
          <w:t>dict</w:t>
        </w:r>
        <w:r>
          <w:rPr>
            <w:color w:val="BCBEC4"/>
          </w:rPr>
          <w:t>):</w:t>
        </w:r>
        <w:r>
          <w:rPr>
            <w:color w:val="BCBEC4"/>
          </w:rPr>
          <w:br/>
          <w:t xml:space="preserve">    batch = []</w:t>
        </w:r>
        <w:r>
          <w:rPr>
            <w:color w:val="BCBEC4"/>
          </w:rPr>
          <w:br/>
          <w:t xml:space="preserve">    </w:t>
        </w:r>
        <w:r>
          <w:rPr>
            <w:color w:val="CF8E6D"/>
          </w:rPr>
          <w:t xml:space="preserve">for </w:t>
        </w:r>
        <w:r>
          <w:rPr>
            <w:color w:val="BCBEC4"/>
          </w:rPr>
          <w:t xml:space="preserve">channel </w:t>
        </w:r>
        <w:r>
          <w:rPr>
            <w:color w:val="CF8E6D"/>
          </w:rPr>
          <w:t xml:space="preserve">in </w:t>
        </w:r>
        <w:r>
          <w:rPr>
            <w:color w:val="BCBEC4"/>
          </w:rPr>
          <w:t>channels:</w:t>
        </w:r>
        <w:r>
          <w:rPr>
            <w:color w:val="BCBEC4"/>
          </w:rPr>
          <w:br/>
          <w:t xml:space="preserve">        </w:t>
        </w:r>
        <w:r>
          <w:rPr>
            <w:color w:val="7A7E85"/>
          </w:rPr>
          <w:t># Tạo tên kênh cho người dùng</w:t>
        </w:r>
        <w:r>
          <w:rPr>
            <w:color w:val="7A7E85"/>
          </w:rPr>
          <w:br/>
          <w:t xml:space="preserve">        </w:t>
        </w:r>
        <w:r>
          <w:rPr>
            <w:color w:val="BCBEC4"/>
          </w:rPr>
          <w:t xml:space="preserve">user_channel = </w:t>
        </w:r>
        <w:r>
          <w:rPr>
            <w:color w:val="6AAB73"/>
          </w:rPr>
          <w:t>f'</w:t>
        </w:r>
        <w:r>
          <w:rPr>
            <w:color w:val="CF8E6D"/>
          </w:rPr>
          <w:t>{</w:t>
        </w:r>
        <w:r>
          <w:rPr>
            <w:color w:val="BCBEC4"/>
          </w:rPr>
          <w:t>channel</w:t>
        </w:r>
        <w:r>
          <w:rPr>
            <w:color w:val="CF8E6D"/>
          </w:rPr>
          <w:t>}</w:t>
        </w:r>
        <w:r>
          <w:rPr>
            <w:color w:val="6AAB73"/>
          </w:rPr>
          <w:t xml:space="preserve">' </w:t>
        </w:r>
        <w:r>
          <w:rPr>
            <w:color w:val="CF8E6D"/>
          </w:rPr>
          <w:t xml:space="preserve">if </w:t>
        </w:r>
        <w:r>
          <w:rPr>
            <w:color w:val="8888C6"/>
          </w:rPr>
          <w:t>isinstance</w:t>
        </w:r>
        <w:r>
          <w:rPr>
            <w:color w:val="BCBEC4"/>
          </w:rPr>
          <w:t xml:space="preserve">(channel, </w:t>
        </w:r>
        <w:r>
          <w:rPr>
            <w:color w:val="8888C6"/>
          </w:rPr>
          <w:t>int</w:t>
        </w:r>
        <w:r>
          <w:rPr>
            <w:color w:val="BCBEC4"/>
          </w:rPr>
          <w:t xml:space="preserve">) </w:t>
        </w:r>
        <w:r>
          <w:rPr>
            <w:color w:val="CF8E6D"/>
          </w:rPr>
          <w:t xml:space="preserve">else </w:t>
        </w:r>
        <w:r>
          <w:rPr>
            <w:color w:val="BCBEC4"/>
          </w:rPr>
          <w:t>channel</w:t>
        </w:r>
        <w:r>
          <w:rPr>
            <w:color w:val="BCBEC4"/>
          </w:rPr>
          <w:br/>
        </w:r>
        <w:r>
          <w:rPr>
            <w:color w:val="BCBEC4"/>
          </w:rPr>
          <w:br/>
          <w:t xml:space="preserve">        </w:t>
        </w:r>
        <w:r>
          <w:rPr>
            <w:color w:val="7A7E85"/>
          </w:rPr>
          <w:t># Tạo thông tin dữ liệu thông báo từ notification_data</w:t>
        </w:r>
        <w:r>
          <w:rPr>
            <w:color w:val="7A7E85"/>
          </w:rPr>
          <w:br/>
          <w:t xml:space="preserve">        </w:t>
        </w:r>
        <w:r>
          <w:rPr>
            <w:color w:val="BCBEC4"/>
          </w:rPr>
          <w:t>notification_content = {</w:t>
        </w:r>
        <w:r>
          <w:rPr>
            <w:color w:val="BCBEC4"/>
          </w:rPr>
          <w:br/>
          <w:t xml:space="preserve">            </w:t>
        </w:r>
        <w:r>
          <w:rPr>
            <w:color w:val="6AAB73"/>
          </w:rPr>
          <w:t>'_id'</w:t>
        </w:r>
        <w:r>
          <w:rPr>
            <w:color w:val="BCBEC4"/>
          </w:rPr>
          <w:t>: notification_data.get(</w:t>
        </w:r>
        <w:r>
          <w:rPr>
            <w:color w:val="6AAB73"/>
          </w:rPr>
          <w:t>'_id'</w:t>
        </w:r>
        <w:r>
          <w:rPr>
            <w:color w:val="BCBEC4"/>
          </w:rPr>
          <w:t>),</w:t>
        </w:r>
        <w:r>
          <w:rPr>
            <w:color w:val="BCBEC4"/>
          </w:rPr>
          <w:br/>
          <w:t xml:space="preserve">            </w:t>
        </w:r>
        <w:r>
          <w:rPr>
            <w:color w:val="6AAB73"/>
          </w:rPr>
          <w:t>'title'</w:t>
        </w:r>
        <w:r>
          <w:rPr>
            <w:color w:val="BCBEC4"/>
          </w:rPr>
          <w:t>: notification_data.get(</w:t>
        </w:r>
        <w:r>
          <w:rPr>
            <w:color w:val="6AAB73"/>
          </w:rPr>
          <w:t>'title'</w:t>
        </w:r>
        <w:r>
          <w:rPr>
            <w:color w:val="BCBEC4"/>
          </w:rPr>
          <w:t xml:space="preserve">, </w:t>
        </w:r>
        <w:r>
          <w:rPr>
            <w:color w:val="6AAB73"/>
          </w:rPr>
          <w:t>'Thông báo'</w:t>
        </w:r>
        <w:r>
          <w:rPr>
            <w:color w:val="BCBEC4"/>
          </w:rPr>
          <w:t>),</w:t>
        </w:r>
        <w:r>
          <w:rPr>
            <w:color w:val="BCBEC4"/>
          </w:rPr>
          <w:br/>
          <w:t xml:space="preserve">            </w:t>
        </w:r>
        <w:r>
          <w:rPr>
            <w:color w:val="6AAB73"/>
          </w:rPr>
          <w:t>'description'</w:t>
        </w:r>
        <w:r>
          <w:rPr>
            <w:color w:val="BCBEC4"/>
          </w:rPr>
          <w:t>: notification_data.get(</w:t>
        </w:r>
        <w:r>
          <w:rPr>
            <w:color w:val="6AAB73"/>
          </w:rPr>
          <w:t>'description'</w:t>
        </w:r>
        <w:r>
          <w:rPr>
            <w:color w:val="BCBEC4"/>
          </w:rPr>
          <w:t xml:space="preserve">, </w:t>
        </w:r>
        <w:r>
          <w:rPr>
            <w:color w:val="6AAB73"/>
          </w:rPr>
          <w:t>''</w:t>
        </w:r>
        <w:r>
          <w:rPr>
            <w:color w:val="BCBEC4"/>
          </w:rPr>
          <w:t>),</w:t>
        </w:r>
        <w:r>
          <w:rPr>
            <w:color w:val="BCBEC4"/>
          </w:rPr>
          <w:br/>
          <w:t xml:space="preserve">            </w:t>
        </w:r>
        <w:r>
          <w:rPr>
            <w:color w:val="6AAB73"/>
          </w:rPr>
          <w:t>'patient_name'</w:t>
        </w:r>
        <w:r>
          <w:rPr>
            <w:color w:val="BCBEC4"/>
          </w:rPr>
          <w:t>: notification_data.get(</w:t>
        </w:r>
        <w:r>
          <w:rPr>
            <w:color w:val="6AAB73"/>
          </w:rPr>
          <w:t>'patient_name'</w:t>
        </w:r>
        <w:r>
          <w:rPr>
            <w:color w:val="BCBEC4"/>
          </w:rPr>
          <w:t xml:space="preserve">, </w:t>
        </w:r>
        <w:r>
          <w:rPr>
            <w:color w:val="6AAB73"/>
          </w:rPr>
          <w:t>''</w:t>
        </w:r>
        <w:r>
          <w:rPr>
            <w:color w:val="BCBEC4"/>
          </w:rPr>
          <w:t>),</w:t>
        </w:r>
        <w:r>
          <w:rPr>
            <w:color w:val="BCBEC4"/>
          </w:rPr>
          <w:br/>
          <w:t xml:space="preserve">            </w:t>
        </w:r>
        <w:r>
          <w:rPr>
            <w:color w:val="6AAB73"/>
          </w:rPr>
          <w:t>'total_payment'</w:t>
        </w:r>
        <w:r>
          <w:rPr>
            <w:color w:val="BCBEC4"/>
          </w:rPr>
          <w:t>: notification_data.get(</w:t>
        </w:r>
        <w:r>
          <w:rPr>
            <w:color w:val="6AAB73"/>
          </w:rPr>
          <w:t>'total_payment'</w:t>
        </w:r>
        <w:r>
          <w:rPr>
            <w:color w:val="BCBEC4"/>
          </w:rPr>
          <w:t xml:space="preserve">, </w:t>
        </w:r>
        <w:r>
          <w:rPr>
            <w:color w:val="6AAB73"/>
          </w:rPr>
          <w:t>''</w:t>
        </w:r>
        <w:r>
          <w:rPr>
            <w:color w:val="BCBEC4"/>
          </w:rPr>
          <w:t>),</w:t>
        </w:r>
        <w:r>
          <w:rPr>
            <w:color w:val="BCBEC4"/>
          </w:rPr>
          <w:br/>
          <w:t xml:space="preserve">            </w:t>
        </w:r>
        <w:r>
          <w:rPr>
            <w:color w:val="6AAB73"/>
          </w:rPr>
          <w:t>'receptionist_name'</w:t>
        </w:r>
        <w:r>
          <w:rPr>
            <w:color w:val="BCBEC4"/>
          </w:rPr>
          <w:t>: notification_data.get(</w:t>
        </w:r>
        <w:r>
          <w:rPr>
            <w:color w:val="6AAB73"/>
          </w:rPr>
          <w:t>'receptionist_name'</w:t>
        </w:r>
        <w:r>
          <w:rPr>
            <w:color w:val="BCBEC4"/>
          </w:rPr>
          <w:t xml:space="preserve">, </w:t>
        </w:r>
        <w:r>
          <w:rPr>
            <w:color w:val="6AAB73"/>
          </w:rPr>
          <w:t>''</w:t>
        </w:r>
        <w:r>
          <w:rPr>
            <w:color w:val="BCBEC4"/>
          </w:rPr>
          <w:t>),</w:t>
        </w:r>
        <w:r>
          <w:rPr>
            <w:color w:val="BCBEC4"/>
          </w:rPr>
          <w:br/>
          <w:t xml:space="preserve">            </w:t>
        </w:r>
        <w:r>
          <w:rPr>
            <w:color w:val="6AAB73"/>
          </w:rPr>
          <w:t>'status_payment'</w:t>
        </w:r>
        <w:r>
          <w:rPr>
            <w:color w:val="BCBEC4"/>
          </w:rPr>
          <w:t>: notification_data.get(</w:t>
        </w:r>
        <w:r>
          <w:rPr>
            <w:color w:val="6AAB73"/>
          </w:rPr>
          <w:t>'status_payment'</w:t>
        </w:r>
        <w:r>
          <w:rPr>
            <w:color w:val="BCBEC4"/>
          </w:rPr>
          <w:t xml:space="preserve">, </w:t>
        </w:r>
        <w:r>
          <w:rPr>
            <w:color w:val="6AAB73"/>
          </w:rPr>
          <w:t>''</w:t>
        </w:r>
        <w:r>
          <w:rPr>
            <w:color w:val="BCBEC4"/>
          </w:rPr>
          <w:t>),</w:t>
        </w:r>
        <w:r>
          <w:rPr>
            <w:color w:val="BCBEC4"/>
          </w:rPr>
          <w:br/>
          <w:t xml:space="preserve">            </w:t>
        </w:r>
        <w:r>
          <w:rPr>
            <w:color w:val="6AAB73"/>
          </w:rPr>
          <w:t>'doctor'</w:t>
        </w:r>
        <w:r>
          <w:rPr>
            <w:color w:val="BCBEC4"/>
          </w:rPr>
          <w:t>: {</w:t>
        </w:r>
        <w:r>
          <w:rPr>
            <w:color w:val="BCBEC4"/>
          </w:rPr>
          <w:br/>
          <w:t xml:space="preserve">                </w:t>
        </w:r>
        <w:r>
          <w:rPr>
            <w:color w:val="6AAB73"/>
          </w:rPr>
          <w:t>'name'</w:t>
        </w:r>
        <w:r>
          <w:rPr>
            <w:color w:val="BCBEC4"/>
          </w:rPr>
          <w:t>: notification_data.get(</w:t>
        </w:r>
        <w:r>
          <w:rPr>
            <w:color w:val="6AAB73"/>
          </w:rPr>
          <w:t>'doctor_name'</w:t>
        </w:r>
        <w:r>
          <w:rPr>
            <w:color w:val="BCBEC4"/>
          </w:rPr>
          <w:t xml:space="preserve">, </w:t>
        </w:r>
        <w:r>
          <w:rPr>
            <w:color w:val="6AAB73"/>
          </w:rPr>
          <w:t>''</w:t>
        </w:r>
        <w:r>
          <w:rPr>
            <w:color w:val="BCBEC4"/>
          </w:rPr>
          <w:t>),</w:t>
        </w:r>
        <w:r>
          <w:rPr>
            <w:color w:val="BCBEC4"/>
          </w:rPr>
          <w:br/>
          <w:t xml:space="preserve">                </w:t>
        </w:r>
        <w:r>
          <w:rPr>
            <w:color w:val="6AAB73"/>
          </w:rPr>
          <w:t>'clinic_location'</w:t>
        </w:r>
        <w:r>
          <w:rPr>
            <w:color w:val="BCBEC4"/>
          </w:rPr>
          <w:t>: notification_data.get(</w:t>
        </w:r>
        <w:r>
          <w:rPr>
            <w:color w:val="6AAB73"/>
          </w:rPr>
          <w:t>'clinic_location'</w:t>
        </w:r>
        <w:r>
          <w:rPr>
            <w:color w:val="BCBEC4"/>
          </w:rPr>
          <w:t xml:space="preserve">, </w:t>
        </w:r>
        <w:r>
          <w:rPr>
            <w:color w:val="6AAB73"/>
          </w:rPr>
          <w:t>''</w:t>
        </w:r>
        <w:r>
          <w:rPr>
            <w:color w:val="BCBEC4"/>
          </w:rPr>
          <w:t>)</w:t>
        </w:r>
        <w:r>
          <w:rPr>
            <w:color w:val="BCBEC4"/>
          </w:rPr>
          <w:br/>
          <w:t xml:space="preserve">            },</w:t>
        </w:r>
        <w:r>
          <w:rPr>
            <w:color w:val="BCBEC4"/>
          </w:rPr>
          <w:br/>
          <w:t xml:space="preserve">            </w:t>
        </w:r>
        <w:r>
          <w:rPr>
            <w:color w:val="6AAB73"/>
          </w:rPr>
          <w:t>'start_date'</w:t>
        </w:r>
        <w:r>
          <w:rPr>
            <w:color w:val="BCBEC4"/>
          </w:rPr>
          <w:t>:notification_data.get(</w:t>
        </w:r>
        <w:r>
          <w:rPr>
            <w:color w:val="6AAB73"/>
          </w:rPr>
          <w:t>'start_date'</w:t>
        </w:r>
        <w:r>
          <w:rPr>
            <w:color w:val="BCBEC4"/>
          </w:rPr>
          <w:t xml:space="preserve">, </w:t>
        </w:r>
        <w:r>
          <w:rPr>
            <w:color w:val="6AAB73"/>
          </w:rPr>
          <w:t>''</w:t>
        </w:r>
        <w:r>
          <w:rPr>
            <w:color w:val="BCBEC4"/>
          </w:rPr>
          <w:t>),</w:t>
        </w:r>
        <w:r>
          <w:rPr>
            <w:color w:val="BCBEC4"/>
          </w:rPr>
          <w:br/>
          <w:t xml:space="preserve">            </w:t>
        </w:r>
        <w:r>
          <w:rPr>
            <w:color w:val="6AAB73"/>
          </w:rPr>
          <w:t>'start_time'</w:t>
        </w:r>
        <w:r>
          <w:rPr>
            <w:color w:val="BCBEC4"/>
          </w:rPr>
          <w:t>:notification_data.get(</w:t>
        </w:r>
        <w:r>
          <w:rPr>
            <w:color w:val="6AAB73"/>
          </w:rPr>
          <w:t>'start_time'</w:t>
        </w:r>
        <w:r>
          <w:rPr>
            <w:color w:val="BCBEC4"/>
          </w:rPr>
          <w:t xml:space="preserve">, </w:t>
        </w:r>
        <w:r>
          <w:rPr>
            <w:color w:val="6AAB73"/>
          </w:rPr>
          <w:t>''</w:t>
        </w:r>
        <w:r>
          <w:rPr>
            <w:color w:val="BCBEC4"/>
          </w:rPr>
          <w:t>),</w:t>
        </w:r>
        <w:r>
          <w:rPr>
            <w:color w:val="BCBEC4"/>
          </w:rPr>
          <w:br/>
          <w:t xml:space="preserve">        }</w:t>
        </w:r>
        <w:r>
          <w:rPr>
            <w:color w:val="BCBEC4"/>
          </w:rPr>
          <w:br/>
        </w:r>
        <w:r>
          <w:rPr>
            <w:color w:val="BCBEC4"/>
          </w:rPr>
          <w:br/>
          <w:t xml:space="preserve">        </w:t>
        </w:r>
        <w:r>
          <w:rPr>
            <w:color w:val="7A7E85"/>
          </w:rPr>
          <w:t># Thêm vào batch để gửi thông báo</w:t>
        </w:r>
        <w:r>
          <w:rPr>
            <w:color w:val="7A7E85"/>
          </w:rPr>
          <w:br/>
          <w:t xml:space="preserve">        </w:t>
        </w:r>
        <w:r>
          <w:rPr>
            <w:color w:val="BCBEC4"/>
          </w:rPr>
          <w:t>batch.append({</w:t>
        </w:r>
        <w:r>
          <w:rPr>
            <w:color w:val="BCBEC4"/>
          </w:rPr>
          <w:br/>
          <w:t xml:space="preserve">            </w:t>
        </w:r>
        <w:r>
          <w:rPr>
            <w:color w:val="6AAB73"/>
          </w:rPr>
          <w:t>'channel'</w:t>
        </w:r>
        <w:r>
          <w:rPr>
            <w:color w:val="BCBEC4"/>
          </w:rPr>
          <w:t>: user_channel,</w:t>
        </w:r>
        <w:r>
          <w:rPr>
            <w:color w:val="BCBEC4"/>
          </w:rPr>
          <w:br/>
          <w:t xml:space="preserve">            </w:t>
        </w:r>
        <w:r>
          <w:rPr>
            <w:color w:val="6AAB73"/>
          </w:rPr>
          <w:t>'name'</w:t>
        </w:r>
        <w:r>
          <w:rPr>
            <w:color w:val="BCBEC4"/>
          </w:rPr>
          <w:t xml:space="preserve">: </w:t>
        </w:r>
        <w:r>
          <w:rPr>
            <w:color w:val="6AAB73"/>
          </w:rPr>
          <w:t>"notification"</w:t>
        </w:r>
        <w:r>
          <w:rPr>
            <w:color w:val="BCBEC4"/>
          </w:rPr>
          <w:t>,</w:t>
        </w:r>
        <w:r>
          <w:rPr>
            <w:color w:val="BCBEC4"/>
          </w:rPr>
          <w:br/>
          <w:t xml:space="preserve">            </w:t>
        </w:r>
        <w:r>
          <w:rPr>
            <w:color w:val="6AAB73"/>
          </w:rPr>
          <w:t>'data'</w:t>
        </w:r>
        <w:r>
          <w:rPr>
            <w:color w:val="BCBEC4"/>
          </w:rPr>
          <w:t>: notification_content</w:t>
        </w:r>
        <w:r>
          <w:rPr>
            <w:color w:val="BCBEC4"/>
          </w:rPr>
          <w:br/>
          <w:t xml:space="preserve">        })</w:t>
        </w:r>
        <w:r>
          <w:rPr>
            <w:color w:val="BCBEC4"/>
          </w:rPr>
          <w:br/>
        </w:r>
        <w:r>
          <w:rPr>
            <w:color w:val="BCBEC4"/>
          </w:rPr>
          <w:br/>
          <w:t xml:space="preserve">    </w:t>
        </w:r>
        <w:r>
          <w:rPr>
            <w:color w:val="CF8E6D"/>
          </w:rPr>
          <w:t>try</w:t>
        </w:r>
        <w:r>
          <w:rPr>
            <w:color w:val="BCBEC4"/>
          </w:rPr>
          <w:t>:</w:t>
        </w:r>
        <w:r>
          <w:rPr>
            <w:color w:val="BCBEC4"/>
          </w:rPr>
          <w:br/>
          <w:t xml:space="preserve">        </w:t>
        </w:r>
        <w:r>
          <w:rPr>
            <w:color w:val="7A7E85"/>
          </w:rPr>
          <w:t># Gửi thông báo theo dạng batch qua `pusher_client`</w:t>
        </w:r>
        <w:r>
          <w:rPr>
            <w:color w:val="7A7E85"/>
          </w:rPr>
          <w:br/>
          <w:t xml:space="preserve">        </w:t>
        </w:r>
        <w:r>
          <w:rPr>
            <w:color w:val="BCBEC4"/>
          </w:rPr>
          <w:t xml:space="preserve">pusher_client.trigger_batch(batch, </w:t>
        </w:r>
        <w:r>
          <w:rPr>
            <w:color w:val="CF8E6D"/>
          </w:rPr>
          <w:t>False</w:t>
        </w:r>
        <w:r>
          <w:rPr>
            <w:color w:val="BCBEC4"/>
          </w:rPr>
          <w:t>)</w:t>
        </w:r>
        <w:r>
          <w:rPr>
            <w:color w:val="BCBEC4"/>
          </w:rPr>
          <w:br/>
          <w:t xml:space="preserve">        logger.info(</w:t>
        </w:r>
        <w:r>
          <w:rPr>
            <w:color w:val="6AAB73"/>
          </w:rPr>
          <w:t xml:space="preserve">f"Thông báo đã được gửi cho người dùng qua các kênh: </w:t>
        </w:r>
        <w:r>
          <w:rPr>
            <w:color w:val="CF8E6D"/>
          </w:rPr>
          <w:t>{</w:t>
        </w:r>
        <w:r>
          <w:rPr>
            <w:color w:val="BCBEC4"/>
          </w:rPr>
          <w:t>[item[</w:t>
        </w:r>
        <w:r>
          <w:rPr>
            <w:color w:val="6AAB73"/>
          </w:rPr>
          <w:t>'channel'</w:t>
        </w:r>
        <w:r>
          <w:rPr>
            <w:color w:val="BCBEC4"/>
          </w:rPr>
          <w:t xml:space="preserve">] </w:t>
        </w:r>
        <w:r>
          <w:rPr>
            <w:color w:val="CF8E6D"/>
          </w:rPr>
          <w:t xml:space="preserve">for </w:t>
        </w:r>
        <w:r>
          <w:rPr>
            <w:color w:val="BCBEC4"/>
          </w:rPr>
          <w:t xml:space="preserve">item </w:t>
        </w:r>
        <w:r>
          <w:rPr>
            <w:color w:val="CF8E6D"/>
          </w:rPr>
          <w:t xml:space="preserve">in </w:t>
        </w:r>
        <w:r>
          <w:rPr>
            <w:color w:val="BCBEC4"/>
          </w:rPr>
          <w:t>batch]</w:t>
        </w:r>
        <w:r>
          <w:rPr>
            <w:color w:val="CF8E6D"/>
          </w:rPr>
          <w:t>}</w:t>
        </w:r>
        <w:r>
          <w:rPr>
            <w:color w:val="6AAB73"/>
          </w:rPr>
          <w:t>"</w:t>
        </w:r>
        <w:r>
          <w:rPr>
            <w:color w:val="BCBEC4"/>
          </w:rPr>
          <w:t>)</w:t>
        </w:r>
        <w:r>
          <w:rPr>
            <w:color w:val="BCBEC4"/>
          </w:rPr>
          <w:br/>
          <w:t xml:space="preserve">    </w:t>
        </w:r>
        <w:r>
          <w:rPr>
            <w:color w:val="CF8E6D"/>
          </w:rPr>
          <w:t xml:space="preserve">except </w:t>
        </w:r>
        <w:r>
          <w:rPr>
            <w:color w:val="8888C6"/>
          </w:rPr>
          <w:t xml:space="preserve">Exception </w:t>
        </w:r>
        <w:r>
          <w:rPr>
            <w:color w:val="CF8E6D"/>
          </w:rPr>
          <w:t xml:space="preserve">as </w:t>
        </w:r>
        <w:r>
          <w:rPr>
            <w:color w:val="BCBEC4"/>
          </w:rPr>
          <w:t>e:</w:t>
        </w:r>
        <w:r>
          <w:rPr>
            <w:color w:val="BCBEC4"/>
          </w:rPr>
          <w:br/>
          <w:t xml:space="preserve">        </w:t>
        </w:r>
        <w:r>
          <w:rPr>
            <w:color w:val="7A7E85"/>
          </w:rPr>
          <w:t># Log chi tiết nếu có lỗi</w:t>
        </w:r>
        <w:r>
          <w:rPr>
            <w:color w:val="7A7E85"/>
          </w:rPr>
          <w:br/>
          <w:t xml:space="preserve">        </w:t>
        </w:r>
        <w:r>
          <w:rPr>
            <w:color w:val="BCBEC4"/>
          </w:rPr>
          <w:t>logger.error(</w:t>
        </w:r>
        <w:r>
          <w:rPr>
            <w:color w:val="BCBEC4"/>
          </w:rPr>
          <w:br/>
          <w:t xml:space="preserve">            </w:t>
        </w:r>
        <w:r>
          <w:rPr>
            <w:color w:val="6AAB73"/>
          </w:rPr>
          <w:t xml:space="preserve">f"Lỗi khi gửi thông báo cho các kênh: </w:t>
        </w:r>
        <w:r>
          <w:rPr>
            <w:color w:val="CF8E6D"/>
          </w:rPr>
          <w:t>{</w:t>
        </w:r>
        <w:r>
          <w:rPr>
            <w:color w:val="BCBEC4"/>
          </w:rPr>
          <w:t>[item[</w:t>
        </w:r>
        <w:r>
          <w:rPr>
            <w:color w:val="6AAB73"/>
          </w:rPr>
          <w:t>'channel'</w:t>
        </w:r>
        <w:r>
          <w:rPr>
            <w:color w:val="BCBEC4"/>
          </w:rPr>
          <w:t xml:space="preserve">] </w:t>
        </w:r>
        <w:r>
          <w:rPr>
            <w:color w:val="CF8E6D"/>
          </w:rPr>
          <w:t xml:space="preserve">for </w:t>
        </w:r>
        <w:r>
          <w:rPr>
            <w:color w:val="BCBEC4"/>
          </w:rPr>
          <w:t xml:space="preserve">item </w:t>
        </w:r>
        <w:r>
          <w:rPr>
            <w:color w:val="CF8E6D"/>
          </w:rPr>
          <w:t xml:space="preserve">in </w:t>
        </w:r>
        <w:r>
          <w:rPr>
            <w:color w:val="BCBEC4"/>
          </w:rPr>
          <w:t>batch]</w:t>
        </w:r>
        <w:r>
          <w:rPr>
            <w:color w:val="CF8E6D"/>
          </w:rPr>
          <w:t>}</w:t>
        </w:r>
        <w:r>
          <w:rPr>
            <w:color w:val="6AAB73"/>
          </w:rPr>
          <w:t xml:space="preserve">, lỗi: </w:t>
        </w:r>
        <w:r>
          <w:rPr>
            <w:color w:val="CF8E6D"/>
          </w:rPr>
          <w:t>{</w:t>
        </w:r>
        <w:r>
          <w:rPr>
            <w:color w:val="8888C6"/>
          </w:rPr>
          <w:t>str</w:t>
        </w:r>
        <w:r>
          <w:rPr>
            <w:color w:val="BCBEC4"/>
          </w:rPr>
          <w:t>(e)</w:t>
        </w:r>
        <w:r>
          <w:rPr>
            <w:color w:val="CF8E6D"/>
          </w:rPr>
          <w:t>}</w:t>
        </w:r>
        <w:r>
          <w:rPr>
            <w:color w:val="6AAB73"/>
          </w:rPr>
          <w:t>"</w:t>
        </w:r>
        <w:r>
          <w:rPr>
            <w:color w:val="BCBEC4"/>
          </w:rPr>
          <w:t>,</w:t>
        </w:r>
        <w:r>
          <w:rPr>
            <w:color w:val="BCBEC4"/>
          </w:rPr>
          <w:br/>
          <w:t xml:space="preserve">            </w:t>
        </w:r>
        <w:r>
          <w:rPr>
            <w:color w:val="AA4926"/>
          </w:rPr>
          <w:t>exc_info</w:t>
        </w:r>
        <w:r>
          <w:rPr>
            <w:color w:val="BCBEC4"/>
          </w:rPr>
          <w:t>=</w:t>
        </w:r>
        <w:r>
          <w:rPr>
            <w:color w:val="CF8E6D"/>
          </w:rPr>
          <w:t>True</w:t>
        </w:r>
        <w:r>
          <w:rPr>
            <w:color w:val="CF8E6D"/>
          </w:rPr>
          <w:br/>
          <w:t xml:space="preserve">        </w:t>
        </w:r>
        <w:r>
          <w:rPr>
            <w:color w:val="BCBEC4"/>
          </w:rPr>
          <w:t>)</w:t>
        </w:r>
      </w:ins>
    </w:p>
    <w:p w14:paraId="109A0606" w14:textId="77777777" w:rsidR="00F27819" w:rsidRDefault="00F27819" w:rsidP="00764CB2">
      <w:pPr>
        <w:pStyle w:val="ListParagraph"/>
        <w:ind w:left="2160"/>
        <w:rPr>
          <w:ins w:id="5949" w:author="lợi đoàn" w:date="2024-11-29T11:04:00Z"/>
          <w:sz w:val="26"/>
          <w:szCs w:val="26"/>
        </w:rPr>
      </w:pPr>
    </w:p>
    <w:p w14:paraId="2B3785A0" w14:textId="77777777" w:rsidR="00BF700A" w:rsidRDefault="00BF700A">
      <w:pPr>
        <w:pStyle w:val="ListParagraph"/>
        <w:ind w:left="2160"/>
        <w:rPr>
          <w:ins w:id="5950" w:author="lợi đoàn" w:date="2024-11-29T10:20:00Z"/>
          <w:sz w:val="26"/>
          <w:szCs w:val="26"/>
        </w:rPr>
        <w:pPrChange w:id="5951" w:author="lợi đoàn" w:date="2024-11-29T11:01:00Z">
          <w:pPr>
            <w:pStyle w:val="ListParagraph"/>
            <w:numPr>
              <w:ilvl w:val="2"/>
              <w:numId w:val="27"/>
            </w:numPr>
            <w:ind w:left="2160" w:hanging="360"/>
          </w:pPr>
        </w:pPrChange>
      </w:pPr>
    </w:p>
    <w:p w14:paraId="36A4C18D" w14:textId="7076C918" w:rsidR="00940636" w:rsidRDefault="00940636" w:rsidP="00940636">
      <w:pPr>
        <w:pStyle w:val="ListParagraph"/>
        <w:numPr>
          <w:ilvl w:val="1"/>
          <w:numId w:val="27"/>
        </w:numPr>
        <w:ind w:left="1276" w:firstLine="0"/>
        <w:rPr>
          <w:ins w:id="5952" w:author="lợi đoàn" w:date="2024-11-29T10:21:00Z"/>
          <w:sz w:val="26"/>
          <w:szCs w:val="26"/>
        </w:rPr>
      </w:pPr>
      <w:ins w:id="5953" w:author="lợi đoàn" w:date="2024-11-29T10:21:00Z">
        <w:r w:rsidRPr="00037109">
          <w:rPr>
            <w:sz w:val="26"/>
            <w:szCs w:val="26"/>
          </w:rPr>
          <w:t xml:space="preserve">Chức năng </w:t>
        </w:r>
      </w:ins>
      <w:ins w:id="5954" w:author="lợi đoàn" w:date="2024-11-29T10:22:00Z">
        <w:r w:rsidR="004A380A">
          <w:rPr>
            <w:sz w:val="26"/>
            <w:szCs w:val="26"/>
          </w:rPr>
          <w:t>thanh toán Zalo Pay</w:t>
        </w:r>
      </w:ins>
    </w:p>
    <w:p w14:paraId="69A21852" w14:textId="77777777" w:rsidR="00940636" w:rsidRDefault="00940636" w:rsidP="00940636">
      <w:pPr>
        <w:pStyle w:val="ListParagraph"/>
        <w:numPr>
          <w:ilvl w:val="2"/>
          <w:numId w:val="27"/>
        </w:numPr>
        <w:rPr>
          <w:ins w:id="5955" w:author="lợi đoàn" w:date="2024-11-29T11:05:00Z"/>
          <w:sz w:val="26"/>
          <w:szCs w:val="26"/>
        </w:rPr>
      </w:pPr>
      <w:ins w:id="5956" w:author="lợi đoàn" w:date="2024-11-29T10:21:00Z">
        <w:r>
          <w:rPr>
            <w:sz w:val="26"/>
            <w:szCs w:val="26"/>
          </w:rPr>
          <w:t>Vấn đề</w:t>
        </w:r>
      </w:ins>
    </w:p>
    <w:p w14:paraId="4AC7B66A" w14:textId="037C0254" w:rsidR="001E4EBC" w:rsidRDefault="002F5695">
      <w:pPr>
        <w:pStyle w:val="ListParagraph"/>
        <w:numPr>
          <w:ilvl w:val="3"/>
          <w:numId w:val="27"/>
        </w:numPr>
        <w:ind w:left="2410"/>
        <w:rPr>
          <w:ins w:id="5957" w:author="lợi đoàn" w:date="2024-11-29T11:06:00Z"/>
          <w:sz w:val="26"/>
          <w:szCs w:val="26"/>
        </w:rPr>
        <w:pPrChange w:id="5958" w:author="lợi đoàn" w:date="2024-11-29T17:09:00Z">
          <w:pPr>
            <w:pStyle w:val="ListParagraph"/>
            <w:numPr>
              <w:ilvl w:val="3"/>
              <w:numId w:val="27"/>
            </w:numPr>
            <w:ind w:left="2880" w:hanging="360"/>
          </w:pPr>
        </w:pPrChange>
      </w:pPr>
      <w:ins w:id="5959" w:author="lợi đoàn" w:date="2024-11-29T11:06:00Z">
        <w:r w:rsidRPr="002F5695">
          <w:rPr>
            <w:sz w:val="26"/>
            <w:szCs w:val="26"/>
          </w:rPr>
          <w:t>Làm thế nào để tích hợp Zalo Pay một cách an toàn và hiệu quả vào hệ thống ứng dụng?</w:t>
        </w:r>
      </w:ins>
    </w:p>
    <w:p w14:paraId="79A5F4BF" w14:textId="5A9B7523" w:rsidR="002F5695" w:rsidRDefault="002F5695">
      <w:pPr>
        <w:pStyle w:val="ListParagraph"/>
        <w:numPr>
          <w:ilvl w:val="3"/>
          <w:numId w:val="27"/>
        </w:numPr>
        <w:ind w:left="2410"/>
        <w:rPr>
          <w:ins w:id="5960" w:author="lợi đoàn" w:date="2024-11-29T11:07:00Z"/>
          <w:sz w:val="26"/>
          <w:szCs w:val="26"/>
        </w:rPr>
        <w:pPrChange w:id="5961" w:author="lợi đoàn" w:date="2024-11-29T17:09:00Z">
          <w:pPr>
            <w:pStyle w:val="ListParagraph"/>
            <w:numPr>
              <w:ilvl w:val="3"/>
              <w:numId w:val="27"/>
            </w:numPr>
            <w:ind w:left="2880" w:hanging="360"/>
          </w:pPr>
        </w:pPrChange>
      </w:pPr>
      <w:ins w:id="5962" w:author="lợi đoàn" w:date="2024-11-29T11:06:00Z">
        <w:r w:rsidRPr="002F5695">
          <w:rPr>
            <w:sz w:val="26"/>
            <w:szCs w:val="26"/>
          </w:rPr>
          <w:t>Đảm bảo API của Zalo Pay hoạt động ổn định trong cả môi tr</w:t>
        </w:r>
        <w:r w:rsidRPr="002F5695">
          <w:rPr>
            <w:rFonts w:hint="eastAsia"/>
            <w:sz w:val="26"/>
            <w:szCs w:val="26"/>
          </w:rPr>
          <w:t>ư</w:t>
        </w:r>
        <w:r w:rsidRPr="002F5695">
          <w:rPr>
            <w:sz w:val="26"/>
            <w:szCs w:val="26"/>
          </w:rPr>
          <w:t>ờng thử nghiệm và triển khai thực tế.</w:t>
        </w:r>
      </w:ins>
    </w:p>
    <w:p w14:paraId="6FD78732" w14:textId="2A668177" w:rsidR="00534A53" w:rsidRDefault="00534A53">
      <w:pPr>
        <w:pStyle w:val="ListParagraph"/>
        <w:numPr>
          <w:ilvl w:val="3"/>
          <w:numId w:val="27"/>
        </w:numPr>
        <w:ind w:left="2410"/>
        <w:rPr>
          <w:ins w:id="5963" w:author="lợi đoàn" w:date="2024-11-29T11:07:00Z"/>
          <w:sz w:val="26"/>
          <w:szCs w:val="26"/>
        </w:rPr>
        <w:pPrChange w:id="5964" w:author="lợi đoàn" w:date="2024-11-29T17:09:00Z">
          <w:pPr>
            <w:pStyle w:val="ListParagraph"/>
            <w:numPr>
              <w:ilvl w:val="3"/>
              <w:numId w:val="27"/>
            </w:numPr>
            <w:ind w:left="2880" w:hanging="360"/>
          </w:pPr>
        </w:pPrChange>
      </w:pPr>
      <w:ins w:id="5965" w:author="lợi đoàn" w:date="2024-11-29T11:07:00Z">
        <w:r w:rsidRPr="00534A53">
          <w:rPr>
            <w:sz w:val="26"/>
            <w:szCs w:val="26"/>
          </w:rPr>
          <w:lastRenderedPageBreak/>
          <w:t>Làm thế nào để thông tin thanh toán nh</w:t>
        </w:r>
        <w:r w:rsidRPr="00534A53">
          <w:rPr>
            <w:rFonts w:hint="eastAsia"/>
            <w:sz w:val="26"/>
            <w:szCs w:val="26"/>
          </w:rPr>
          <w:t>ư</w:t>
        </w:r>
        <w:r w:rsidRPr="00534A53">
          <w:rPr>
            <w:sz w:val="26"/>
            <w:szCs w:val="26"/>
          </w:rPr>
          <w:t xml:space="preserve"> số tiền, mã giao dịch không bị giả mạo hoặc tấn công?</w:t>
        </w:r>
      </w:ins>
    </w:p>
    <w:p w14:paraId="220A5432" w14:textId="77777777" w:rsidR="002676AF" w:rsidRPr="002676AF" w:rsidRDefault="002676AF">
      <w:pPr>
        <w:pStyle w:val="ListParagraph"/>
        <w:numPr>
          <w:ilvl w:val="3"/>
          <w:numId w:val="27"/>
        </w:numPr>
        <w:ind w:left="2410"/>
        <w:rPr>
          <w:ins w:id="5966" w:author="lợi đoàn" w:date="2024-11-29T11:07:00Z"/>
          <w:sz w:val="26"/>
          <w:szCs w:val="26"/>
        </w:rPr>
        <w:pPrChange w:id="5967" w:author="lợi đoàn" w:date="2024-11-29T17:09:00Z">
          <w:pPr>
            <w:pStyle w:val="ListParagraph"/>
            <w:numPr>
              <w:ilvl w:val="3"/>
              <w:numId w:val="27"/>
            </w:numPr>
            <w:ind w:left="2880" w:hanging="360"/>
          </w:pPr>
        </w:pPrChange>
      </w:pPr>
    </w:p>
    <w:p w14:paraId="6FBE0D80" w14:textId="014CC2C2" w:rsidR="002676AF" w:rsidRDefault="002676AF">
      <w:pPr>
        <w:pStyle w:val="ListParagraph"/>
        <w:numPr>
          <w:ilvl w:val="3"/>
          <w:numId w:val="27"/>
        </w:numPr>
        <w:ind w:left="2410"/>
        <w:rPr>
          <w:ins w:id="5968" w:author="lợi đoàn" w:date="2024-11-29T11:07:00Z"/>
          <w:sz w:val="26"/>
          <w:szCs w:val="26"/>
        </w:rPr>
        <w:pPrChange w:id="5969" w:author="lợi đoàn" w:date="2024-11-29T17:09:00Z">
          <w:pPr>
            <w:pStyle w:val="ListParagraph"/>
            <w:numPr>
              <w:ilvl w:val="3"/>
              <w:numId w:val="27"/>
            </w:numPr>
            <w:ind w:left="2880" w:hanging="360"/>
          </w:pPr>
        </w:pPrChange>
      </w:pPr>
      <w:ins w:id="5970" w:author="lợi đoàn" w:date="2024-11-29T11:07:00Z">
        <w:r w:rsidRPr="002676AF">
          <w:rPr>
            <w:sz w:val="26"/>
            <w:szCs w:val="26"/>
          </w:rPr>
          <w:t>Làm thế nào để theo dõi chính xác trạng thái giao dịch từ Zalo Pay, bao gồm thành công, thất bại hoặc đang chờ xử lý?</w:t>
        </w:r>
      </w:ins>
    </w:p>
    <w:p w14:paraId="71EBC6D3" w14:textId="450D2CB4" w:rsidR="002676AF" w:rsidRDefault="002676AF">
      <w:pPr>
        <w:pStyle w:val="ListParagraph"/>
        <w:numPr>
          <w:ilvl w:val="3"/>
          <w:numId w:val="27"/>
        </w:numPr>
        <w:ind w:left="2410"/>
        <w:rPr>
          <w:ins w:id="5971" w:author="lợi đoàn" w:date="2024-11-29T10:21:00Z"/>
          <w:sz w:val="26"/>
          <w:szCs w:val="26"/>
        </w:rPr>
        <w:pPrChange w:id="5972" w:author="lợi đoàn" w:date="2024-11-29T17:09:00Z">
          <w:pPr>
            <w:pStyle w:val="ListParagraph"/>
            <w:numPr>
              <w:ilvl w:val="2"/>
              <w:numId w:val="27"/>
            </w:numPr>
            <w:ind w:left="2160" w:hanging="360"/>
          </w:pPr>
        </w:pPrChange>
      </w:pPr>
      <w:ins w:id="5973" w:author="lợi đoàn" w:date="2024-11-29T11:07:00Z">
        <w:r w:rsidRPr="002676AF">
          <w:rPr>
            <w:sz w:val="26"/>
            <w:szCs w:val="26"/>
          </w:rPr>
          <w:t>Quá trình thanh toán cần m</w:t>
        </w:r>
        <w:r w:rsidRPr="002676AF">
          <w:rPr>
            <w:rFonts w:hint="eastAsia"/>
            <w:sz w:val="26"/>
            <w:szCs w:val="26"/>
          </w:rPr>
          <w:t>ư</w:t>
        </w:r>
        <w:r w:rsidRPr="002676AF">
          <w:rPr>
            <w:sz w:val="26"/>
            <w:szCs w:val="26"/>
          </w:rPr>
          <w:t>ợt mà, dễ sử dụng, không gây rối hoặc mất thời gian cho ng</w:t>
        </w:r>
        <w:r w:rsidRPr="002676AF">
          <w:rPr>
            <w:rFonts w:hint="eastAsia"/>
            <w:sz w:val="26"/>
            <w:szCs w:val="26"/>
          </w:rPr>
          <w:t>ư</w:t>
        </w:r>
        <w:r w:rsidRPr="002676AF">
          <w:rPr>
            <w:sz w:val="26"/>
            <w:szCs w:val="26"/>
          </w:rPr>
          <w:t>ời dùng.</w:t>
        </w:r>
      </w:ins>
    </w:p>
    <w:p w14:paraId="0A8BFF13" w14:textId="77777777" w:rsidR="00940636" w:rsidRDefault="00940636" w:rsidP="00940636">
      <w:pPr>
        <w:pStyle w:val="ListParagraph"/>
        <w:numPr>
          <w:ilvl w:val="2"/>
          <w:numId w:val="27"/>
        </w:numPr>
        <w:rPr>
          <w:ins w:id="5974" w:author="lợi đoàn" w:date="2024-11-29T11:07:00Z"/>
          <w:sz w:val="26"/>
          <w:szCs w:val="26"/>
        </w:rPr>
      </w:pPr>
      <w:ins w:id="5975" w:author="lợi đoàn" w:date="2024-11-29T10:21:00Z">
        <w:r>
          <w:rPr>
            <w:sz w:val="26"/>
            <w:szCs w:val="26"/>
          </w:rPr>
          <w:t>Giải pháp</w:t>
        </w:r>
      </w:ins>
    </w:p>
    <w:p w14:paraId="26931F1E" w14:textId="7DC72210" w:rsidR="00C9642F" w:rsidRDefault="00C9642F">
      <w:pPr>
        <w:pStyle w:val="ListParagraph"/>
        <w:numPr>
          <w:ilvl w:val="3"/>
          <w:numId w:val="27"/>
        </w:numPr>
        <w:ind w:left="2410"/>
        <w:rPr>
          <w:ins w:id="5976" w:author="lợi đoàn" w:date="2024-11-29T11:08:00Z"/>
          <w:sz w:val="26"/>
          <w:szCs w:val="26"/>
        </w:rPr>
        <w:pPrChange w:id="5977" w:author="lợi đoàn" w:date="2024-11-29T17:09:00Z">
          <w:pPr>
            <w:pStyle w:val="ListParagraph"/>
            <w:numPr>
              <w:ilvl w:val="3"/>
              <w:numId w:val="27"/>
            </w:numPr>
            <w:ind w:left="2880" w:hanging="360"/>
          </w:pPr>
        </w:pPrChange>
      </w:pPr>
      <w:ins w:id="5978" w:author="lợi đoàn" w:date="2024-11-29T11:08:00Z">
        <w:r w:rsidRPr="00C9642F">
          <w:rPr>
            <w:sz w:val="26"/>
            <w:szCs w:val="26"/>
          </w:rPr>
          <w:t>Sử dụng bộ công cụ SDK và tài liệu do Zalo Pay cung cấp để tích hợp thanh toán.</w:t>
        </w:r>
      </w:ins>
    </w:p>
    <w:p w14:paraId="5D038233" w14:textId="201EBA6D" w:rsidR="00C9642F" w:rsidRDefault="00C9642F">
      <w:pPr>
        <w:pStyle w:val="ListParagraph"/>
        <w:numPr>
          <w:ilvl w:val="3"/>
          <w:numId w:val="27"/>
        </w:numPr>
        <w:ind w:left="2410"/>
        <w:rPr>
          <w:ins w:id="5979" w:author="lợi đoàn" w:date="2024-11-29T11:08:00Z"/>
          <w:sz w:val="26"/>
          <w:szCs w:val="26"/>
        </w:rPr>
        <w:pPrChange w:id="5980" w:author="lợi đoàn" w:date="2024-11-29T17:09:00Z">
          <w:pPr>
            <w:pStyle w:val="ListParagraph"/>
            <w:numPr>
              <w:ilvl w:val="3"/>
              <w:numId w:val="27"/>
            </w:numPr>
            <w:ind w:left="2880" w:hanging="360"/>
          </w:pPr>
        </w:pPrChange>
      </w:pPr>
      <w:ins w:id="5981" w:author="lợi đoàn" w:date="2024-11-29T11:08:00Z">
        <w:r w:rsidRPr="00C9642F">
          <w:rPr>
            <w:sz w:val="26"/>
            <w:szCs w:val="26"/>
          </w:rPr>
          <w:t>Xây dựng một REST API trung gian trong ứng dụng của bạn để gửi yêu cầu đến Zalo Pay và nhận phản hồi.</w:t>
        </w:r>
      </w:ins>
    </w:p>
    <w:p w14:paraId="74B6D34A" w14:textId="351D1B06" w:rsidR="00C9642F" w:rsidRDefault="00C9642F">
      <w:pPr>
        <w:pStyle w:val="ListParagraph"/>
        <w:numPr>
          <w:ilvl w:val="3"/>
          <w:numId w:val="27"/>
        </w:numPr>
        <w:ind w:left="2410"/>
        <w:rPr>
          <w:ins w:id="5982" w:author="lợi đoàn" w:date="2024-11-29T11:08:00Z"/>
          <w:sz w:val="26"/>
          <w:szCs w:val="26"/>
        </w:rPr>
        <w:pPrChange w:id="5983" w:author="lợi đoàn" w:date="2024-11-29T17:09:00Z">
          <w:pPr>
            <w:pStyle w:val="ListParagraph"/>
            <w:numPr>
              <w:ilvl w:val="3"/>
              <w:numId w:val="27"/>
            </w:numPr>
            <w:ind w:left="2880" w:hanging="360"/>
          </w:pPr>
        </w:pPrChange>
      </w:pPr>
      <w:ins w:id="5984" w:author="lợi đoàn" w:date="2024-11-29T11:08:00Z">
        <w:r w:rsidRPr="00C9642F">
          <w:rPr>
            <w:sz w:val="26"/>
            <w:szCs w:val="26"/>
          </w:rPr>
          <w:t>Mọi yêu cầu gửi đến Zalo Pay cần đ</w:t>
        </w:r>
        <w:r w:rsidRPr="00C9642F">
          <w:rPr>
            <w:rFonts w:hint="eastAsia"/>
            <w:sz w:val="26"/>
            <w:szCs w:val="26"/>
          </w:rPr>
          <w:t>ư</w:t>
        </w:r>
        <w:r w:rsidRPr="00C9642F">
          <w:rPr>
            <w:sz w:val="26"/>
            <w:szCs w:val="26"/>
          </w:rPr>
          <w:t>ợc ký bằng HMAC SHA-256 dựa trên API Key và Secret Key do Zalo Pay cung cấp.</w:t>
        </w:r>
      </w:ins>
    </w:p>
    <w:p w14:paraId="4ED14A70" w14:textId="01B0C2AB" w:rsidR="00C9642F" w:rsidRDefault="003D43F3">
      <w:pPr>
        <w:pStyle w:val="ListParagraph"/>
        <w:numPr>
          <w:ilvl w:val="3"/>
          <w:numId w:val="27"/>
        </w:numPr>
        <w:ind w:left="2410"/>
        <w:rPr>
          <w:ins w:id="5985" w:author="lợi đoàn" w:date="2024-11-29T11:08:00Z"/>
          <w:sz w:val="26"/>
          <w:szCs w:val="26"/>
        </w:rPr>
        <w:pPrChange w:id="5986" w:author="lợi đoàn" w:date="2024-11-29T17:09:00Z">
          <w:pPr>
            <w:pStyle w:val="ListParagraph"/>
            <w:numPr>
              <w:ilvl w:val="3"/>
              <w:numId w:val="27"/>
            </w:numPr>
            <w:ind w:left="2880" w:hanging="360"/>
          </w:pPr>
        </w:pPrChange>
      </w:pPr>
      <w:ins w:id="5987" w:author="lợi đoàn" w:date="2024-11-29T11:08:00Z">
        <w:r w:rsidRPr="003D43F3">
          <w:rPr>
            <w:sz w:val="26"/>
            <w:szCs w:val="26"/>
          </w:rPr>
          <w:t>Kiểm tra chữ ký số (signature) trong phản hồi từ Zalo Pay để xác thực tính hợp lệ của dữ liệu.</w:t>
        </w:r>
      </w:ins>
    </w:p>
    <w:p w14:paraId="408AB241" w14:textId="0B70BB8E" w:rsidR="003C463B" w:rsidRDefault="003C463B">
      <w:pPr>
        <w:pStyle w:val="ListParagraph"/>
        <w:numPr>
          <w:ilvl w:val="3"/>
          <w:numId w:val="27"/>
        </w:numPr>
        <w:ind w:left="2410"/>
        <w:rPr>
          <w:ins w:id="5988" w:author="lợi đoàn" w:date="2024-11-29T11:10:00Z"/>
          <w:sz w:val="26"/>
          <w:szCs w:val="26"/>
        </w:rPr>
        <w:pPrChange w:id="5989" w:author="lợi đoàn" w:date="2024-11-29T17:09:00Z">
          <w:pPr>
            <w:pStyle w:val="ListParagraph"/>
            <w:numPr>
              <w:ilvl w:val="3"/>
              <w:numId w:val="27"/>
            </w:numPr>
            <w:ind w:left="2880" w:hanging="360"/>
          </w:pPr>
        </w:pPrChange>
      </w:pPr>
      <w:ins w:id="5990" w:author="lợi đoàn" w:date="2024-11-29T11:08:00Z">
        <w:r w:rsidRPr="003C463B">
          <w:rPr>
            <w:sz w:val="26"/>
            <w:szCs w:val="26"/>
          </w:rPr>
          <w:t>L</w:t>
        </w:r>
        <w:r w:rsidRPr="003C463B">
          <w:rPr>
            <w:rFonts w:hint="eastAsia"/>
            <w:sz w:val="26"/>
            <w:szCs w:val="26"/>
          </w:rPr>
          <w:t>ư</w:t>
        </w:r>
        <w:r w:rsidRPr="003C463B">
          <w:rPr>
            <w:sz w:val="26"/>
            <w:szCs w:val="26"/>
          </w:rPr>
          <w:t>u trữ trạng thái giao dịch trong c</w:t>
        </w:r>
        <w:r w:rsidRPr="003C463B">
          <w:rPr>
            <w:rFonts w:hint="eastAsia"/>
            <w:sz w:val="26"/>
            <w:szCs w:val="26"/>
          </w:rPr>
          <w:t>ơ</w:t>
        </w:r>
        <w:r w:rsidRPr="003C463B">
          <w:rPr>
            <w:sz w:val="26"/>
            <w:szCs w:val="26"/>
          </w:rPr>
          <w:t xml:space="preserve"> sở dữ liệu của bạn để dễ dàng tra cứu và kiểm tra.</w:t>
        </w:r>
      </w:ins>
    </w:p>
    <w:p w14:paraId="41081817" w14:textId="77777777" w:rsidR="001722D0" w:rsidRPr="001722D0" w:rsidRDefault="001722D0">
      <w:pPr>
        <w:rPr>
          <w:ins w:id="5991" w:author="lợi đoàn" w:date="2024-11-29T10:21:00Z"/>
          <w:sz w:val="26"/>
          <w:szCs w:val="26"/>
          <w:rPrChange w:id="5992" w:author="lợi đoàn" w:date="2024-11-29T11:10:00Z">
            <w:rPr>
              <w:ins w:id="5993" w:author="lợi đoàn" w:date="2024-11-29T10:21:00Z"/>
            </w:rPr>
          </w:rPrChange>
        </w:rPr>
        <w:pPrChange w:id="5994" w:author="lợi đoàn" w:date="2024-11-29T11:10:00Z">
          <w:pPr>
            <w:pStyle w:val="ListParagraph"/>
            <w:numPr>
              <w:ilvl w:val="2"/>
              <w:numId w:val="27"/>
            </w:numPr>
            <w:ind w:left="2160" w:hanging="360"/>
          </w:pPr>
        </w:pPrChange>
      </w:pPr>
    </w:p>
    <w:p w14:paraId="139FB555" w14:textId="1D43AEE2" w:rsidR="001722D0" w:rsidRPr="00B12CD4" w:rsidRDefault="00940636">
      <w:pPr>
        <w:pStyle w:val="ListParagraph"/>
        <w:numPr>
          <w:ilvl w:val="2"/>
          <w:numId w:val="27"/>
        </w:numPr>
        <w:rPr>
          <w:ins w:id="5995" w:author="lợi đoàn" w:date="2024-11-29T11:09:00Z"/>
          <w:sz w:val="26"/>
          <w:szCs w:val="26"/>
          <w:rPrChange w:id="5996" w:author="lợi đoàn" w:date="2024-11-29T13:55:00Z">
            <w:rPr>
              <w:ins w:id="5997" w:author="lợi đoàn" w:date="2024-11-29T11:09:00Z"/>
            </w:rPr>
          </w:rPrChange>
        </w:rPr>
      </w:pPr>
      <w:ins w:id="5998" w:author="lợi đoàn" w:date="2024-11-29T10:21:00Z">
        <w:r>
          <w:rPr>
            <w:sz w:val="26"/>
            <w:szCs w:val="26"/>
          </w:rPr>
          <w:t>Code minh họa</w:t>
        </w:r>
      </w:ins>
      <w:ins w:id="5999" w:author="lợi đoàn" w:date="2024-11-29T13:55:00Z">
        <w:r w:rsidR="00B12CD4">
          <w:rPr>
            <w:sz w:val="26"/>
            <w:szCs w:val="26"/>
          </w:rPr>
          <w:t>:</w:t>
        </w:r>
      </w:ins>
    </w:p>
    <w:p w14:paraId="4819B428" w14:textId="4C1D1D58" w:rsidR="001722D0" w:rsidRPr="00F97C9E" w:rsidRDefault="001722D0">
      <w:pPr>
        <w:pStyle w:val="HTMLPreformatted"/>
        <w:numPr>
          <w:ilvl w:val="0"/>
          <w:numId w:val="27"/>
        </w:numPr>
        <w:shd w:val="clear" w:color="auto" w:fill="1E1F22"/>
        <w:rPr>
          <w:ins w:id="6000" w:author="lợi đoàn" w:date="2024-11-29T10:21:00Z"/>
          <w:color w:val="BCBEC4"/>
          <w:rPrChange w:id="6001" w:author="lợi đoàn" w:date="2024-11-29T11:11:00Z">
            <w:rPr>
              <w:ins w:id="6002" w:author="lợi đoàn" w:date="2024-11-29T10:21:00Z"/>
              <w:sz w:val="26"/>
              <w:szCs w:val="26"/>
            </w:rPr>
          </w:rPrChange>
        </w:rPr>
        <w:pPrChange w:id="6003" w:author="lợi đoàn" w:date="2024-11-29T11:11:00Z">
          <w:pPr>
            <w:pStyle w:val="ListParagraph"/>
            <w:numPr>
              <w:ilvl w:val="2"/>
              <w:numId w:val="27"/>
            </w:numPr>
            <w:ind w:left="2160" w:hanging="360"/>
          </w:pPr>
        </w:pPrChange>
      </w:pPr>
      <w:ins w:id="6004" w:author="lợi đoàn" w:date="2024-11-29T11:09:00Z">
        <w:r>
          <w:rPr>
            <w:color w:val="BCBEC4"/>
          </w:rPr>
          <w:br/>
        </w:r>
        <w:r>
          <w:rPr>
            <w:color w:val="B3AE60"/>
          </w:rPr>
          <w:t>@router.post</w:t>
        </w:r>
        <w:r>
          <w:rPr>
            <w:color w:val="BCBEC4"/>
          </w:rPr>
          <w:t>(</w:t>
        </w:r>
        <w:r>
          <w:rPr>
            <w:color w:val="6AAB73"/>
          </w:rPr>
          <w:t>"/zalopay/create-payment"</w:t>
        </w:r>
        <w:r>
          <w:rPr>
            <w:color w:val="BCBEC4"/>
          </w:rPr>
          <w:t>)</w:t>
        </w:r>
        <w:r>
          <w:rPr>
            <w:color w:val="BCBEC4"/>
          </w:rPr>
          <w:br/>
        </w:r>
        <w:r>
          <w:rPr>
            <w:color w:val="CF8E6D"/>
          </w:rPr>
          <w:t xml:space="preserve">async def </w:t>
        </w:r>
        <w:r>
          <w:rPr>
            <w:color w:val="56A8F5"/>
          </w:rPr>
          <w:t>create_zalopay_payment</w:t>
        </w:r>
        <w:r>
          <w:rPr>
            <w:color w:val="BCBEC4"/>
          </w:rPr>
          <w:t>(payment: PaymentRequest):</w:t>
        </w:r>
        <w:r>
          <w:rPr>
            <w:color w:val="BCBEC4"/>
          </w:rPr>
          <w:br/>
          <w:t xml:space="preserve">    </w:t>
        </w:r>
        <w:r>
          <w:rPr>
            <w:color w:val="CF8E6D"/>
          </w:rPr>
          <w:t xml:space="preserve">async with </w:t>
        </w:r>
        <w:r>
          <w:rPr>
            <w:color w:val="BCBEC4"/>
          </w:rPr>
          <w:t xml:space="preserve">httpx.AsyncClient() </w:t>
        </w:r>
        <w:r>
          <w:rPr>
            <w:color w:val="CF8E6D"/>
          </w:rPr>
          <w:t xml:space="preserve">as </w:t>
        </w:r>
        <w:r>
          <w:rPr>
            <w:color w:val="6F737A"/>
          </w:rPr>
          <w:t>client</w:t>
        </w:r>
        <w:r>
          <w:rPr>
            <w:color w:val="BCBEC4"/>
          </w:rPr>
          <w:t>:</w:t>
        </w:r>
        <w:r>
          <w:rPr>
            <w:color w:val="BCBEC4"/>
          </w:rPr>
          <w:br/>
          <w:t xml:space="preserve">        </w:t>
        </w:r>
        <w:r>
          <w:rPr>
            <w:color w:val="CF8E6D"/>
          </w:rPr>
          <w:t>try</w:t>
        </w:r>
        <w:r>
          <w:rPr>
            <w:color w:val="BCBEC4"/>
          </w:rPr>
          <w:t>:</w:t>
        </w:r>
        <w:r>
          <w:rPr>
            <w:color w:val="BCBEC4"/>
          </w:rPr>
          <w:br/>
          <w:t xml:space="preserve">            app_id = </w:t>
        </w:r>
        <w:r>
          <w:rPr>
            <w:color w:val="2AACB8"/>
          </w:rPr>
          <w:t>2553</w:t>
        </w:r>
        <w:r>
          <w:rPr>
            <w:color w:val="2AACB8"/>
          </w:rPr>
          <w:br/>
          <w:t xml:space="preserve">            </w:t>
        </w:r>
        <w:r>
          <w:rPr>
            <w:color w:val="BCBEC4"/>
          </w:rPr>
          <w:t xml:space="preserve">key1 = </w:t>
        </w:r>
        <w:r>
          <w:rPr>
            <w:color w:val="6AAB73"/>
          </w:rPr>
          <w:t>"PcY4iZIKFCIdgZvA6ueMcMHHUbRLYjPL"</w:t>
        </w:r>
        <w:r>
          <w:rPr>
            <w:color w:val="6AAB73"/>
          </w:rPr>
          <w:br/>
          <w:t xml:space="preserve">            </w:t>
        </w:r>
        <w:r>
          <w:rPr>
            <w:color w:val="BCBEC4"/>
          </w:rPr>
          <w:t xml:space="preserve">endpoint = </w:t>
        </w:r>
        <w:r>
          <w:rPr>
            <w:color w:val="6AAB73"/>
          </w:rPr>
          <w:t>"https://sb-openapi.zalopay.vn/v2/create"</w:t>
        </w:r>
        <w:r>
          <w:rPr>
            <w:color w:val="6AAB73"/>
          </w:rPr>
          <w:br/>
          <w:t xml:space="preserve">            </w:t>
        </w:r>
        <w:r>
          <w:rPr>
            <w:color w:val="BCBEC4"/>
          </w:rPr>
          <w:t>transID = random.randrange(</w:t>
        </w:r>
        <w:r>
          <w:rPr>
            <w:color w:val="2AACB8"/>
          </w:rPr>
          <w:t>1000000</w:t>
        </w:r>
        <w:r>
          <w:rPr>
            <w:color w:val="BCBEC4"/>
          </w:rPr>
          <w:t>)</w:t>
        </w:r>
        <w:r>
          <w:rPr>
            <w:color w:val="BCBEC4"/>
          </w:rPr>
          <w:br/>
          <w:t xml:space="preserve">            order = {</w:t>
        </w:r>
        <w:r>
          <w:rPr>
            <w:color w:val="BCBEC4"/>
          </w:rPr>
          <w:br/>
          <w:t xml:space="preserve">                </w:t>
        </w:r>
        <w:r>
          <w:rPr>
            <w:color w:val="6AAB73"/>
          </w:rPr>
          <w:t>"app_id"</w:t>
        </w:r>
        <w:r>
          <w:rPr>
            <w:color w:val="BCBEC4"/>
          </w:rPr>
          <w:t>: app_id,</w:t>
        </w:r>
        <w:r>
          <w:rPr>
            <w:color w:val="BCBEC4"/>
          </w:rPr>
          <w:br/>
          <w:t xml:space="preserve">                </w:t>
        </w:r>
        <w:r>
          <w:rPr>
            <w:color w:val="6AAB73"/>
          </w:rPr>
          <w:t>"app_trans_id"</w:t>
        </w:r>
        <w:r>
          <w:rPr>
            <w:color w:val="BCBEC4"/>
          </w:rPr>
          <w:t xml:space="preserve">: </w:t>
        </w:r>
        <w:r>
          <w:rPr>
            <w:color w:val="6AAB73"/>
          </w:rPr>
          <w:t>"{:%y%m%d}_{}"</w:t>
        </w:r>
        <w:r>
          <w:rPr>
            <w:color w:val="BCBEC4"/>
          </w:rPr>
          <w:t>.format(datetime.today(), transID),</w:t>
        </w:r>
        <w:r>
          <w:rPr>
            <w:color w:val="BCBEC4"/>
          </w:rPr>
          <w:br/>
          <w:t xml:space="preserve">                </w:t>
        </w:r>
        <w:r>
          <w:rPr>
            <w:color w:val="6AAB73"/>
          </w:rPr>
          <w:t>"app_user"</w:t>
        </w:r>
        <w:r>
          <w:rPr>
            <w:color w:val="BCBEC4"/>
          </w:rPr>
          <w:t xml:space="preserve">: </w:t>
        </w:r>
        <w:r>
          <w:rPr>
            <w:color w:val="6AAB73"/>
          </w:rPr>
          <w:t>f"</w:t>
        </w:r>
        <w:r>
          <w:rPr>
            <w:color w:val="CF8E6D"/>
          </w:rPr>
          <w:t>{</w:t>
        </w:r>
        <w:r>
          <w:rPr>
            <w:color w:val="BCBEC4"/>
          </w:rPr>
          <w:t>payment.payment_id</w:t>
        </w:r>
        <w:r>
          <w:rPr>
            <w:color w:val="CF8E6D"/>
          </w:rPr>
          <w:t>}</w:t>
        </w:r>
        <w:r>
          <w:rPr>
            <w:color w:val="6AAB73"/>
          </w:rPr>
          <w:t>"</w:t>
        </w:r>
        <w:r>
          <w:rPr>
            <w:color w:val="BCBEC4"/>
          </w:rPr>
          <w:t>,</w:t>
        </w:r>
        <w:r>
          <w:rPr>
            <w:color w:val="BCBEC4"/>
          </w:rPr>
          <w:br/>
          <w:t xml:space="preserve">                </w:t>
        </w:r>
        <w:r>
          <w:rPr>
            <w:color w:val="6AAB73"/>
          </w:rPr>
          <w:t>"app_time"</w:t>
        </w:r>
        <w:r>
          <w:rPr>
            <w:color w:val="BCBEC4"/>
          </w:rPr>
          <w:t xml:space="preserve">: </w:t>
        </w:r>
        <w:r>
          <w:rPr>
            <w:color w:val="8888C6"/>
          </w:rPr>
          <w:t>int</w:t>
        </w:r>
        <w:r>
          <w:rPr>
            <w:color w:val="BCBEC4"/>
          </w:rPr>
          <w:t>(</w:t>
        </w:r>
        <w:r>
          <w:rPr>
            <w:color w:val="8888C6"/>
          </w:rPr>
          <w:t>round</w:t>
        </w:r>
        <w:r>
          <w:rPr>
            <w:color w:val="BCBEC4"/>
          </w:rPr>
          <w:t xml:space="preserve">(time.time() * </w:t>
        </w:r>
        <w:r>
          <w:rPr>
            <w:color w:val="2AACB8"/>
          </w:rPr>
          <w:t>1000</w:t>
        </w:r>
        <w:r>
          <w:rPr>
            <w:color w:val="BCBEC4"/>
          </w:rPr>
          <w:t>)),</w:t>
        </w:r>
        <w:r>
          <w:rPr>
            <w:color w:val="BCBEC4"/>
          </w:rPr>
          <w:br/>
          <w:t xml:space="preserve">                </w:t>
        </w:r>
        <w:r>
          <w:rPr>
            <w:color w:val="6AAB73"/>
          </w:rPr>
          <w:t>"embed_data"</w:t>
        </w:r>
        <w:r>
          <w:rPr>
            <w:color w:val="BCBEC4"/>
          </w:rPr>
          <w:t>: json.dumps({</w:t>
        </w:r>
        <w:r>
          <w:rPr>
            <w:color w:val="6AAB73"/>
          </w:rPr>
          <w:t>'redirecturl'</w:t>
        </w:r>
        <w:r>
          <w:rPr>
            <w:color w:val="BCBEC4"/>
          </w:rPr>
          <w:t xml:space="preserve">: </w:t>
        </w:r>
        <w:r>
          <w:rPr>
            <w:color w:val="6AAB73"/>
          </w:rPr>
          <w:t>'http://localhost:3000/thanh-toan-thanh-cong'</w:t>
        </w:r>
        <w:r>
          <w:rPr>
            <w:color w:val="BCBEC4"/>
          </w:rPr>
          <w:t>}),</w:t>
        </w:r>
        <w:r>
          <w:rPr>
            <w:color w:val="BCBEC4"/>
          </w:rPr>
          <w:br/>
          <w:t xml:space="preserve">                </w:t>
        </w:r>
        <w:r>
          <w:rPr>
            <w:color w:val="6AAB73"/>
          </w:rPr>
          <w:t>"item"</w:t>
        </w:r>
        <w:r>
          <w:rPr>
            <w:color w:val="BCBEC4"/>
          </w:rPr>
          <w:t>: json.dumps([{}]),</w:t>
        </w:r>
        <w:r>
          <w:rPr>
            <w:color w:val="BCBEC4"/>
          </w:rPr>
          <w:br/>
          <w:t xml:space="preserve">                </w:t>
        </w:r>
        <w:r>
          <w:rPr>
            <w:color w:val="6AAB73"/>
          </w:rPr>
          <w:t>"amount"</w:t>
        </w:r>
        <w:r>
          <w:rPr>
            <w:color w:val="BCBEC4"/>
          </w:rPr>
          <w:t xml:space="preserve">: </w:t>
        </w:r>
        <w:r>
          <w:rPr>
            <w:color w:val="8888C6"/>
          </w:rPr>
          <w:t>int</w:t>
        </w:r>
        <w:r>
          <w:rPr>
            <w:color w:val="BCBEC4"/>
          </w:rPr>
          <w:t>(payment.amount),</w:t>
        </w:r>
        <w:r>
          <w:rPr>
            <w:color w:val="BCBEC4"/>
          </w:rPr>
          <w:br/>
          <w:t xml:space="preserve">                </w:t>
        </w:r>
        <w:r>
          <w:rPr>
            <w:color w:val="6AAB73"/>
          </w:rPr>
          <w:t>"description"</w:t>
        </w:r>
        <w:r>
          <w:rPr>
            <w:color w:val="BCBEC4"/>
          </w:rPr>
          <w:t xml:space="preserve">: </w:t>
        </w:r>
        <w:r>
          <w:rPr>
            <w:color w:val="6AAB73"/>
          </w:rPr>
          <w:t>"Thanh toán tiền viện phí"</w:t>
        </w:r>
        <w:r>
          <w:rPr>
            <w:color w:val="BCBEC4"/>
          </w:rPr>
          <w:t>,</w:t>
        </w:r>
        <w:r>
          <w:rPr>
            <w:color w:val="BCBEC4"/>
          </w:rPr>
          <w:br/>
          <w:t xml:space="preserve">                </w:t>
        </w:r>
        <w:r>
          <w:rPr>
            <w:color w:val="6AAB73"/>
          </w:rPr>
          <w:t>"bank_code"</w:t>
        </w:r>
        <w:r>
          <w:rPr>
            <w:color w:val="BCBEC4"/>
          </w:rPr>
          <w:t xml:space="preserve">: </w:t>
        </w:r>
        <w:r>
          <w:rPr>
            <w:color w:val="6AAB73"/>
          </w:rPr>
          <w:t>"CC"</w:t>
        </w:r>
        <w:r>
          <w:rPr>
            <w:color w:val="BCBEC4"/>
          </w:rPr>
          <w:t>,</w:t>
        </w:r>
        <w:r>
          <w:rPr>
            <w:color w:val="BCBEC4"/>
          </w:rPr>
          <w:br/>
          <w:t xml:space="preserve">                </w:t>
        </w:r>
        <w:r>
          <w:rPr>
            <w:color w:val="6AAB73"/>
          </w:rPr>
          <w:t>"callback_url"</w:t>
        </w:r>
        <w:r>
          <w:rPr>
            <w:color w:val="BCBEC4"/>
          </w:rPr>
          <w:t xml:space="preserve">: </w:t>
        </w:r>
        <w:r>
          <w:rPr>
            <w:color w:val="6AAB73"/>
          </w:rPr>
          <w:t>'https://325d-2402-800-6205-55c9-c9e8-3579-4319-d446.ngrok-free.app/api/payments/callback/'</w:t>
        </w:r>
        <w:r>
          <w:rPr>
            <w:color w:val="BCBEC4"/>
          </w:rPr>
          <w:t>,</w:t>
        </w:r>
        <w:r>
          <w:rPr>
            <w:color w:val="BCBEC4"/>
          </w:rPr>
          <w:br/>
          <w:t xml:space="preserve">            }</w:t>
        </w:r>
        <w:r>
          <w:rPr>
            <w:color w:val="BCBEC4"/>
          </w:rPr>
          <w:br/>
          <w:t xml:space="preserve">            mac_data = </w:t>
        </w:r>
        <w:r>
          <w:rPr>
            <w:color w:val="6AAB73"/>
          </w:rPr>
          <w:t>f"</w:t>
        </w:r>
        <w:r>
          <w:rPr>
            <w:color w:val="CF8E6D"/>
          </w:rPr>
          <w:t>{</w:t>
        </w:r>
        <w:r>
          <w:rPr>
            <w:color w:val="BCBEC4"/>
          </w:rPr>
          <w:t>order[</w:t>
        </w:r>
        <w:r>
          <w:rPr>
            <w:color w:val="6AAB73"/>
          </w:rPr>
          <w:t>'app_id'</w:t>
        </w:r>
        <w:r>
          <w:rPr>
            <w:color w:val="BCBEC4"/>
          </w:rPr>
          <w:t>]</w:t>
        </w:r>
        <w:r>
          <w:rPr>
            <w:color w:val="CF8E6D"/>
          </w:rPr>
          <w:t>}</w:t>
        </w:r>
        <w:r>
          <w:rPr>
            <w:color w:val="6AAB73"/>
          </w:rPr>
          <w:t>|</w:t>
        </w:r>
        <w:r>
          <w:rPr>
            <w:color w:val="CF8E6D"/>
          </w:rPr>
          <w:t>{</w:t>
        </w:r>
        <w:r>
          <w:rPr>
            <w:color w:val="BCBEC4"/>
          </w:rPr>
          <w:t>order[</w:t>
        </w:r>
        <w:r>
          <w:rPr>
            <w:color w:val="6AAB73"/>
          </w:rPr>
          <w:t>'app_trans_id'</w:t>
        </w:r>
        <w:r>
          <w:rPr>
            <w:color w:val="BCBEC4"/>
          </w:rPr>
          <w:t>]</w:t>
        </w:r>
        <w:r>
          <w:rPr>
            <w:color w:val="CF8E6D"/>
          </w:rPr>
          <w:t>}</w:t>
        </w:r>
        <w:r>
          <w:rPr>
            <w:color w:val="6AAB73"/>
          </w:rPr>
          <w:t>|</w:t>
        </w:r>
        <w:r>
          <w:rPr>
            <w:color w:val="CF8E6D"/>
          </w:rPr>
          <w:t>{</w:t>
        </w:r>
        <w:r>
          <w:rPr>
            <w:color w:val="BCBEC4"/>
          </w:rPr>
          <w:t>order[</w:t>
        </w:r>
        <w:r>
          <w:rPr>
            <w:color w:val="6AAB73"/>
          </w:rPr>
          <w:t>'app_user'</w:t>
        </w:r>
        <w:r>
          <w:rPr>
            <w:color w:val="BCBEC4"/>
          </w:rPr>
          <w:t>]</w:t>
        </w:r>
        <w:r>
          <w:rPr>
            <w:color w:val="CF8E6D"/>
          </w:rPr>
          <w:t>}</w:t>
        </w:r>
        <w:r>
          <w:rPr>
            <w:color w:val="6AAB73"/>
          </w:rPr>
          <w:t>|</w:t>
        </w:r>
        <w:r>
          <w:rPr>
            <w:color w:val="CF8E6D"/>
          </w:rPr>
          <w:t>{</w:t>
        </w:r>
        <w:r>
          <w:rPr>
            <w:color w:val="BCBEC4"/>
          </w:rPr>
          <w:t>orde</w:t>
        </w:r>
        <w:r>
          <w:rPr>
            <w:color w:val="BCBEC4"/>
          </w:rPr>
          <w:lastRenderedPageBreak/>
          <w:t>r[</w:t>
        </w:r>
        <w:r>
          <w:rPr>
            <w:color w:val="6AAB73"/>
          </w:rPr>
          <w:t>'amount'</w:t>
        </w:r>
        <w:r>
          <w:rPr>
            <w:color w:val="BCBEC4"/>
          </w:rPr>
          <w:t>]</w:t>
        </w:r>
        <w:r>
          <w:rPr>
            <w:color w:val="CF8E6D"/>
          </w:rPr>
          <w:t>}</w:t>
        </w:r>
        <w:r>
          <w:rPr>
            <w:color w:val="6AAB73"/>
          </w:rPr>
          <w:t>|</w:t>
        </w:r>
        <w:r>
          <w:rPr>
            <w:color w:val="CF8E6D"/>
          </w:rPr>
          <w:t>{</w:t>
        </w:r>
        <w:r>
          <w:rPr>
            <w:color w:val="BCBEC4"/>
          </w:rPr>
          <w:t>order[</w:t>
        </w:r>
        <w:r>
          <w:rPr>
            <w:color w:val="6AAB73"/>
          </w:rPr>
          <w:t>'app_time'</w:t>
        </w:r>
        <w:r>
          <w:rPr>
            <w:color w:val="BCBEC4"/>
          </w:rPr>
          <w:t>]</w:t>
        </w:r>
        <w:r>
          <w:rPr>
            <w:color w:val="CF8E6D"/>
          </w:rPr>
          <w:t>}</w:t>
        </w:r>
        <w:r>
          <w:rPr>
            <w:color w:val="6AAB73"/>
          </w:rPr>
          <w:t>|</w:t>
        </w:r>
        <w:r>
          <w:rPr>
            <w:color w:val="CF8E6D"/>
          </w:rPr>
          <w:t>{</w:t>
        </w:r>
        <w:r>
          <w:rPr>
            <w:color w:val="BCBEC4"/>
          </w:rPr>
          <w:t>order[</w:t>
        </w:r>
        <w:r>
          <w:rPr>
            <w:color w:val="6AAB73"/>
          </w:rPr>
          <w:t>'embed_data'</w:t>
        </w:r>
        <w:r>
          <w:rPr>
            <w:color w:val="BCBEC4"/>
          </w:rPr>
          <w:t>]</w:t>
        </w:r>
        <w:r>
          <w:rPr>
            <w:color w:val="CF8E6D"/>
          </w:rPr>
          <w:t>}</w:t>
        </w:r>
        <w:r>
          <w:rPr>
            <w:color w:val="6AAB73"/>
          </w:rPr>
          <w:t>|</w:t>
        </w:r>
        <w:r>
          <w:rPr>
            <w:color w:val="CF8E6D"/>
          </w:rPr>
          <w:t>{</w:t>
        </w:r>
        <w:r>
          <w:rPr>
            <w:color w:val="BCBEC4"/>
          </w:rPr>
          <w:t>order[</w:t>
        </w:r>
        <w:r>
          <w:rPr>
            <w:color w:val="6AAB73"/>
          </w:rPr>
          <w:t>'item'</w:t>
        </w:r>
        <w:r>
          <w:rPr>
            <w:color w:val="BCBEC4"/>
          </w:rPr>
          <w:t>]</w:t>
        </w:r>
        <w:r>
          <w:rPr>
            <w:color w:val="CF8E6D"/>
          </w:rPr>
          <w:t>}</w:t>
        </w:r>
        <w:r>
          <w:rPr>
            <w:color w:val="6AAB73"/>
          </w:rPr>
          <w:t>"</w:t>
        </w:r>
        <w:r>
          <w:rPr>
            <w:color w:val="6AAB73"/>
          </w:rPr>
          <w:br/>
          <w:t xml:space="preserve">            </w:t>
        </w:r>
        <w:r>
          <w:rPr>
            <w:color w:val="BCBEC4"/>
          </w:rPr>
          <w:t>order[</w:t>
        </w:r>
        <w:r>
          <w:rPr>
            <w:color w:val="6AAB73"/>
          </w:rPr>
          <w:t>"mac"</w:t>
        </w:r>
        <w:r>
          <w:rPr>
            <w:color w:val="BCBEC4"/>
          </w:rPr>
          <w:t>] = hmac.new(key1.encode(), mac_data.encode(), hashlib.sha256).hexdigest()</w:t>
        </w:r>
        <w:r>
          <w:rPr>
            <w:color w:val="BCBEC4"/>
          </w:rPr>
          <w:br/>
          <w:t xml:space="preserve">            </w:t>
        </w:r>
        <w:r>
          <w:rPr>
            <w:color w:val="CF8E6D"/>
          </w:rPr>
          <w:t>try</w:t>
        </w:r>
        <w:r>
          <w:rPr>
            <w:color w:val="BCBEC4"/>
          </w:rPr>
          <w:t>:</w:t>
        </w:r>
        <w:r>
          <w:rPr>
            <w:color w:val="BCBEC4"/>
          </w:rPr>
          <w:br/>
          <w:t xml:space="preserve">                response = requests.post(endpoint, </w:t>
        </w:r>
        <w:r>
          <w:rPr>
            <w:color w:val="AA4926"/>
          </w:rPr>
          <w:t>json</w:t>
        </w:r>
        <w:r>
          <w:rPr>
            <w:color w:val="BCBEC4"/>
          </w:rPr>
          <w:t>=order)</w:t>
        </w:r>
        <w:r>
          <w:rPr>
            <w:color w:val="BCBEC4"/>
          </w:rPr>
          <w:br/>
          <w:t xml:space="preserve">                response.raise_for_status()</w:t>
        </w:r>
        <w:r>
          <w:rPr>
            <w:color w:val="BCBEC4"/>
          </w:rPr>
          <w:br/>
          <w:t xml:space="preserve">                response_data = response.json()</w:t>
        </w:r>
        <w:r>
          <w:rPr>
            <w:color w:val="BCBEC4"/>
          </w:rPr>
          <w:br/>
          <w:t xml:space="preserve">                </w:t>
        </w:r>
        <w:r>
          <w:rPr>
            <w:color w:val="CF8E6D"/>
          </w:rPr>
          <w:t xml:space="preserve">if </w:t>
        </w:r>
        <w:r>
          <w:rPr>
            <w:color w:val="BCBEC4"/>
          </w:rPr>
          <w:t>response_data.get(</w:t>
        </w:r>
        <w:r>
          <w:rPr>
            <w:color w:val="6AAB73"/>
          </w:rPr>
          <w:t>'order_url'</w:t>
        </w:r>
        <w:r>
          <w:rPr>
            <w:color w:val="BCBEC4"/>
          </w:rPr>
          <w:t>):</w:t>
        </w:r>
        <w:r>
          <w:rPr>
            <w:color w:val="BCBEC4"/>
          </w:rPr>
          <w:br/>
          <w:t xml:space="preserve">                    </w:t>
        </w:r>
        <w:r>
          <w:rPr>
            <w:color w:val="CF8E6D"/>
          </w:rPr>
          <w:t xml:space="preserve">return </w:t>
        </w:r>
        <w:r>
          <w:rPr>
            <w:color w:val="BCBEC4"/>
          </w:rPr>
          <w:t>{</w:t>
        </w:r>
        <w:r>
          <w:rPr>
            <w:color w:val="6AAB73"/>
          </w:rPr>
          <w:t>"zalopay_url"</w:t>
        </w:r>
        <w:r>
          <w:rPr>
            <w:color w:val="BCBEC4"/>
          </w:rPr>
          <w:t>: response_data[</w:t>
        </w:r>
        <w:r>
          <w:rPr>
            <w:color w:val="6AAB73"/>
          </w:rPr>
          <w:t>'order_url'</w:t>
        </w:r>
        <w:r>
          <w:rPr>
            <w:color w:val="BCBEC4"/>
          </w:rPr>
          <w:t>]}</w:t>
        </w:r>
        <w:r>
          <w:rPr>
            <w:color w:val="BCBEC4"/>
          </w:rPr>
          <w:br/>
          <w:t xml:space="preserve">                </w:t>
        </w:r>
        <w:r>
          <w:rPr>
            <w:color w:val="CF8E6D"/>
          </w:rPr>
          <w:t>else</w:t>
        </w:r>
        <w:r>
          <w:rPr>
            <w:color w:val="BCBEC4"/>
          </w:rPr>
          <w:t>:</w:t>
        </w:r>
        <w:r>
          <w:rPr>
            <w:color w:val="BCBEC4"/>
          </w:rPr>
          <w:br/>
          <w:t xml:space="preserve">                    </w:t>
        </w:r>
        <w:r>
          <w:rPr>
            <w:color w:val="CF8E6D"/>
          </w:rPr>
          <w:t xml:space="preserve">raise </w:t>
        </w:r>
        <w:r>
          <w:rPr>
            <w:color w:val="BCBEC4"/>
          </w:rPr>
          <w:t>HTTPException(</w:t>
        </w:r>
        <w:r>
          <w:rPr>
            <w:color w:val="AA4926"/>
          </w:rPr>
          <w:t>status_code</w:t>
        </w:r>
        <w:r>
          <w:rPr>
            <w:color w:val="BCBEC4"/>
          </w:rPr>
          <w:t>=</w:t>
        </w:r>
        <w:r>
          <w:rPr>
            <w:color w:val="2AACB8"/>
          </w:rPr>
          <w:t>500</w:t>
        </w:r>
        <w:r>
          <w:rPr>
            <w:color w:val="BCBEC4"/>
          </w:rPr>
          <w:t xml:space="preserve">, </w:t>
        </w:r>
        <w:r>
          <w:rPr>
            <w:color w:val="AA4926"/>
          </w:rPr>
          <w:t>detail</w:t>
        </w:r>
        <w:r>
          <w:rPr>
            <w:color w:val="BCBEC4"/>
          </w:rPr>
          <w:t>=</w:t>
        </w:r>
        <w:r>
          <w:rPr>
            <w:color w:val="6AAB73"/>
          </w:rPr>
          <w:t>"Không nhận được URL từ ZaloPay"</w:t>
        </w:r>
        <w:r>
          <w:rPr>
            <w:color w:val="BCBEC4"/>
          </w:rPr>
          <w:t>)</w:t>
        </w:r>
        <w:r>
          <w:rPr>
            <w:color w:val="BCBEC4"/>
          </w:rPr>
          <w:br/>
          <w:t xml:space="preserve">            </w:t>
        </w:r>
        <w:r>
          <w:rPr>
            <w:color w:val="CF8E6D"/>
          </w:rPr>
          <w:t xml:space="preserve">except </w:t>
        </w:r>
        <w:r>
          <w:rPr>
            <w:color w:val="BCBEC4"/>
          </w:rPr>
          <w:t xml:space="preserve">requests.exceptions.RequestException </w:t>
        </w:r>
        <w:r>
          <w:rPr>
            <w:color w:val="CF8E6D"/>
          </w:rPr>
          <w:t xml:space="preserve">as </w:t>
        </w:r>
        <w:r>
          <w:rPr>
            <w:color w:val="6F737A"/>
          </w:rPr>
          <w:t>e</w:t>
        </w:r>
        <w:r>
          <w:rPr>
            <w:color w:val="BCBEC4"/>
          </w:rPr>
          <w:t>:</w:t>
        </w:r>
        <w:r>
          <w:rPr>
            <w:color w:val="BCBEC4"/>
          </w:rPr>
          <w:br/>
          <w:t xml:space="preserve">                </w:t>
        </w:r>
        <w:r>
          <w:rPr>
            <w:color w:val="CF8E6D"/>
          </w:rPr>
          <w:t xml:space="preserve">raise </w:t>
        </w:r>
        <w:r>
          <w:rPr>
            <w:color w:val="BCBEC4"/>
          </w:rPr>
          <w:t>HTTPException(</w:t>
        </w:r>
        <w:r>
          <w:rPr>
            <w:color w:val="AA4926"/>
          </w:rPr>
          <w:t>status_code</w:t>
        </w:r>
        <w:r>
          <w:rPr>
            <w:color w:val="BCBEC4"/>
          </w:rPr>
          <w:t>=</w:t>
        </w:r>
        <w:r>
          <w:rPr>
            <w:color w:val="2AACB8"/>
          </w:rPr>
          <w:t>500</w:t>
        </w:r>
        <w:r>
          <w:rPr>
            <w:color w:val="BCBEC4"/>
          </w:rPr>
          <w:t xml:space="preserve">, </w:t>
        </w:r>
        <w:r>
          <w:rPr>
            <w:color w:val="AA4926"/>
          </w:rPr>
          <w:t>detail</w:t>
        </w:r>
        <w:r>
          <w:rPr>
            <w:color w:val="BCBEC4"/>
          </w:rPr>
          <w:t>=</w:t>
        </w:r>
        <w:r>
          <w:rPr>
            <w:color w:val="6AAB73"/>
          </w:rPr>
          <w:t>"Không thể kết nối đến API ZaloPay"</w:t>
        </w:r>
        <w:r>
          <w:rPr>
            <w:color w:val="BCBEC4"/>
          </w:rPr>
          <w:t>)</w:t>
        </w:r>
        <w:r>
          <w:rPr>
            <w:color w:val="BCBEC4"/>
          </w:rPr>
          <w:br/>
          <w:t xml:space="preserve">        </w:t>
        </w:r>
        <w:r>
          <w:rPr>
            <w:color w:val="CF8E6D"/>
          </w:rPr>
          <w:t xml:space="preserve">except </w:t>
        </w:r>
        <w:r>
          <w:rPr>
            <w:color w:val="8888C6"/>
          </w:rPr>
          <w:t xml:space="preserve">Exception </w:t>
        </w:r>
        <w:r>
          <w:rPr>
            <w:color w:val="CF8E6D"/>
          </w:rPr>
          <w:t xml:space="preserve">as </w:t>
        </w:r>
        <w:r>
          <w:rPr>
            <w:color w:val="BCBEC4"/>
          </w:rPr>
          <w:t>e:</w:t>
        </w:r>
        <w:r>
          <w:rPr>
            <w:color w:val="BCBEC4"/>
          </w:rPr>
          <w:br/>
          <w:t xml:space="preserve">            logger.exception(</w:t>
        </w:r>
        <w:r>
          <w:rPr>
            <w:color w:val="6AAB73"/>
          </w:rPr>
          <w:t xml:space="preserve">f"Exception occurred: </w:t>
        </w:r>
        <w:r>
          <w:rPr>
            <w:color w:val="CF8E6D"/>
          </w:rPr>
          <w:t>{</w:t>
        </w:r>
        <w:r>
          <w:rPr>
            <w:color w:val="8888C6"/>
          </w:rPr>
          <w:t>str</w:t>
        </w:r>
        <w:r>
          <w:rPr>
            <w:color w:val="BCBEC4"/>
          </w:rPr>
          <w:t>(e)</w:t>
        </w:r>
        <w:r>
          <w:rPr>
            <w:color w:val="CF8E6D"/>
          </w:rPr>
          <w:t>}</w:t>
        </w:r>
        <w:r>
          <w:rPr>
            <w:color w:val="6AAB73"/>
          </w:rPr>
          <w:t>"</w:t>
        </w:r>
        <w:r>
          <w:rPr>
            <w:color w:val="BCBEC4"/>
          </w:rPr>
          <w:t>)</w:t>
        </w:r>
        <w:r>
          <w:rPr>
            <w:color w:val="BCBEC4"/>
          </w:rPr>
          <w:br/>
          <w:t xml:space="preserve">            </w:t>
        </w:r>
        <w:r>
          <w:rPr>
            <w:color w:val="CF8E6D"/>
          </w:rPr>
          <w:t xml:space="preserve">raise </w:t>
        </w:r>
        <w:r>
          <w:rPr>
            <w:color w:val="BCBEC4"/>
          </w:rPr>
          <w:t>HTTPException(</w:t>
        </w:r>
        <w:r>
          <w:rPr>
            <w:color w:val="AA4926"/>
          </w:rPr>
          <w:t>status_code</w:t>
        </w:r>
        <w:r>
          <w:rPr>
            <w:color w:val="BCBEC4"/>
          </w:rPr>
          <w:t>=</w:t>
        </w:r>
        <w:r>
          <w:rPr>
            <w:color w:val="2AACB8"/>
          </w:rPr>
          <w:t>500</w:t>
        </w:r>
        <w:r>
          <w:rPr>
            <w:color w:val="BCBEC4"/>
          </w:rPr>
          <w:t xml:space="preserve">, </w:t>
        </w:r>
        <w:r>
          <w:rPr>
            <w:color w:val="AA4926"/>
          </w:rPr>
          <w:t>detail</w:t>
        </w:r>
        <w:r>
          <w:rPr>
            <w:color w:val="BCBEC4"/>
          </w:rPr>
          <w:t>=</w:t>
        </w:r>
        <w:r>
          <w:rPr>
            <w:color w:val="8888C6"/>
          </w:rPr>
          <w:t>str</w:t>
        </w:r>
        <w:r>
          <w:rPr>
            <w:color w:val="BCBEC4"/>
          </w:rPr>
          <w:t>(e))</w:t>
        </w:r>
      </w:ins>
    </w:p>
    <w:p w14:paraId="45C5E936" w14:textId="77777777" w:rsidR="00F97C9E" w:rsidRDefault="00F97C9E" w:rsidP="00F97C9E">
      <w:pPr>
        <w:pStyle w:val="ListParagraph"/>
        <w:ind w:left="1276"/>
        <w:rPr>
          <w:ins w:id="6005" w:author="lợi đoàn" w:date="2024-11-29T11:11:00Z"/>
          <w:sz w:val="26"/>
          <w:szCs w:val="26"/>
        </w:rPr>
      </w:pPr>
    </w:p>
    <w:p w14:paraId="55DD8B22" w14:textId="77777777" w:rsidR="00F97C9E" w:rsidRDefault="00F97C9E" w:rsidP="00F97C9E">
      <w:pPr>
        <w:pStyle w:val="HTMLPreformatted"/>
        <w:numPr>
          <w:ilvl w:val="0"/>
          <w:numId w:val="27"/>
        </w:numPr>
        <w:shd w:val="clear" w:color="auto" w:fill="1E1F22"/>
        <w:rPr>
          <w:ins w:id="6006" w:author="lợi đoàn" w:date="2024-11-29T11:11:00Z"/>
          <w:color w:val="BCBEC4"/>
        </w:rPr>
      </w:pPr>
      <w:ins w:id="6007" w:author="lợi đoàn" w:date="2024-11-29T11:11:00Z">
        <w:r>
          <w:rPr>
            <w:color w:val="B3AE60"/>
          </w:rPr>
          <w:t>@router.post</w:t>
        </w:r>
        <w:r>
          <w:rPr>
            <w:color w:val="BCBEC4"/>
          </w:rPr>
          <w:t>(</w:t>
        </w:r>
        <w:r>
          <w:rPr>
            <w:color w:val="6AAB73"/>
          </w:rPr>
          <w:t>"/callback"</w:t>
        </w:r>
        <w:r>
          <w:rPr>
            <w:color w:val="BCBEC4"/>
          </w:rPr>
          <w:t>)</w:t>
        </w:r>
        <w:r>
          <w:rPr>
            <w:color w:val="BCBEC4"/>
          </w:rPr>
          <w:br/>
        </w:r>
        <w:r>
          <w:rPr>
            <w:color w:val="CF8E6D"/>
          </w:rPr>
          <w:t xml:space="preserve">async def </w:t>
        </w:r>
        <w:r>
          <w:rPr>
            <w:color w:val="56A8F5"/>
          </w:rPr>
          <w:t>callback_zalopay</w:t>
        </w:r>
        <w:r>
          <w:rPr>
            <w:color w:val="BCBEC4"/>
          </w:rPr>
          <w:t>(request: Request, session: AsyncSession = Depends(get_async_session)):</w:t>
        </w:r>
        <w:r>
          <w:rPr>
            <w:color w:val="BCBEC4"/>
          </w:rPr>
          <w:br/>
          <w:t xml:space="preserve">    </w:t>
        </w:r>
        <w:r>
          <w:rPr>
            <w:color w:val="CF8E6D"/>
          </w:rPr>
          <w:t>try</w:t>
        </w:r>
        <w:r>
          <w:rPr>
            <w:color w:val="BCBEC4"/>
          </w:rPr>
          <w:t>:</w:t>
        </w:r>
        <w:r>
          <w:rPr>
            <w:color w:val="BCBEC4"/>
          </w:rPr>
          <w:br/>
          <w:t xml:space="preserve">        body = </w:t>
        </w:r>
        <w:r>
          <w:rPr>
            <w:color w:val="CF8E6D"/>
          </w:rPr>
          <w:t xml:space="preserve">await </w:t>
        </w:r>
        <w:r>
          <w:rPr>
            <w:color w:val="BCBEC4"/>
          </w:rPr>
          <w:t>request.json()</w:t>
        </w:r>
        <w:r>
          <w:rPr>
            <w:color w:val="BCBEC4"/>
          </w:rPr>
          <w:br/>
          <w:t xml:space="preserve">        logger.info(</w:t>
        </w:r>
        <w:r>
          <w:rPr>
            <w:color w:val="6AAB73"/>
          </w:rPr>
          <w:t xml:space="preserve">f"Received callback with body: </w:t>
        </w:r>
        <w:r>
          <w:rPr>
            <w:color w:val="CF8E6D"/>
          </w:rPr>
          <w:t>{</w:t>
        </w:r>
        <w:r>
          <w:rPr>
            <w:color w:val="BCBEC4"/>
          </w:rPr>
          <w:t>body</w:t>
        </w:r>
        <w:r>
          <w:rPr>
            <w:color w:val="CF8E6D"/>
          </w:rPr>
          <w:t>}</w:t>
        </w:r>
        <w:r>
          <w:rPr>
            <w:color w:val="6AAB73"/>
          </w:rPr>
          <w:t>"</w:t>
        </w:r>
        <w:r>
          <w:rPr>
            <w:color w:val="BCBEC4"/>
          </w:rPr>
          <w:t>)</w:t>
        </w:r>
        <w:r>
          <w:rPr>
            <w:color w:val="BCBEC4"/>
          </w:rPr>
          <w:br/>
        </w:r>
        <w:r>
          <w:rPr>
            <w:color w:val="BCBEC4"/>
          </w:rPr>
          <w:br/>
          <w:t xml:space="preserve">        data = json.loads(body.get(</w:t>
        </w:r>
        <w:r>
          <w:rPr>
            <w:color w:val="6AAB73"/>
          </w:rPr>
          <w:t>'data'</w:t>
        </w:r>
        <w:r>
          <w:rPr>
            <w:color w:val="BCBEC4"/>
          </w:rPr>
          <w:t xml:space="preserve">, </w:t>
        </w:r>
        <w:r>
          <w:rPr>
            <w:color w:val="6AAB73"/>
          </w:rPr>
          <w:t>'{}'</w:t>
        </w:r>
        <w:r>
          <w:rPr>
            <w:color w:val="BCBEC4"/>
          </w:rPr>
          <w:t>))</w:t>
        </w:r>
        <w:r>
          <w:rPr>
            <w:color w:val="BCBEC4"/>
          </w:rPr>
          <w:br/>
          <w:t xml:space="preserve">        logger.info(</w:t>
        </w:r>
        <w:r>
          <w:rPr>
            <w:color w:val="6AAB73"/>
          </w:rPr>
          <w:t xml:space="preserve">f"Parsed data: </w:t>
        </w:r>
        <w:r>
          <w:rPr>
            <w:color w:val="CF8E6D"/>
          </w:rPr>
          <w:t>{</w:t>
        </w:r>
        <w:r>
          <w:rPr>
            <w:color w:val="BCBEC4"/>
          </w:rPr>
          <w:t>data</w:t>
        </w:r>
        <w:r>
          <w:rPr>
            <w:color w:val="CF8E6D"/>
          </w:rPr>
          <w:t>}</w:t>
        </w:r>
        <w:r>
          <w:rPr>
            <w:color w:val="6AAB73"/>
          </w:rPr>
          <w:t>"</w:t>
        </w:r>
        <w:r>
          <w:rPr>
            <w:color w:val="BCBEC4"/>
          </w:rPr>
          <w:t>)</w:t>
        </w:r>
        <w:r>
          <w:rPr>
            <w:color w:val="BCBEC4"/>
          </w:rPr>
          <w:br/>
        </w:r>
        <w:r>
          <w:rPr>
            <w:color w:val="BCBEC4"/>
          </w:rPr>
          <w:br/>
          <w:t xml:space="preserve">        amount = data.get(</w:t>
        </w:r>
        <w:r>
          <w:rPr>
            <w:color w:val="6AAB73"/>
          </w:rPr>
          <w:t>"amount"</w:t>
        </w:r>
        <w:r>
          <w:rPr>
            <w:color w:val="BCBEC4"/>
          </w:rPr>
          <w:t>)</w:t>
        </w:r>
        <w:r>
          <w:rPr>
            <w:color w:val="BCBEC4"/>
          </w:rPr>
          <w:br/>
          <w:t xml:space="preserve">        payment_id = data.get(</w:t>
        </w:r>
        <w:r>
          <w:rPr>
            <w:color w:val="6AAB73"/>
          </w:rPr>
          <w:t>"app_user"</w:t>
        </w:r>
        <w:r>
          <w:rPr>
            <w:color w:val="BCBEC4"/>
          </w:rPr>
          <w:t>)</w:t>
        </w:r>
        <w:r>
          <w:rPr>
            <w:color w:val="BCBEC4"/>
          </w:rPr>
          <w:br/>
          <w:t xml:space="preserve">        payment_id = </w:t>
        </w:r>
        <w:r>
          <w:rPr>
            <w:color w:val="8888C6"/>
          </w:rPr>
          <w:t>int</w:t>
        </w:r>
        <w:r>
          <w:rPr>
            <w:color w:val="BCBEC4"/>
          </w:rPr>
          <w:t>(payment_id)</w:t>
        </w:r>
        <w:r>
          <w:rPr>
            <w:color w:val="BCBEC4"/>
          </w:rPr>
          <w:br/>
        </w:r>
        <w:r>
          <w:rPr>
            <w:color w:val="BCBEC4"/>
          </w:rPr>
          <w:br/>
          <w:t xml:space="preserve">        logger.info(</w:t>
        </w:r>
        <w:r>
          <w:rPr>
            <w:color w:val="6AAB73"/>
          </w:rPr>
          <w:t>f"Payment success: amount=</w:t>
        </w:r>
        <w:r>
          <w:rPr>
            <w:color w:val="CF8E6D"/>
          </w:rPr>
          <w:t>{</w:t>
        </w:r>
        <w:r>
          <w:rPr>
            <w:color w:val="BCBEC4"/>
          </w:rPr>
          <w:t>amount</w:t>
        </w:r>
        <w:r>
          <w:rPr>
            <w:color w:val="CF8E6D"/>
          </w:rPr>
          <w:t>}</w:t>
        </w:r>
        <w:r>
          <w:rPr>
            <w:color w:val="6AAB73"/>
          </w:rPr>
          <w:t>, payment_id=</w:t>
        </w:r>
        <w:r>
          <w:rPr>
            <w:color w:val="CF8E6D"/>
          </w:rPr>
          <w:t>{</w:t>
        </w:r>
        <w:r>
          <w:rPr>
            <w:color w:val="BCBEC4"/>
          </w:rPr>
          <w:t>payment_id</w:t>
        </w:r>
        <w:r>
          <w:rPr>
            <w:color w:val="CF8E6D"/>
          </w:rPr>
          <w:t>}</w:t>
        </w:r>
        <w:r>
          <w:rPr>
            <w:color w:val="6AAB73"/>
          </w:rPr>
          <w:t>"</w:t>
        </w:r>
        <w:r>
          <w:rPr>
            <w:color w:val="BCBEC4"/>
          </w:rPr>
          <w:t>)</w:t>
        </w:r>
        <w:r>
          <w:rPr>
            <w:color w:val="BCBEC4"/>
          </w:rPr>
          <w:br/>
        </w:r>
        <w:r>
          <w:rPr>
            <w:color w:val="BCBEC4"/>
          </w:rPr>
          <w:br/>
          <w:t xml:space="preserve">        payment = </w:t>
        </w:r>
        <w:r>
          <w:rPr>
            <w:color w:val="CF8E6D"/>
          </w:rPr>
          <w:t xml:space="preserve">await </w:t>
        </w:r>
        <w:r>
          <w:rPr>
            <w:color w:val="BCBEC4"/>
          </w:rPr>
          <w:t>payment_crud.get(session, Payment.id == payment_id)</w:t>
        </w:r>
        <w:r>
          <w:rPr>
            <w:color w:val="BCBEC4"/>
          </w:rPr>
          <w:br/>
          <w:t xml:space="preserve">        </w:t>
        </w:r>
        <w:r>
          <w:rPr>
            <w:color w:val="CF8E6D"/>
          </w:rPr>
          <w:t xml:space="preserve">if not </w:t>
        </w:r>
        <w:r>
          <w:rPr>
            <w:color w:val="BCBEC4"/>
          </w:rPr>
          <w:t>payment:</w:t>
        </w:r>
        <w:r>
          <w:rPr>
            <w:color w:val="BCBEC4"/>
          </w:rPr>
          <w:br/>
          <w:t xml:space="preserve">            logger.error(</w:t>
        </w:r>
        <w:r>
          <w:rPr>
            <w:color w:val="6AAB73"/>
          </w:rPr>
          <w:t xml:space="preserve">f"Payment record not found for payment_id: </w:t>
        </w:r>
        <w:r>
          <w:rPr>
            <w:color w:val="CF8E6D"/>
          </w:rPr>
          <w:t>{</w:t>
        </w:r>
        <w:r>
          <w:rPr>
            <w:color w:val="BCBEC4"/>
          </w:rPr>
          <w:t>payment_id</w:t>
        </w:r>
        <w:r>
          <w:rPr>
            <w:color w:val="CF8E6D"/>
          </w:rPr>
          <w:t>}</w:t>
        </w:r>
        <w:r>
          <w:rPr>
            <w:color w:val="6AAB73"/>
          </w:rPr>
          <w:t>"</w:t>
        </w:r>
        <w:r>
          <w:rPr>
            <w:color w:val="BCBEC4"/>
          </w:rPr>
          <w:t>)</w:t>
        </w:r>
        <w:r>
          <w:rPr>
            <w:color w:val="BCBEC4"/>
          </w:rPr>
          <w:br/>
          <w:t xml:space="preserve">            </w:t>
        </w:r>
        <w:r>
          <w:rPr>
            <w:color w:val="CF8E6D"/>
          </w:rPr>
          <w:t xml:space="preserve">raise </w:t>
        </w:r>
        <w:r>
          <w:rPr>
            <w:color w:val="BCBEC4"/>
          </w:rPr>
          <w:t>HTTPException(</w:t>
        </w:r>
        <w:r>
          <w:rPr>
            <w:color w:val="AA4926"/>
          </w:rPr>
          <w:t>status_code</w:t>
        </w:r>
        <w:r>
          <w:rPr>
            <w:color w:val="BCBEC4"/>
          </w:rPr>
          <w:t>=</w:t>
        </w:r>
        <w:r>
          <w:rPr>
            <w:color w:val="2AACB8"/>
          </w:rPr>
          <w:t>404</w:t>
        </w:r>
        <w:r>
          <w:rPr>
            <w:color w:val="BCBEC4"/>
          </w:rPr>
          <w:t xml:space="preserve">, </w:t>
        </w:r>
        <w:r>
          <w:rPr>
            <w:color w:val="AA4926"/>
          </w:rPr>
          <w:t>detail</w:t>
        </w:r>
        <w:r>
          <w:rPr>
            <w:color w:val="BCBEC4"/>
          </w:rPr>
          <w:t>=</w:t>
        </w:r>
        <w:r>
          <w:rPr>
            <w:color w:val="6AAB73"/>
          </w:rPr>
          <w:t>"Không tìm thấy thanh toán"</w:t>
        </w:r>
        <w:r>
          <w:rPr>
            <w:color w:val="BCBEC4"/>
          </w:rPr>
          <w:t>)</w:t>
        </w:r>
        <w:r>
          <w:rPr>
            <w:color w:val="BCBEC4"/>
          </w:rPr>
          <w:br/>
        </w:r>
        <w:r>
          <w:rPr>
            <w:color w:val="BCBEC4"/>
          </w:rPr>
          <w:br/>
          <w:t xml:space="preserve">        payment_date = datetime.utcnow()</w:t>
        </w:r>
        <w:r>
          <w:rPr>
            <w:color w:val="BCBEC4"/>
          </w:rPr>
          <w:br/>
        </w:r>
        <w:r>
          <w:rPr>
            <w:color w:val="BCBEC4"/>
          </w:rPr>
          <w:br/>
          <w:t xml:space="preserve">        payment_date_vn = payment_date + timedelta(</w:t>
        </w:r>
        <w:r>
          <w:rPr>
            <w:color w:val="AA4926"/>
          </w:rPr>
          <w:t>hours</w:t>
        </w:r>
        <w:r>
          <w:rPr>
            <w:color w:val="BCBEC4"/>
          </w:rPr>
          <w:t>=</w:t>
        </w:r>
        <w:r>
          <w:rPr>
            <w:color w:val="2AACB8"/>
          </w:rPr>
          <w:t>7</w:t>
        </w:r>
        <w:r>
          <w:rPr>
            <w:color w:val="BCBEC4"/>
          </w:rPr>
          <w:t>)</w:t>
        </w:r>
        <w:r>
          <w:rPr>
            <w:color w:val="BCBEC4"/>
          </w:rPr>
          <w:br/>
          <w:t xml:space="preserve">        payment = </w:t>
        </w:r>
        <w:r>
          <w:rPr>
            <w:color w:val="CF8E6D"/>
          </w:rPr>
          <w:t xml:space="preserve">await </w:t>
        </w:r>
        <w:r>
          <w:rPr>
            <w:color w:val="BCBEC4"/>
          </w:rPr>
          <w:t>payment_crud.update(</w:t>
        </w:r>
        <w:r>
          <w:rPr>
            <w:color w:val="BCBEC4"/>
          </w:rPr>
          <w:br/>
          <w:t xml:space="preserve">            session,</w:t>
        </w:r>
        <w:r>
          <w:rPr>
            <w:color w:val="BCBEC4"/>
          </w:rPr>
          <w:br/>
          <w:t xml:space="preserve">            </w:t>
        </w:r>
        <w:r>
          <w:rPr>
            <w:color w:val="AA4926"/>
          </w:rPr>
          <w:t>obj_in</w:t>
        </w:r>
        <w:r>
          <w:rPr>
            <w:color w:val="BCBEC4"/>
          </w:rPr>
          <w:t>=PaymentUpdate(</w:t>
        </w:r>
        <w:r>
          <w:rPr>
            <w:color w:val="AA4926"/>
          </w:rPr>
          <w:t>status</w:t>
        </w:r>
        <w:r>
          <w:rPr>
            <w:color w:val="BCBEC4"/>
          </w:rPr>
          <w:t xml:space="preserve">=StatusPaymentEnum.COMPLETED, </w:t>
        </w:r>
        <w:r>
          <w:rPr>
            <w:color w:val="AA4926"/>
          </w:rPr>
          <w:t>payment_date</w:t>
        </w:r>
        <w:r>
          <w:rPr>
            <w:color w:val="BCBEC4"/>
          </w:rPr>
          <w:t>=payment_date_vn),</w:t>
        </w:r>
        <w:r>
          <w:rPr>
            <w:color w:val="BCBEC4"/>
          </w:rPr>
          <w:br/>
          <w:t xml:space="preserve">            </w:t>
        </w:r>
        <w:r>
          <w:rPr>
            <w:color w:val="AA4926"/>
          </w:rPr>
          <w:t>db_obj</w:t>
        </w:r>
        <w:r>
          <w:rPr>
            <w:color w:val="BCBEC4"/>
          </w:rPr>
          <w:t>=payment,</w:t>
        </w:r>
        <w:r>
          <w:rPr>
            <w:color w:val="BCBEC4"/>
          </w:rPr>
          <w:br/>
          <w:t xml:space="preserve">        )</w:t>
        </w:r>
        <w:r>
          <w:rPr>
            <w:color w:val="BCBEC4"/>
          </w:rPr>
          <w:br/>
          <w:t xml:space="preserve">        payment_amount = payment.amount</w:t>
        </w:r>
        <w:r>
          <w:rPr>
            <w:color w:val="BCBEC4"/>
          </w:rPr>
          <w:br/>
          <w:t xml:space="preserve">        medical_record_id = payment.medical_record_id</w:t>
        </w:r>
        <w:r>
          <w:rPr>
            <w:color w:val="BCBEC4"/>
          </w:rPr>
          <w:br/>
          <w:t xml:space="preserve">        medical_record = </w:t>
        </w:r>
        <w:r>
          <w:rPr>
            <w:color w:val="CF8E6D"/>
          </w:rPr>
          <w:t xml:space="preserve">await </w:t>
        </w:r>
        <w:r>
          <w:rPr>
            <w:color w:val="BCBEC4"/>
          </w:rPr>
          <w:t>medical_record_crud.get(session, MedicalRecord.id == medical_record_id )</w:t>
        </w:r>
        <w:r>
          <w:rPr>
            <w:color w:val="BCBEC4"/>
          </w:rPr>
          <w:br/>
        </w:r>
        <w:r>
          <w:rPr>
            <w:color w:val="BCBEC4"/>
          </w:rPr>
          <w:lastRenderedPageBreak/>
          <w:t xml:space="preserve">        patient_name = medical_record.patient.name</w:t>
        </w:r>
        <w:r>
          <w:rPr>
            <w:color w:val="BCBEC4"/>
          </w:rPr>
          <w:br/>
        </w:r>
        <w:r>
          <w:rPr>
            <w:color w:val="BCBEC4"/>
          </w:rPr>
          <w:br/>
          <w:t xml:space="preserve">        receptionist = </w:t>
        </w:r>
        <w:r>
          <w:rPr>
            <w:color w:val="CF8E6D"/>
          </w:rPr>
          <w:t xml:space="preserve">await </w:t>
        </w:r>
        <w:r>
          <w:rPr>
            <w:color w:val="BCBEC4"/>
          </w:rPr>
          <w:t>user_crud.get(session, User.role == RoleEnum.RECEPTIONIST)</w:t>
        </w:r>
        <w:r>
          <w:rPr>
            <w:color w:val="BCBEC4"/>
          </w:rPr>
          <w:br/>
          <w:t xml:space="preserve">        receptionist_id = receptionist.id</w:t>
        </w:r>
        <w:r>
          <w:rPr>
            <w:color w:val="BCBEC4"/>
          </w:rPr>
          <w:br/>
          <w:t xml:space="preserve">        notification_data = UpdateAppointmentNotification(</w:t>
        </w:r>
        <w:r>
          <w:rPr>
            <w:color w:val="AA4926"/>
          </w:rPr>
          <w:t>to_notify_users</w:t>
        </w:r>
        <w:r>
          <w:rPr>
            <w:color w:val="BCBEC4"/>
          </w:rPr>
          <w:t>=[receptionist_id],</w:t>
        </w:r>
        <w:r>
          <w:rPr>
            <w:color w:val="BCBEC4"/>
          </w:rPr>
          <w:br/>
          <w:t xml:space="preserve">                                                          </w:t>
        </w:r>
        <w:r>
          <w:rPr>
            <w:color w:val="AA4926"/>
          </w:rPr>
          <w:t>seen_users</w:t>
        </w:r>
        <w:r>
          <w:rPr>
            <w:color w:val="BCBEC4"/>
          </w:rPr>
          <w:t>=[],</w:t>
        </w:r>
        <w:r>
          <w:rPr>
            <w:color w:val="BCBEC4"/>
          </w:rPr>
          <w:br/>
          <w:t xml:space="preserve">                                                          </w:t>
        </w:r>
        <w:r>
          <w:rPr>
            <w:color w:val="AA4926"/>
          </w:rPr>
          <w:t>title</w:t>
        </w:r>
        <w:r>
          <w:rPr>
            <w:color w:val="BCBEC4"/>
          </w:rPr>
          <w:t>=</w:t>
        </w:r>
        <w:r>
          <w:rPr>
            <w:color w:val="6AAB73"/>
          </w:rPr>
          <w:t>"Thông báo thanh toán thành công"</w:t>
        </w:r>
        <w:r>
          <w:rPr>
            <w:color w:val="BCBEC4"/>
          </w:rPr>
          <w:t>,</w:t>
        </w:r>
        <w:r>
          <w:rPr>
            <w:color w:val="BCBEC4"/>
          </w:rPr>
          <w:br/>
          <w:t xml:space="preserve">                                                          </w:t>
        </w:r>
        <w:r>
          <w:rPr>
            <w:color w:val="AA4926"/>
          </w:rPr>
          <w:t>description</w:t>
        </w:r>
        <w:r>
          <w:rPr>
            <w:color w:val="BCBEC4"/>
          </w:rPr>
          <w:t>=</w:t>
        </w:r>
        <w:r>
          <w:rPr>
            <w:color w:val="6AAB73"/>
          </w:rPr>
          <w:t xml:space="preserve">f"Thanh toán thành công số tiền: </w:t>
        </w:r>
        <w:r>
          <w:rPr>
            <w:color w:val="CF8E6D"/>
          </w:rPr>
          <w:t>{</w:t>
        </w:r>
        <w:r>
          <w:rPr>
            <w:color w:val="BCBEC4"/>
          </w:rPr>
          <w:t>payment_amount</w:t>
        </w:r>
        <w:r>
          <w:rPr>
            <w:color w:val="CF8E6D"/>
          </w:rPr>
          <w:t>}</w:t>
        </w:r>
        <w:r>
          <w:rPr>
            <w:color w:val="6AAB73"/>
          </w:rPr>
          <w:t xml:space="preserve"> từ bệnh nhân </w:t>
        </w:r>
        <w:r>
          <w:rPr>
            <w:color w:val="CF8E6D"/>
          </w:rPr>
          <w:t>{</w:t>
        </w:r>
        <w:r>
          <w:rPr>
            <w:color w:val="BCBEC4"/>
          </w:rPr>
          <w:t>patient_name</w:t>
        </w:r>
        <w:r>
          <w:rPr>
            <w:color w:val="CF8E6D"/>
          </w:rPr>
          <w:t>}</w:t>
        </w:r>
        <w:r>
          <w:rPr>
            <w:color w:val="6AAB73"/>
          </w:rPr>
          <w:t>."</w:t>
        </w:r>
        <w:r>
          <w:rPr>
            <w:color w:val="BCBEC4"/>
          </w:rPr>
          <w:t>,</w:t>
        </w:r>
        <w:r>
          <w:rPr>
            <w:color w:val="BCBEC4"/>
          </w:rPr>
          <w:br/>
          <w:t xml:space="preserve">                                                          </w:t>
        </w:r>
        <w:r>
          <w:rPr>
            <w:color w:val="AA4926"/>
          </w:rPr>
          <w:t>created_at</w:t>
        </w:r>
        <w:r>
          <w:rPr>
            <w:color w:val="BCBEC4"/>
          </w:rPr>
          <w:t>=datetime.now(),</w:t>
        </w:r>
        <w:r>
          <w:rPr>
            <w:color w:val="BCBEC4"/>
          </w:rPr>
          <w:br/>
          <w:t xml:space="preserve">                                                          </w:t>
        </w:r>
        <w:r>
          <w:rPr>
            <w:color w:val="AA4926"/>
          </w:rPr>
          <w:t>updated_at</w:t>
        </w:r>
        <w:r>
          <w:rPr>
            <w:color w:val="BCBEC4"/>
          </w:rPr>
          <w:t>=datetime.now(),</w:t>
        </w:r>
        <w:r>
          <w:rPr>
            <w:color w:val="BCBEC4"/>
          </w:rPr>
          <w:br/>
          <w:t xml:space="preserve">                                                          )</w:t>
        </w:r>
        <w:r>
          <w:rPr>
            <w:color w:val="BCBEC4"/>
          </w:rPr>
          <w:br/>
          <w:t xml:space="preserve">        notification_dict = notification_data.dict()</w:t>
        </w:r>
        <w:r>
          <w:rPr>
            <w:color w:val="BCBEC4"/>
          </w:rPr>
          <w:br/>
          <w:t xml:space="preserve">        user_ids = [receptionist_id]</w:t>
        </w:r>
        <w:r>
          <w:rPr>
            <w:color w:val="BCBEC4"/>
          </w:rPr>
          <w:br/>
          <w:t xml:space="preserve">        collection = db[COLLECTION_NAME]</w:t>
        </w:r>
        <w:r>
          <w:rPr>
            <w:color w:val="BCBEC4"/>
          </w:rPr>
          <w:br/>
          <w:t xml:space="preserve">        insert_result = collection.insert_one(notification_dict)</w:t>
        </w:r>
        <w:r>
          <w:rPr>
            <w:color w:val="BCBEC4"/>
          </w:rPr>
          <w:br/>
          <w:t xml:space="preserve">        notification_id = </w:t>
        </w:r>
        <w:r>
          <w:rPr>
            <w:color w:val="8888C6"/>
          </w:rPr>
          <w:t>str</w:t>
        </w:r>
        <w:r>
          <w:rPr>
            <w:color w:val="BCBEC4"/>
          </w:rPr>
          <w:t>(insert_result.inserted_id)</w:t>
        </w:r>
        <w:r>
          <w:rPr>
            <w:color w:val="BCBEC4"/>
          </w:rPr>
          <w:br/>
          <w:t xml:space="preserve">        notification_dict[</w:t>
        </w:r>
        <w:r>
          <w:rPr>
            <w:color w:val="6AAB73"/>
          </w:rPr>
          <w:t>"_id"</w:t>
        </w:r>
        <w:r>
          <w:rPr>
            <w:color w:val="BCBEC4"/>
          </w:rPr>
          <w:t xml:space="preserve">] = notification_id  </w:t>
        </w:r>
        <w:r>
          <w:rPr>
            <w:color w:val="7A7E85"/>
          </w:rPr>
          <w:t># Thêm ID vào dữ liệu gửi đi</w:t>
        </w:r>
        <w:r>
          <w:rPr>
            <w:color w:val="7A7E85"/>
          </w:rPr>
          <w:br/>
          <w:t xml:space="preserve">        </w:t>
        </w:r>
        <w:r>
          <w:rPr>
            <w:color w:val="BCBEC4"/>
          </w:rPr>
          <w:t>send_notification_batch.delay(</w:t>
        </w:r>
        <w:r>
          <w:rPr>
            <w:color w:val="AA4926"/>
          </w:rPr>
          <w:t>channels</w:t>
        </w:r>
        <w:r>
          <w:rPr>
            <w:color w:val="BCBEC4"/>
          </w:rPr>
          <w:t xml:space="preserve">=user_ids, </w:t>
        </w:r>
        <w:r>
          <w:rPr>
            <w:color w:val="AA4926"/>
          </w:rPr>
          <w:t>notification_data</w:t>
        </w:r>
        <w:r>
          <w:rPr>
            <w:color w:val="BCBEC4"/>
          </w:rPr>
          <w:t>=notification_dict)</w:t>
        </w:r>
        <w:r>
          <w:rPr>
            <w:color w:val="BCBEC4"/>
          </w:rPr>
          <w:br/>
          <w:t xml:space="preserve">        logger.info(</w:t>
        </w:r>
        <w:r>
          <w:rPr>
            <w:color w:val="6AAB73"/>
          </w:rPr>
          <w:t xml:space="preserve">f"Updated payment status to COMPLETED for payment_id: </w:t>
        </w:r>
        <w:r>
          <w:rPr>
            <w:color w:val="CF8E6D"/>
          </w:rPr>
          <w:t>{</w:t>
        </w:r>
        <w:r>
          <w:rPr>
            <w:color w:val="BCBEC4"/>
          </w:rPr>
          <w:t>payment_id</w:t>
        </w:r>
        <w:r>
          <w:rPr>
            <w:color w:val="CF8E6D"/>
          </w:rPr>
          <w:t>}</w:t>
        </w:r>
        <w:r>
          <w:rPr>
            <w:color w:val="6AAB73"/>
          </w:rPr>
          <w:t>"</w:t>
        </w:r>
        <w:r>
          <w:rPr>
            <w:color w:val="BCBEC4"/>
          </w:rPr>
          <w:t>)</w:t>
        </w:r>
        <w:r>
          <w:rPr>
            <w:color w:val="BCBEC4"/>
          </w:rPr>
          <w:br/>
          <w:t xml:space="preserve">        </w:t>
        </w:r>
        <w:r>
          <w:rPr>
            <w:color w:val="CF8E6D"/>
          </w:rPr>
          <w:t xml:space="preserve">return </w:t>
        </w:r>
        <w:r>
          <w:rPr>
            <w:color w:val="BCBEC4"/>
          </w:rPr>
          <w:t>{</w:t>
        </w:r>
        <w:r>
          <w:rPr>
            <w:color w:val="6AAB73"/>
          </w:rPr>
          <w:t>"status"</w:t>
        </w:r>
        <w:r>
          <w:rPr>
            <w:color w:val="BCBEC4"/>
          </w:rPr>
          <w:t xml:space="preserve">: </w:t>
        </w:r>
        <w:r>
          <w:rPr>
            <w:color w:val="6AAB73"/>
          </w:rPr>
          <w:t>"success"</w:t>
        </w:r>
        <w:r>
          <w:rPr>
            <w:color w:val="BCBEC4"/>
          </w:rPr>
          <w:t xml:space="preserve">, </w:t>
        </w:r>
        <w:r>
          <w:rPr>
            <w:color w:val="6AAB73"/>
          </w:rPr>
          <w:t>"message"</w:t>
        </w:r>
        <w:r>
          <w:rPr>
            <w:color w:val="BCBEC4"/>
          </w:rPr>
          <w:t xml:space="preserve">: </w:t>
        </w:r>
        <w:r>
          <w:rPr>
            <w:color w:val="6AAB73"/>
          </w:rPr>
          <w:t xml:space="preserve">f"Thanh toán </w:t>
        </w:r>
        <w:r>
          <w:rPr>
            <w:color w:val="CF8E6D"/>
          </w:rPr>
          <w:t>{</w:t>
        </w:r>
        <w:r>
          <w:rPr>
            <w:color w:val="BCBEC4"/>
          </w:rPr>
          <w:t>payment_id</w:t>
        </w:r>
        <w:r>
          <w:rPr>
            <w:color w:val="CF8E6D"/>
          </w:rPr>
          <w:t>}</w:t>
        </w:r>
        <w:r>
          <w:rPr>
            <w:color w:val="6AAB73"/>
          </w:rPr>
          <w:t xml:space="preserve"> thành công: </w:t>
        </w:r>
        <w:r>
          <w:rPr>
            <w:color w:val="CF8E6D"/>
          </w:rPr>
          <w:t>{</w:t>
        </w:r>
        <w:r>
          <w:rPr>
            <w:color w:val="BCBEC4"/>
          </w:rPr>
          <w:t>amount</w:t>
        </w:r>
        <w:r>
          <w:rPr>
            <w:color w:val="CF8E6D"/>
          </w:rPr>
          <w:t>}</w:t>
        </w:r>
        <w:r>
          <w:rPr>
            <w:color w:val="6AAB73"/>
          </w:rPr>
          <w:t>"</w:t>
        </w:r>
        <w:r>
          <w:rPr>
            <w:color w:val="BCBEC4"/>
          </w:rPr>
          <w:t>}</w:t>
        </w:r>
        <w:r>
          <w:rPr>
            <w:color w:val="BCBEC4"/>
          </w:rPr>
          <w:br/>
          <w:t xml:space="preserve">    </w:t>
        </w:r>
        <w:r>
          <w:rPr>
            <w:color w:val="CF8E6D"/>
          </w:rPr>
          <w:t xml:space="preserve">except </w:t>
        </w:r>
        <w:r>
          <w:rPr>
            <w:color w:val="8888C6"/>
          </w:rPr>
          <w:t xml:space="preserve">Exception </w:t>
        </w:r>
        <w:r>
          <w:rPr>
            <w:color w:val="CF8E6D"/>
          </w:rPr>
          <w:t xml:space="preserve">as </w:t>
        </w:r>
        <w:r>
          <w:rPr>
            <w:color w:val="BCBEC4"/>
          </w:rPr>
          <w:t>e:</w:t>
        </w:r>
        <w:r>
          <w:rPr>
            <w:color w:val="BCBEC4"/>
          </w:rPr>
          <w:br/>
          <w:t xml:space="preserve">        logger.exception(</w:t>
        </w:r>
        <w:r>
          <w:rPr>
            <w:color w:val="6AAB73"/>
          </w:rPr>
          <w:t xml:space="preserve">f"Exception occurred while processing callback: </w:t>
        </w:r>
        <w:r>
          <w:rPr>
            <w:color w:val="CF8E6D"/>
          </w:rPr>
          <w:t>{</w:t>
        </w:r>
        <w:r>
          <w:rPr>
            <w:color w:val="8888C6"/>
          </w:rPr>
          <w:t>str</w:t>
        </w:r>
        <w:r>
          <w:rPr>
            <w:color w:val="BCBEC4"/>
          </w:rPr>
          <w:t>(e)</w:t>
        </w:r>
        <w:r>
          <w:rPr>
            <w:color w:val="CF8E6D"/>
          </w:rPr>
          <w:t>}</w:t>
        </w:r>
        <w:r>
          <w:rPr>
            <w:color w:val="6AAB73"/>
          </w:rPr>
          <w:t>"</w:t>
        </w:r>
        <w:r>
          <w:rPr>
            <w:color w:val="BCBEC4"/>
          </w:rPr>
          <w:t>)</w:t>
        </w:r>
        <w:r>
          <w:rPr>
            <w:color w:val="BCBEC4"/>
          </w:rPr>
          <w:br/>
          <w:t xml:space="preserve">        </w:t>
        </w:r>
        <w:r>
          <w:rPr>
            <w:color w:val="CF8E6D"/>
          </w:rPr>
          <w:t xml:space="preserve">raise </w:t>
        </w:r>
        <w:r>
          <w:rPr>
            <w:color w:val="BCBEC4"/>
          </w:rPr>
          <w:t>HTTPException(</w:t>
        </w:r>
        <w:r>
          <w:rPr>
            <w:color w:val="AA4926"/>
          </w:rPr>
          <w:t>status_code</w:t>
        </w:r>
        <w:r>
          <w:rPr>
            <w:color w:val="BCBEC4"/>
          </w:rPr>
          <w:t>=</w:t>
        </w:r>
        <w:r>
          <w:rPr>
            <w:color w:val="2AACB8"/>
          </w:rPr>
          <w:t>500</w:t>
        </w:r>
        <w:r>
          <w:rPr>
            <w:color w:val="BCBEC4"/>
          </w:rPr>
          <w:t xml:space="preserve">, </w:t>
        </w:r>
        <w:r>
          <w:rPr>
            <w:color w:val="AA4926"/>
          </w:rPr>
          <w:t>detail</w:t>
        </w:r>
        <w:r>
          <w:rPr>
            <w:color w:val="BCBEC4"/>
          </w:rPr>
          <w:t>=</w:t>
        </w:r>
        <w:r>
          <w:rPr>
            <w:color w:val="6AAB73"/>
          </w:rPr>
          <w:t xml:space="preserve">f"Lỗi khi xử lý callback: </w:t>
        </w:r>
        <w:r>
          <w:rPr>
            <w:color w:val="CF8E6D"/>
          </w:rPr>
          <w:t>{</w:t>
        </w:r>
        <w:r>
          <w:rPr>
            <w:color w:val="8888C6"/>
          </w:rPr>
          <w:t>str</w:t>
        </w:r>
        <w:r>
          <w:rPr>
            <w:color w:val="BCBEC4"/>
          </w:rPr>
          <w:t>(e)</w:t>
        </w:r>
        <w:r>
          <w:rPr>
            <w:color w:val="CF8E6D"/>
          </w:rPr>
          <w:t>}</w:t>
        </w:r>
        <w:r>
          <w:rPr>
            <w:color w:val="6AAB73"/>
          </w:rPr>
          <w:t>"</w:t>
        </w:r>
        <w:r>
          <w:rPr>
            <w:color w:val="BCBEC4"/>
          </w:rPr>
          <w:t>)</w:t>
        </w:r>
      </w:ins>
    </w:p>
    <w:p w14:paraId="4781B3DA" w14:textId="77777777" w:rsidR="00F97C9E" w:rsidRDefault="00F97C9E">
      <w:pPr>
        <w:pStyle w:val="ListParagraph"/>
        <w:ind w:left="1276"/>
        <w:rPr>
          <w:ins w:id="6008" w:author="lợi đoàn" w:date="2024-11-29T11:11:00Z"/>
          <w:sz w:val="26"/>
          <w:szCs w:val="26"/>
        </w:rPr>
        <w:pPrChange w:id="6009" w:author="lợi đoàn" w:date="2024-11-29T11:11:00Z">
          <w:pPr>
            <w:pStyle w:val="ListParagraph"/>
            <w:numPr>
              <w:ilvl w:val="1"/>
              <w:numId w:val="27"/>
            </w:numPr>
            <w:ind w:left="1276" w:hanging="360"/>
          </w:pPr>
        </w:pPrChange>
      </w:pPr>
    </w:p>
    <w:p w14:paraId="58CDBAF2" w14:textId="0B6505E9" w:rsidR="00940636" w:rsidRDefault="00940636" w:rsidP="00940636">
      <w:pPr>
        <w:pStyle w:val="ListParagraph"/>
        <w:numPr>
          <w:ilvl w:val="1"/>
          <w:numId w:val="27"/>
        </w:numPr>
        <w:ind w:left="1276" w:firstLine="0"/>
        <w:rPr>
          <w:ins w:id="6010" w:author="lợi đoàn" w:date="2024-11-29T10:21:00Z"/>
          <w:sz w:val="26"/>
          <w:szCs w:val="26"/>
        </w:rPr>
      </w:pPr>
      <w:ins w:id="6011" w:author="lợi đoàn" w:date="2024-11-29T10:21:00Z">
        <w:r w:rsidRPr="00037109">
          <w:rPr>
            <w:sz w:val="26"/>
            <w:szCs w:val="26"/>
          </w:rPr>
          <w:t xml:space="preserve">Chức năng </w:t>
        </w:r>
      </w:ins>
      <w:ins w:id="6012" w:author="lợi đoàn" w:date="2024-11-29T10:24:00Z">
        <w:r w:rsidR="009A7345">
          <w:rPr>
            <w:sz w:val="26"/>
            <w:szCs w:val="26"/>
          </w:rPr>
          <w:t>phân quyền</w:t>
        </w:r>
      </w:ins>
      <w:ins w:id="6013" w:author="lợi đoàn" w:date="2024-11-29T11:14:00Z">
        <w:r w:rsidR="00F12D7D" w:rsidRPr="00F12D7D">
          <w:t xml:space="preserve"> </w:t>
        </w:r>
        <w:r w:rsidR="00F12D7D" w:rsidRPr="00F12D7D">
          <w:rPr>
            <w:sz w:val="26"/>
            <w:szCs w:val="26"/>
          </w:rPr>
          <w:t>OPA (Open Policy Agent)</w:t>
        </w:r>
      </w:ins>
    </w:p>
    <w:p w14:paraId="6789BC57" w14:textId="77777777" w:rsidR="00940636" w:rsidRDefault="00940636" w:rsidP="00940636">
      <w:pPr>
        <w:pStyle w:val="ListParagraph"/>
        <w:numPr>
          <w:ilvl w:val="2"/>
          <w:numId w:val="27"/>
        </w:numPr>
        <w:rPr>
          <w:ins w:id="6014" w:author="lợi đoàn" w:date="2024-11-29T11:14:00Z"/>
          <w:sz w:val="26"/>
          <w:szCs w:val="26"/>
        </w:rPr>
      </w:pPr>
      <w:ins w:id="6015" w:author="lợi đoàn" w:date="2024-11-29T10:21:00Z">
        <w:r>
          <w:rPr>
            <w:sz w:val="26"/>
            <w:szCs w:val="26"/>
          </w:rPr>
          <w:t>Vấn đề</w:t>
        </w:r>
      </w:ins>
    </w:p>
    <w:p w14:paraId="3FED36E7" w14:textId="0CAD3DF2" w:rsidR="00D12563" w:rsidRDefault="00D12563">
      <w:pPr>
        <w:pStyle w:val="ListParagraph"/>
        <w:numPr>
          <w:ilvl w:val="3"/>
          <w:numId w:val="27"/>
        </w:numPr>
        <w:ind w:left="2410"/>
        <w:rPr>
          <w:ins w:id="6016" w:author="lợi đoàn" w:date="2024-11-29T11:14:00Z"/>
          <w:sz w:val="26"/>
          <w:szCs w:val="26"/>
        </w:rPr>
        <w:pPrChange w:id="6017" w:author="lợi đoàn" w:date="2024-11-29T17:09:00Z">
          <w:pPr>
            <w:pStyle w:val="ListParagraph"/>
            <w:numPr>
              <w:ilvl w:val="3"/>
              <w:numId w:val="27"/>
            </w:numPr>
            <w:ind w:left="2880" w:hanging="360"/>
          </w:pPr>
        </w:pPrChange>
      </w:pPr>
      <w:ins w:id="6018" w:author="lợi đoàn" w:date="2024-11-29T11:14:00Z">
        <w:r w:rsidRPr="00D12563">
          <w:rPr>
            <w:sz w:val="26"/>
            <w:szCs w:val="26"/>
          </w:rPr>
          <w:t>Việc quản lý quyền truy cập dựa trên vai trò hay yêu cầu cần trở nên linh hoạt và có thể thay đổi dễ dàng, đặc biệt trong các ứng dụng phức tạp.</w:t>
        </w:r>
      </w:ins>
    </w:p>
    <w:p w14:paraId="20B9AA2E" w14:textId="0D7DBB39" w:rsidR="00D12563" w:rsidRDefault="00492BF8">
      <w:pPr>
        <w:pStyle w:val="ListParagraph"/>
        <w:numPr>
          <w:ilvl w:val="3"/>
          <w:numId w:val="27"/>
        </w:numPr>
        <w:ind w:left="2410"/>
        <w:rPr>
          <w:ins w:id="6019" w:author="lợi đoàn" w:date="2024-11-29T11:14:00Z"/>
          <w:sz w:val="26"/>
          <w:szCs w:val="26"/>
        </w:rPr>
        <w:pPrChange w:id="6020" w:author="lợi đoàn" w:date="2024-11-29T17:09:00Z">
          <w:pPr>
            <w:pStyle w:val="ListParagraph"/>
            <w:numPr>
              <w:ilvl w:val="3"/>
              <w:numId w:val="27"/>
            </w:numPr>
            <w:ind w:left="2880" w:hanging="360"/>
          </w:pPr>
        </w:pPrChange>
      </w:pPr>
      <w:ins w:id="6021" w:author="lợi đoàn" w:date="2024-11-29T11:14:00Z">
        <w:r w:rsidRPr="00492BF8">
          <w:rPr>
            <w:sz w:val="26"/>
            <w:szCs w:val="26"/>
          </w:rPr>
          <w:t>Hệ thống phân quyền cần có khả năng mở rộng để thêm hoặc thay đổi các quy tắc phân quyền mà không gây ảnh h</w:t>
        </w:r>
        <w:r w:rsidRPr="00492BF8">
          <w:rPr>
            <w:rFonts w:hint="eastAsia"/>
            <w:sz w:val="26"/>
            <w:szCs w:val="26"/>
          </w:rPr>
          <w:t>ư</w:t>
        </w:r>
        <w:r w:rsidRPr="00492BF8">
          <w:rPr>
            <w:sz w:val="26"/>
            <w:szCs w:val="26"/>
          </w:rPr>
          <w:t>ởng đến các phần khác của ứng dụng.</w:t>
        </w:r>
      </w:ins>
    </w:p>
    <w:p w14:paraId="08619A47" w14:textId="63F42BCC" w:rsidR="00492BF8" w:rsidRDefault="00492BF8">
      <w:pPr>
        <w:pStyle w:val="ListParagraph"/>
        <w:numPr>
          <w:ilvl w:val="3"/>
          <w:numId w:val="27"/>
        </w:numPr>
        <w:ind w:left="2410"/>
        <w:rPr>
          <w:ins w:id="6022" w:author="lợi đoàn" w:date="2024-11-29T10:21:00Z"/>
          <w:sz w:val="26"/>
          <w:szCs w:val="26"/>
        </w:rPr>
        <w:pPrChange w:id="6023" w:author="lợi đoàn" w:date="2024-11-29T17:09:00Z">
          <w:pPr>
            <w:pStyle w:val="ListParagraph"/>
            <w:numPr>
              <w:ilvl w:val="2"/>
              <w:numId w:val="27"/>
            </w:numPr>
            <w:ind w:left="2160" w:hanging="360"/>
          </w:pPr>
        </w:pPrChange>
      </w:pPr>
      <w:ins w:id="6024" w:author="lợi đoàn" w:date="2024-11-29T11:15:00Z">
        <w:r w:rsidRPr="00492BF8">
          <w:rPr>
            <w:sz w:val="26"/>
            <w:szCs w:val="26"/>
          </w:rPr>
          <w:t>Các chính sách phân quyền cần đ</w:t>
        </w:r>
        <w:r w:rsidRPr="00492BF8">
          <w:rPr>
            <w:rFonts w:hint="eastAsia"/>
            <w:sz w:val="26"/>
            <w:szCs w:val="26"/>
          </w:rPr>
          <w:t>ư</w:t>
        </w:r>
        <w:r w:rsidRPr="00492BF8">
          <w:rPr>
            <w:sz w:val="26"/>
            <w:szCs w:val="26"/>
          </w:rPr>
          <w:t>ợc định nghĩa và áp dụng một cách tập trung cho toàn bộ hệ thống, đặc biệt là khi ứng dụng có nhiều dịch vụ và nhiều môi tr</w:t>
        </w:r>
        <w:r w:rsidRPr="00492BF8">
          <w:rPr>
            <w:rFonts w:hint="eastAsia"/>
            <w:sz w:val="26"/>
            <w:szCs w:val="26"/>
          </w:rPr>
          <w:t>ư</w:t>
        </w:r>
        <w:r w:rsidRPr="00492BF8">
          <w:rPr>
            <w:sz w:val="26"/>
            <w:szCs w:val="26"/>
          </w:rPr>
          <w:t>ờng khác nhau.</w:t>
        </w:r>
      </w:ins>
    </w:p>
    <w:p w14:paraId="2A0B3B0F" w14:textId="77777777" w:rsidR="00940636" w:rsidRDefault="00940636" w:rsidP="00940636">
      <w:pPr>
        <w:pStyle w:val="ListParagraph"/>
        <w:numPr>
          <w:ilvl w:val="2"/>
          <w:numId w:val="27"/>
        </w:numPr>
        <w:rPr>
          <w:ins w:id="6025" w:author="lợi đoàn" w:date="2024-11-29T11:15:00Z"/>
          <w:sz w:val="26"/>
          <w:szCs w:val="26"/>
        </w:rPr>
      </w:pPr>
      <w:ins w:id="6026" w:author="lợi đoàn" w:date="2024-11-29T10:21:00Z">
        <w:r>
          <w:rPr>
            <w:sz w:val="26"/>
            <w:szCs w:val="26"/>
          </w:rPr>
          <w:t>Giải pháp</w:t>
        </w:r>
      </w:ins>
    </w:p>
    <w:p w14:paraId="75757BC4" w14:textId="431FCEE6" w:rsidR="002878F1" w:rsidRDefault="002878F1">
      <w:pPr>
        <w:pStyle w:val="ListParagraph"/>
        <w:numPr>
          <w:ilvl w:val="3"/>
          <w:numId w:val="27"/>
        </w:numPr>
        <w:ind w:left="2410"/>
        <w:rPr>
          <w:ins w:id="6027" w:author="lợi đoàn" w:date="2024-11-29T11:15:00Z"/>
          <w:sz w:val="26"/>
          <w:szCs w:val="26"/>
        </w:rPr>
        <w:pPrChange w:id="6028" w:author="lợi đoàn" w:date="2024-11-29T17:09:00Z">
          <w:pPr>
            <w:pStyle w:val="ListParagraph"/>
            <w:numPr>
              <w:ilvl w:val="3"/>
              <w:numId w:val="27"/>
            </w:numPr>
            <w:ind w:left="2880" w:hanging="360"/>
          </w:pPr>
        </w:pPrChange>
      </w:pPr>
      <w:ins w:id="6029" w:author="lợi đoàn" w:date="2024-11-29T11:15:00Z">
        <w:r w:rsidRPr="002878F1">
          <w:rPr>
            <w:sz w:val="26"/>
            <w:szCs w:val="26"/>
          </w:rPr>
          <w:lastRenderedPageBreak/>
          <w:t>OPA là một công cụ mã nguồn mở cho phép định nghĩa các chính sách phân quyền linh hoạt, có thể áp dụng cho nhiều loại ứng dụng và dịch vụ khác nhau.</w:t>
        </w:r>
      </w:ins>
    </w:p>
    <w:p w14:paraId="6067361F" w14:textId="3EF6D5ED" w:rsidR="002878F1" w:rsidRDefault="002878F1">
      <w:pPr>
        <w:pStyle w:val="ListParagraph"/>
        <w:numPr>
          <w:ilvl w:val="3"/>
          <w:numId w:val="27"/>
        </w:numPr>
        <w:ind w:left="2410"/>
        <w:rPr>
          <w:ins w:id="6030" w:author="lợi đoàn" w:date="2024-11-29T11:15:00Z"/>
          <w:sz w:val="26"/>
          <w:szCs w:val="26"/>
        </w:rPr>
        <w:pPrChange w:id="6031" w:author="lợi đoàn" w:date="2024-11-29T17:09:00Z">
          <w:pPr>
            <w:pStyle w:val="ListParagraph"/>
            <w:numPr>
              <w:ilvl w:val="3"/>
              <w:numId w:val="27"/>
            </w:numPr>
            <w:ind w:left="2880" w:hanging="360"/>
          </w:pPr>
        </w:pPrChange>
      </w:pPr>
      <w:ins w:id="6032" w:author="lợi đoàn" w:date="2024-11-29T11:15:00Z">
        <w:r w:rsidRPr="002878F1">
          <w:rPr>
            <w:sz w:val="26"/>
            <w:szCs w:val="26"/>
          </w:rPr>
          <w:t>Chính sách phân quyền đ</w:t>
        </w:r>
        <w:r w:rsidRPr="002878F1">
          <w:rPr>
            <w:rFonts w:hint="eastAsia"/>
            <w:sz w:val="26"/>
            <w:szCs w:val="26"/>
          </w:rPr>
          <w:t>ư</w:t>
        </w:r>
        <w:r w:rsidRPr="002878F1">
          <w:rPr>
            <w:sz w:val="26"/>
            <w:szCs w:val="26"/>
          </w:rPr>
          <w:t>ợc viết bằng ngôn ngữ Rego, giúp dễ dàng thay đổi, mở rộng mà không thay đổi mã nguồn của ứng dụng.</w:t>
        </w:r>
      </w:ins>
    </w:p>
    <w:p w14:paraId="3D90C687" w14:textId="42434566" w:rsidR="002878F1" w:rsidRDefault="002878F1">
      <w:pPr>
        <w:pStyle w:val="ListParagraph"/>
        <w:numPr>
          <w:ilvl w:val="3"/>
          <w:numId w:val="27"/>
        </w:numPr>
        <w:ind w:left="2410"/>
        <w:rPr>
          <w:ins w:id="6033" w:author="lợi đoàn" w:date="2024-11-29T11:15:00Z"/>
          <w:sz w:val="26"/>
          <w:szCs w:val="26"/>
        </w:rPr>
        <w:pPrChange w:id="6034" w:author="lợi đoàn" w:date="2024-11-29T17:09:00Z">
          <w:pPr>
            <w:pStyle w:val="ListParagraph"/>
            <w:numPr>
              <w:ilvl w:val="3"/>
              <w:numId w:val="27"/>
            </w:numPr>
            <w:ind w:left="2880" w:hanging="360"/>
          </w:pPr>
        </w:pPrChange>
      </w:pPr>
      <w:ins w:id="6035" w:author="lợi đoàn" w:date="2024-11-29T11:15:00Z">
        <w:r w:rsidRPr="002878F1">
          <w:rPr>
            <w:sz w:val="26"/>
            <w:szCs w:val="26"/>
          </w:rPr>
          <w:t>Dữ liệu về quyền truy cập và các yêu cầu ng</w:t>
        </w:r>
        <w:r w:rsidRPr="002878F1">
          <w:rPr>
            <w:rFonts w:hint="eastAsia"/>
            <w:sz w:val="26"/>
            <w:szCs w:val="26"/>
          </w:rPr>
          <w:t>ư</w:t>
        </w:r>
        <w:r w:rsidRPr="002878F1">
          <w:rPr>
            <w:sz w:val="26"/>
            <w:szCs w:val="26"/>
          </w:rPr>
          <w:t>ời dùng sẽ đ</w:t>
        </w:r>
        <w:r w:rsidRPr="002878F1">
          <w:rPr>
            <w:rFonts w:hint="eastAsia"/>
            <w:sz w:val="26"/>
            <w:szCs w:val="26"/>
          </w:rPr>
          <w:t>ư</w:t>
        </w:r>
        <w:r w:rsidRPr="002878F1">
          <w:rPr>
            <w:sz w:val="26"/>
            <w:szCs w:val="26"/>
          </w:rPr>
          <w:t>ợc gửi đến OPA để kiểm tra tính hợp lệ tr</w:t>
        </w:r>
        <w:r w:rsidRPr="002878F1">
          <w:rPr>
            <w:rFonts w:hint="eastAsia"/>
            <w:sz w:val="26"/>
            <w:szCs w:val="26"/>
          </w:rPr>
          <w:t>ư</w:t>
        </w:r>
        <w:r w:rsidRPr="002878F1">
          <w:rPr>
            <w:sz w:val="26"/>
            <w:szCs w:val="26"/>
          </w:rPr>
          <w:t>ớc khi quyết định cho phép hay từ chối.</w:t>
        </w:r>
      </w:ins>
    </w:p>
    <w:p w14:paraId="4C8C117E" w14:textId="7DC5E905" w:rsidR="002878F1" w:rsidRDefault="00D46A4B">
      <w:pPr>
        <w:pStyle w:val="ListParagraph"/>
        <w:numPr>
          <w:ilvl w:val="3"/>
          <w:numId w:val="27"/>
        </w:numPr>
        <w:ind w:left="2410"/>
        <w:rPr>
          <w:ins w:id="6036" w:author="lợi đoàn" w:date="2024-11-29T11:16:00Z"/>
          <w:sz w:val="26"/>
          <w:szCs w:val="26"/>
        </w:rPr>
        <w:pPrChange w:id="6037" w:author="lợi đoàn" w:date="2024-11-29T17:09:00Z">
          <w:pPr>
            <w:pStyle w:val="ListParagraph"/>
            <w:numPr>
              <w:ilvl w:val="3"/>
              <w:numId w:val="27"/>
            </w:numPr>
            <w:ind w:left="2880" w:hanging="360"/>
          </w:pPr>
        </w:pPrChange>
      </w:pPr>
      <w:ins w:id="6038" w:author="lợi đoàn" w:date="2024-11-29T11:16:00Z">
        <w:r w:rsidRPr="00D46A4B">
          <w:rPr>
            <w:sz w:val="26"/>
            <w:szCs w:val="26"/>
          </w:rPr>
          <w:t>OPA sẽ nhận đầu vào là các thông tin ng</w:t>
        </w:r>
        <w:r w:rsidRPr="00D46A4B">
          <w:rPr>
            <w:rFonts w:hint="eastAsia"/>
            <w:sz w:val="26"/>
            <w:szCs w:val="26"/>
          </w:rPr>
          <w:t>ư</w:t>
        </w:r>
        <w:r w:rsidRPr="00D46A4B">
          <w:rPr>
            <w:sz w:val="26"/>
            <w:szCs w:val="26"/>
          </w:rPr>
          <w:t>ời dùng và yêu cầu (nh</w:t>
        </w:r>
        <w:r w:rsidRPr="00D46A4B">
          <w:rPr>
            <w:rFonts w:hint="eastAsia"/>
            <w:sz w:val="26"/>
            <w:szCs w:val="26"/>
          </w:rPr>
          <w:t>ư</w:t>
        </w:r>
        <w:r w:rsidRPr="00D46A4B">
          <w:rPr>
            <w:sz w:val="26"/>
            <w:szCs w:val="26"/>
          </w:rPr>
          <w:t xml:space="preserve"> URL, ph</w:t>
        </w:r>
        <w:r w:rsidRPr="00D46A4B">
          <w:rPr>
            <w:rFonts w:hint="eastAsia"/>
            <w:sz w:val="26"/>
            <w:szCs w:val="26"/>
          </w:rPr>
          <w:t>ươ</w:t>
        </w:r>
        <w:r w:rsidRPr="00D46A4B">
          <w:rPr>
            <w:sz w:val="26"/>
            <w:szCs w:val="26"/>
          </w:rPr>
          <w:t>ng thức HTTP, vai trò ng</w:t>
        </w:r>
        <w:r w:rsidRPr="00D46A4B">
          <w:rPr>
            <w:rFonts w:hint="eastAsia"/>
            <w:sz w:val="26"/>
            <w:szCs w:val="26"/>
          </w:rPr>
          <w:t>ư</w:t>
        </w:r>
        <w:r w:rsidRPr="00D46A4B">
          <w:rPr>
            <w:sz w:val="26"/>
            <w:szCs w:val="26"/>
          </w:rPr>
          <w:t>ời dùng, v.v.), sau đó quyết định xem yêu cầu có đ</w:t>
        </w:r>
        <w:r w:rsidRPr="00D46A4B">
          <w:rPr>
            <w:rFonts w:hint="eastAsia"/>
            <w:sz w:val="26"/>
            <w:szCs w:val="26"/>
          </w:rPr>
          <w:t>ư</w:t>
        </w:r>
        <w:r w:rsidRPr="00D46A4B">
          <w:rPr>
            <w:sz w:val="26"/>
            <w:szCs w:val="26"/>
          </w:rPr>
          <w:t>ợc phép thực hiện hay không.</w:t>
        </w:r>
      </w:ins>
    </w:p>
    <w:p w14:paraId="2E4B7EAF" w14:textId="77777777" w:rsidR="00D46A4B" w:rsidRDefault="00D46A4B">
      <w:pPr>
        <w:pStyle w:val="ListParagraph"/>
        <w:ind w:left="2880"/>
        <w:rPr>
          <w:ins w:id="6039" w:author="lợi đoàn" w:date="2024-11-29T10:21:00Z"/>
          <w:sz w:val="26"/>
          <w:szCs w:val="26"/>
        </w:rPr>
        <w:pPrChange w:id="6040" w:author="lợi đoàn" w:date="2024-11-29T11:16:00Z">
          <w:pPr>
            <w:pStyle w:val="ListParagraph"/>
            <w:numPr>
              <w:ilvl w:val="2"/>
              <w:numId w:val="27"/>
            </w:numPr>
            <w:ind w:left="2160" w:hanging="360"/>
          </w:pPr>
        </w:pPrChange>
      </w:pPr>
    </w:p>
    <w:p w14:paraId="0BE5860B" w14:textId="77777777" w:rsidR="00940636" w:rsidRDefault="00940636" w:rsidP="00940636">
      <w:pPr>
        <w:pStyle w:val="ListParagraph"/>
        <w:numPr>
          <w:ilvl w:val="2"/>
          <w:numId w:val="27"/>
        </w:numPr>
        <w:rPr>
          <w:ins w:id="6041" w:author="lợi đoàn" w:date="2024-11-29T11:17:00Z"/>
          <w:sz w:val="26"/>
          <w:szCs w:val="26"/>
        </w:rPr>
      </w:pPr>
      <w:ins w:id="6042" w:author="lợi đoàn" w:date="2024-11-29T10:21:00Z">
        <w:r>
          <w:rPr>
            <w:sz w:val="26"/>
            <w:szCs w:val="26"/>
          </w:rPr>
          <w:t>Code minh họa</w:t>
        </w:r>
      </w:ins>
    </w:p>
    <w:p w14:paraId="71E769D6" w14:textId="77777777" w:rsidR="004E4368" w:rsidRDefault="004E4368" w:rsidP="004E4368">
      <w:pPr>
        <w:pStyle w:val="HTMLPreformatted"/>
        <w:numPr>
          <w:ilvl w:val="0"/>
          <w:numId w:val="27"/>
        </w:numPr>
        <w:shd w:val="clear" w:color="auto" w:fill="1E1F22"/>
        <w:rPr>
          <w:ins w:id="6043" w:author="lợi đoàn" w:date="2024-11-29T11:17:00Z"/>
          <w:color w:val="BCBEC4"/>
        </w:rPr>
      </w:pPr>
      <w:ins w:id="6044" w:author="lợi đoàn" w:date="2024-11-29T11:17:00Z">
        <w:r>
          <w:rPr>
            <w:color w:val="CF8E6D"/>
          </w:rPr>
          <w:t xml:space="preserve">import </w:t>
        </w:r>
        <w:r>
          <w:rPr>
            <w:color w:val="BCBEC4"/>
          </w:rPr>
          <w:t>logging</w:t>
        </w:r>
        <w:r>
          <w:rPr>
            <w:color w:val="BCBEC4"/>
          </w:rPr>
          <w:br/>
        </w:r>
        <w:r>
          <w:rPr>
            <w:color w:val="CF8E6D"/>
          </w:rPr>
          <w:t xml:space="preserve">from </w:t>
        </w:r>
        <w:r>
          <w:rPr>
            <w:color w:val="BCBEC4"/>
          </w:rPr>
          <w:t xml:space="preserve">enum </w:t>
        </w:r>
        <w:r>
          <w:rPr>
            <w:color w:val="CF8E6D"/>
          </w:rPr>
          <w:t xml:space="preserve">import </w:t>
        </w:r>
        <w:r>
          <w:rPr>
            <w:color w:val="BCBEC4"/>
          </w:rPr>
          <w:t>Enum</w:t>
        </w:r>
        <w:r>
          <w:rPr>
            <w:color w:val="BCBEC4"/>
          </w:rPr>
          <w:br/>
        </w:r>
        <w:r>
          <w:rPr>
            <w:color w:val="CF8E6D"/>
          </w:rPr>
          <w:t xml:space="preserve">from </w:t>
        </w:r>
        <w:r>
          <w:rPr>
            <w:color w:val="BCBEC4"/>
          </w:rPr>
          <w:t xml:space="preserve">typing </w:t>
        </w:r>
        <w:r>
          <w:rPr>
            <w:color w:val="CF8E6D"/>
          </w:rPr>
          <w:t xml:space="preserve">import </w:t>
        </w:r>
        <w:r>
          <w:rPr>
            <w:color w:val="BCBEC4"/>
          </w:rPr>
          <w:t>Union, List</w:t>
        </w:r>
        <w:r>
          <w:rPr>
            <w:color w:val="BCBEC4"/>
          </w:rPr>
          <w:br/>
        </w:r>
        <w:r>
          <w:rPr>
            <w:color w:val="BCBEC4"/>
          </w:rPr>
          <w:br/>
        </w:r>
        <w:r>
          <w:rPr>
            <w:color w:val="CF8E6D"/>
          </w:rPr>
          <w:t xml:space="preserve">from </w:t>
        </w:r>
        <w:r>
          <w:rPr>
            <w:color w:val="BCBEC4"/>
          </w:rPr>
          <w:t xml:space="preserve">fastapi </w:t>
        </w:r>
        <w:r>
          <w:rPr>
            <w:color w:val="CF8E6D"/>
          </w:rPr>
          <w:t xml:space="preserve">import </w:t>
        </w:r>
        <w:r>
          <w:rPr>
            <w:color w:val="BCBEC4"/>
          </w:rPr>
          <w:t>Request</w:t>
        </w:r>
        <w:r>
          <w:rPr>
            <w:color w:val="BCBEC4"/>
          </w:rPr>
          <w:br/>
        </w:r>
        <w:r>
          <w:rPr>
            <w:color w:val="CF8E6D"/>
          </w:rPr>
          <w:t xml:space="preserve">from </w:t>
        </w:r>
        <w:r>
          <w:rPr>
            <w:color w:val="BCBEC4"/>
          </w:rPr>
          <w:t xml:space="preserve">sqlalchemy.ext.asyncio </w:t>
        </w:r>
        <w:r>
          <w:rPr>
            <w:color w:val="CF8E6D"/>
          </w:rPr>
          <w:t xml:space="preserve">import </w:t>
        </w:r>
        <w:r>
          <w:rPr>
            <w:color w:val="BCBEC4"/>
          </w:rPr>
          <w:t>AsyncSession</w:t>
        </w:r>
        <w:r>
          <w:rPr>
            <w:color w:val="BCBEC4"/>
          </w:rPr>
          <w:br/>
        </w:r>
        <w:r>
          <w:rPr>
            <w:color w:val="BCBEC4"/>
          </w:rPr>
          <w:br/>
        </w:r>
        <w:r>
          <w:rPr>
            <w:color w:val="CF8E6D"/>
          </w:rPr>
          <w:t xml:space="preserve">from </w:t>
        </w:r>
        <w:r>
          <w:rPr>
            <w:color w:val="BCBEC4"/>
          </w:rPr>
          <w:t xml:space="preserve">app.constant </w:t>
        </w:r>
        <w:r>
          <w:rPr>
            <w:color w:val="CF8E6D"/>
          </w:rPr>
          <w:t xml:space="preserve">import </w:t>
        </w:r>
        <w:r>
          <w:rPr>
            <w:color w:val="BCBEC4"/>
          </w:rPr>
          <w:t>BasePath</w:t>
        </w:r>
        <w:r>
          <w:rPr>
            <w:color w:val="BCBEC4"/>
          </w:rPr>
          <w:br/>
        </w:r>
        <w:r>
          <w:rPr>
            <w:color w:val="CF8E6D"/>
          </w:rPr>
          <w:t xml:space="preserve">from </w:t>
        </w:r>
        <w:r>
          <w:rPr>
            <w:color w:val="BCBEC4"/>
          </w:rPr>
          <w:t xml:space="preserve">app.models </w:t>
        </w:r>
        <w:r>
          <w:rPr>
            <w:color w:val="CF8E6D"/>
          </w:rPr>
          <w:t xml:space="preserve">import </w:t>
        </w:r>
        <w:r>
          <w:rPr>
            <w:color w:val="BCBEC4"/>
          </w:rPr>
          <w:t>User</w:t>
        </w:r>
        <w:r>
          <w:rPr>
            <w:color w:val="BCBEC4"/>
          </w:rPr>
          <w:br/>
        </w:r>
        <w:r>
          <w:rPr>
            <w:color w:val="CF8E6D"/>
          </w:rPr>
          <w:t xml:space="preserve">from </w:t>
        </w:r>
        <w:r>
          <w:rPr>
            <w:color w:val="BCBEC4"/>
          </w:rPr>
          <w:t xml:space="preserve">app.opa.permissions.base_permission </w:t>
        </w:r>
        <w:r>
          <w:rPr>
            <w:color w:val="CF8E6D"/>
          </w:rPr>
          <w:t xml:space="preserve">import </w:t>
        </w:r>
        <w:r>
          <w:rPr>
            <w:color w:val="BCBEC4"/>
          </w:rPr>
          <w:t>OpenPolicyAgentPermission</w:t>
        </w:r>
        <w:r>
          <w:rPr>
            <w:color w:val="BCBEC4"/>
          </w:rPr>
          <w:br/>
        </w:r>
        <w:r>
          <w:rPr>
            <w:color w:val="CF8E6D"/>
          </w:rPr>
          <w:t xml:space="preserve">from </w:t>
        </w:r>
        <w:r>
          <w:rPr>
            <w:color w:val="BCBEC4"/>
          </w:rPr>
          <w:t xml:space="preserve">app.utils.decorator </w:t>
        </w:r>
        <w:r>
          <w:rPr>
            <w:color w:val="CF8E6D"/>
          </w:rPr>
          <w:t xml:space="preserve">import </w:t>
        </w:r>
        <w:r>
          <w:rPr>
            <w:color w:val="BCBEC4"/>
          </w:rPr>
          <w:t>add_members_from</w:t>
        </w:r>
        <w:r>
          <w:rPr>
            <w:color w:val="BCBEC4"/>
          </w:rPr>
          <w:br/>
        </w:r>
        <w:r>
          <w:rPr>
            <w:color w:val="BCBEC4"/>
          </w:rPr>
          <w:br/>
          <w:t>logger = logging.getLogger(__name__)</w:t>
        </w:r>
        <w:r>
          <w:rPr>
            <w:color w:val="BCBEC4"/>
          </w:rPr>
          <w:br/>
        </w:r>
        <w:r>
          <w:rPr>
            <w:color w:val="BCBEC4"/>
          </w:rPr>
          <w:br/>
        </w:r>
        <w:r>
          <w:rPr>
            <w:color w:val="BCBEC4"/>
          </w:rPr>
          <w:br/>
        </w:r>
        <w:r>
          <w:rPr>
            <w:color w:val="CF8E6D"/>
          </w:rPr>
          <w:t xml:space="preserve">class </w:t>
        </w:r>
        <w:r>
          <w:rPr>
            <w:color w:val="BCBEC4"/>
          </w:rPr>
          <w:t>AppointmentPermission(OpenPolicyAgentPermission):</w:t>
        </w:r>
        <w:r>
          <w:rPr>
            <w:color w:val="BCBEC4"/>
          </w:rPr>
          <w:br/>
          <w:t xml:space="preserve">    </w:t>
        </w:r>
        <w:r>
          <w:rPr>
            <w:color w:val="CF8E6D"/>
          </w:rPr>
          <w:t xml:space="preserve">def </w:t>
        </w:r>
        <w:r>
          <w:rPr>
            <w:color w:val="B200B2"/>
          </w:rPr>
          <w:t>__init__</w:t>
        </w:r>
        <w:r>
          <w:rPr>
            <w:color w:val="BCBEC4"/>
          </w:rPr>
          <w:t>(</w:t>
        </w:r>
        <w:r>
          <w:rPr>
            <w:color w:val="94558D"/>
          </w:rPr>
          <w:t>self</w:t>
        </w:r>
        <w:r>
          <w:rPr>
            <w:color w:val="BCBEC4"/>
          </w:rPr>
          <w:t>, **kwargs):</w:t>
        </w:r>
        <w:r>
          <w:rPr>
            <w:color w:val="BCBEC4"/>
          </w:rPr>
          <w:br/>
          <w:t xml:space="preserve">        </w:t>
        </w:r>
        <w:r>
          <w:rPr>
            <w:color w:val="8888C6"/>
          </w:rPr>
          <w:t>super</w:t>
        </w:r>
        <w:r>
          <w:rPr>
            <w:color w:val="BCBEC4"/>
          </w:rPr>
          <w:t>().</w:t>
        </w:r>
        <w:r>
          <w:rPr>
            <w:color w:val="B200B2"/>
          </w:rPr>
          <w:t>__init__</w:t>
        </w:r>
        <w:r>
          <w:rPr>
            <w:color w:val="BCBEC4"/>
          </w:rPr>
          <w:t>(**kwargs)</w:t>
        </w:r>
        <w:r>
          <w:rPr>
            <w:color w:val="BCBEC4"/>
          </w:rPr>
          <w:br/>
          <w:t xml:space="preserve">        </w:t>
        </w:r>
        <w:r>
          <w:rPr>
            <w:color w:val="94558D"/>
          </w:rPr>
          <w:t>self</w:t>
        </w:r>
        <w:r>
          <w:rPr>
            <w:color w:val="BCBEC4"/>
          </w:rPr>
          <w:t xml:space="preserve">.opa_url = </w:t>
        </w:r>
        <w:r>
          <w:rPr>
            <w:color w:val="94558D"/>
          </w:rPr>
          <w:t>self</w:t>
        </w:r>
        <w:r>
          <w:rPr>
            <w:color w:val="BCBEC4"/>
          </w:rPr>
          <w:t xml:space="preserve">.opa_url + </w:t>
        </w:r>
        <w:r>
          <w:rPr>
            <w:color w:val="6AAB73"/>
          </w:rPr>
          <w:t>'/appointment/result'</w:t>
        </w:r>
        <w:r>
          <w:rPr>
            <w:color w:val="6AAB73"/>
          </w:rPr>
          <w:br/>
        </w:r>
        <w:r>
          <w:rPr>
            <w:color w:val="6AAB73"/>
          </w:rPr>
          <w:br/>
          <w:t xml:space="preserve">    </w:t>
        </w:r>
        <w:r>
          <w:rPr>
            <w:color w:val="B3AE60"/>
          </w:rPr>
          <w:t>@add_members_from</w:t>
        </w:r>
        <w:r>
          <w:rPr>
            <w:color w:val="BCBEC4"/>
          </w:rPr>
          <w:t>(OpenPolicyAgentPermission.Scopes)</w:t>
        </w:r>
        <w:r>
          <w:rPr>
            <w:color w:val="BCBEC4"/>
          </w:rPr>
          <w:br/>
          <w:t xml:space="preserve">    </w:t>
        </w:r>
        <w:r>
          <w:rPr>
            <w:color w:val="CF8E6D"/>
          </w:rPr>
          <w:t xml:space="preserve">class </w:t>
        </w:r>
        <w:r>
          <w:rPr>
            <w:color w:val="BCBEC4"/>
          </w:rPr>
          <w:t>AppointmentScopes(Enum):</w:t>
        </w:r>
        <w:r>
          <w:rPr>
            <w:color w:val="BCBEC4"/>
          </w:rPr>
          <w:br/>
          <w:t xml:space="preserve">        </w:t>
        </w:r>
        <w:r>
          <w:rPr>
            <w:color w:val="CF8E6D"/>
          </w:rPr>
          <w:t>pass</w:t>
        </w:r>
        <w:r>
          <w:rPr>
            <w:color w:val="CF8E6D"/>
          </w:rPr>
          <w:br/>
        </w:r>
        <w:r>
          <w:rPr>
            <w:color w:val="CF8E6D"/>
          </w:rPr>
          <w:br/>
          <w:t xml:space="preserve">    </w:t>
        </w:r>
        <w:r>
          <w:rPr>
            <w:color w:val="B3AE60"/>
          </w:rPr>
          <w:t>@classmethod</w:t>
        </w:r>
        <w:r>
          <w:rPr>
            <w:color w:val="B3AE60"/>
          </w:rPr>
          <w:br/>
          <w:t xml:space="preserve">    </w:t>
        </w:r>
        <w:r>
          <w:rPr>
            <w:color w:val="CF8E6D"/>
          </w:rPr>
          <w:t xml:space="preserve">async def </w:t>
        </w:r>
        <w:r>
          <w:rPr>
            <w:color w:val="56A8F5"/>
          </w:rPr>
          <w:t>create</w:t>
        </w:r>
        <w:r>
          <w:rPr>
            <w:color w:val="BCBEC4"/>
          </w:rPr>
          <w:t>(</w:t>
        </w:r>
        <w:r>
          <w:rPr>
            <w:color w:val="94558D"/>
          </w:rPr>
          <w:t>cls</w:t>
        </w:r>
        <w:r>
          <w:rPr>
            <w:color w:val="BCBEC4"/>
          </w:rPr>
          <w:t xml:space="preserve">, request: Request, session: AsyncSession, user: Union[User, </w:t>
        </w:r>
        <w:r>
          <w:rPr>
            <w:color w:val="CF8E6D"/>
          </w:rPr>
          <w:t>None</w:t>
        </w:r>
        <w:r>
          <w:rPr>
            <w:color w:val="BCBEC4"/>
          </w:rPr>
          <w:t>]) \</w:t>
        </w:r>
        <w:r>
          <w:rPr>
            <w:color w:val="BCBEC4"/>
          </w:rPr>
          <w:br/>
          <w:t xml:space="preserve">            -&gt; List[OpenPolicyAgentPermission]:</w:t>
        </w:r>
        <w:r>
          <w:rPr>
            <w:color w:val="BCBEC4"/>
          </w:rPr>
          <w:br/>
          <w:t xml:space="preserve">        permissions = []</w:t>
        </w:r>
        <w:r>
          <w:rPr>
            <w:color w:val="BCBEC4"/>
          </w:rPr>
          <w:br/>
          <w:t xml:space="preserve">        </w:t>
        </w:r>
        <w:r>
          <w:rPr>
            <w:color w:val="CF8E6D"/>
          </w:rPr>
          <w:t xml:space="preserve">if </w:t>
        </w:r>
        <w:r>
          <w:rPr>
            <w:color w:val="BCBEC4"/>
          </w:rPr>
          <w:t>request.url.path.startswith(</w:t>
        </w:r>
        <w:r>
          <w:rPr>
            <w:color w:val="6AAB73"/>
          </w:rPr>
          <w:t>f'</w:t>
        </w:r>
        <w:r>
          <w:rPr>
            <w:color w:val="CF8E6D"/>
          </w:rPr>
          <w:t>{</w:t>
        </w:r>
        <w:r>
          <w:rPr>
            <w:color w:val="BCBEC4"/>
          </w:rPr>
          <w:t>BasePath</w:t>
        </w:r>
        <w:r>
          <w:rPr>
            <w:color w:val="CF8E6D"/>
          </w:rPr>
          <w:t>}</w:t>
        </w:r>
        <w:r>
          <w:rPr>
            <w:color w:val="6AAB73"/>
          </w:rPr>
          <w:t>/appointment'</w:t>
        </w:r>
        <w:r>
          <w:rPr>
            <w:color w:val="BCBEC4"/>
          </w:rPr>
          <w:t xml:space="preserve">) </w:t>
        </w:r>
        <w:r>
          <w:rPr>
            <w:color w:val="CF8E6D"/>
          </w:rPr>
          <w:t xml:space="preserve">and </w:t>
        </w:r>
        <w:r>
          <w:rPr>
            <w:color w:val="BCBEC4"/>
          </w:rPr>
          <w:t xml:space="preserve">request.method == </w:t>
        </w:r>
        <w:r>
          <w:rPr>
            <w:color w:val="6AAB73"/>
          </w:rPr>
          <w:t>"POST"</w:t>
        </w:r>
        <w:r>
          <w:rPr>
            <w:color w:val="BCBEC4"/>
          </w:rPr>
          <w:t>:</w:t>
        </w:r>
        <w:r>
          <w:rPr>
            <w:color w:val="BCBEC4"/>
          </w:rPr>
          <w:br/>
          <w:t xml:space="preserve">            self = </w:t>
        </w:r>
        <w:r>
          <w:rPr>
            <w:color w:val="94558D"/>
          </w:rPr>
          <w:t>cls</w:t>
        </w:r>
        <w:r>
          <w:rPr>
            <w:color w:val="BCBEC4"/>
          </w:rPr>
          <w:t>.create_base_perm(</w:t>
        </w:r>
        <w:r>
          <w:rPr>
            <w:color w:val="AA4926"/>
          </w:rPr>
          <w:t>scope</w:t>
        </w:r>
        <w:r>
          <w:rPr>
            <w:color w:val="BCBEC4"/>
          </w:rPr>
          <w:t>=</w:t>
        </w:r>
        <w:r>
          <w:rPr>
            <w:color w:val="94558D"/>
          </w:rPr>
          <w:t>cls</w:t>
        </w:r>
        <w:r>
          <w:rPr>
            <w:color w:val="BCBEC4"/>
          </w:rPr>
          <w:t xml:space="preserve">.AppointmentScopes.CREATE.value, </w:t>
        </w:r>
        <w:r>
          <w:rPr>
            <w:color w:val="AA4926"/>
          </w:rPr>
          <w:t>user_id</w:t>
        </w:r>
        <w:r>
          <w:rPr>
            <w:color w:val="BCBEC4"/>
          </w:rPr>
          <w:t>=user.id,</w:t>
        </w:r>
        <w:r>
          <w:rPr>
            <w:color w:val="BCBEC4"/>
          </w:rPr>
          <w:br/>
          <w:t xml:space="preserve">                                        </w:t>
        </w:r>
        <w:r>
          <w:rPr>
            <w:color w:val="AA4926"/>
          </w:rPr>
          <w:t>role</w:t>
        </w:r>
        <w:r>
          <w:rPr>
            <w:color w:val="BCBEC4"/>
          </w:rPr>
          <w:t>=user.role)</w:t>
        </w:r>
        <w:r>
          <w:rPr>
            <w:color w:val="BCBEC4"/>
          </w:rPr>
          <w:br/>
        </w:r>
        <w:r>
          <w:rPr>
            <w:color w:val="BCBEC4"/>
          </w:rPr>
          <w:lastRenderedPageBreak/>
          <w:t xml:space="preserve">            </w:t>
        </w:r>
        <w:r>
          <w:rPr>
            <w:color w:val="CF8E6D"/>
          </w:rPr>
          <w:t xml:space="preserve">await </w:t>
        </w:r>
        <w:r>
          <w:rPr>
            <w:color w:val="BCBEC4"/>
          </w:rPr>
          <w:t>self.get_resource(</w:t>
        </w:r>
        <w:r>
          <w:rPr>
            <w:color w:val="AA4926"/>
          </w:rPr>
          <w:t>session</w:t>
        </w:r>
        <w:r>
          <w:rPr>
            <w:color w:val="BCBEC4"/>
          </w:rPr>
          <w:t>=session)</w:t>
        </w:r>
        <w:r>
          <w:rPr>
            <w:color w:val="BCBEC4"/>
          </w:rPr>
          <w:br/>
          <w:t xml:space="preserve">            permissions.append(self)</w:t>
        </w:r>
        <w:r>
          <w:rPr>
            <w:color w:val="BCBEC4"/>
          </w:rPr>
          <w:br/>
          <w:t xml:space="preserve">        </w:t>
        </w:r>
        <w:r>
          <w:rPr>
            <w:color w:val="CF8E6D"/>
          </w:rPr>
          <w:t xml:space="preserve">return </w:t>
        </w:r>
        <w:r>
          <w:rPr>
            <w:color w:val="BCBEC4"/>
          </w:rPr>
          <w:t>permissions</w:t>
        </w:r>
        <w:r>
          <w:rPr>
            <w:color w:val="BCBEC4"/>
          </w:rPr>
          <w:br/>
        </w:r>
        <w:r>
          <w:rPr>
            <w:color w:val="BCBEC4"/>
          </w:rPr>
          <w:br/>
          <w:t xml:space="preserve">    </w:t>
        </w:r>
        <w:r>
          <w:rPr>
            <w:color w:val="CF8E6D"/>
          </w:rPr>
          <w:t xml:space="preserve">async def </w:t>
        </w:r>
        <w:r>
          <w:rPr>
            <w:color w:val="56A8F5"/>
          </w:rPr>
          <w:t>get_resource</w:t>
        </w:r>
        <w:r>
          <w:rPr>
            <w:color w:val="BCBEC4"/>
          </w:rPr>
          <w:t>(</w:t>
        </w:r>
        <w:r>
          <w:rPr>
            <w:color w:val="94558D"/>
          </w:rPr>
          <w:t>self</w:t>
        </w:r>
        <w:r>
          <w:rPr>
            <w:color w:val="BCBEC4"/>
          </w:rPr>
          <w:t>, session: AsyncSession, **kwargs):</w:t>
        </w:r>
        <w:r>
          <w:rPr>
            <w:color w:val="BCBEC4"/>
          </w:rPr>
          <w:br/>
          <w:t xml:space="preserve">        switch_scope = {</w:t>
        </w:r>
        <w:r>
          <w:rPr>
            <w:color w:val="BCBEC4"/>
          </w:rPr>
          <w:br/>
          <w:t xml:space="preserve">            </w:t>
        </w:r>
        <w:r>
          <w:rPr>
            <w:color w:val="94558D"/>
          </w:rPr>
          <w:t>self</w:t>
        </w:r>
        <w:r>
          <w:rPr>
            <w:color w:val="BCBEC4"/>
          </w:rPr>
          <w:t xml:space="preserve">.AppointmentScopes.CREATE.value: </w:t>
        </w:r>
        <w:r>
          <w:rPr>
            <w:color w:val="94558D"/>
          </w:rPr>
          <w:t>self</w:t>
        </w:r>
        <w:r>
          <w:rPr>
            <w:color w:val="BCBEC4"/>
          </w:rPr>
          <w:t>.handle_create_scope,</w:t>
        </w:r>
        <w:r>
          <w:rPr>
            <w:color w:val="BCBEC4"/>
          </w:rPr>
          <w:br/>
          <w:t xml:space="preserve">            </w:t>
        </w:r>
        <w:r>
          <w:rPr>
            <w:color w:val="94558D"/>
          </w:rPr>
          <w:t>self</w:t>
        </w:r>
        <w:r>
          <w:rPr>
            <w:color w:val="BCBEC4"/>
          </w:rPr>
          <w:t xml:space="preserve">.AppointmentScopes.LIST.value: </w:t>
        </w:r>
        <w:r>
          <w:rPr>
            <w:color w:val="94558D"/>
          </w:rPr>
          <w:t>self</w:t>
        </w:r>
        <w:r>
          <w:rPr>
            <w:color w:val="BCBEC4"/>
          </w:rPr>
          <w:t>.handle_list_scope,</w:t>
        </w:r>
        <w:r>
          <w:rPr>
            <w:color w:val="BCBEC4"/>
          </w:rPr>
          <w:br/>
          <w:t xml:space="preserve">            </w:t>
        </w:r>
        <w:r>
          <w:rPr>
            <w:color w:val="94558D"/>
          </w:rPr>
          <w:t>self</w:t>
        </w:r>
        <w:r>
          <w:rPr>
            <w:color w:val="BCBEC4"/>
          </w:rPr>
          <w:t xml:space="preserve">.AppointmentScopes.READ.value: </w:t>
        </w:r>
        <w:r>
          <w:rPr>
            <w:color w:val="94558D"/>
          </w:rPr>
          <w:t>self</w:t>
        </w:r>
        <w:r>
          <w:rPr>
            <w:color w:val="BCBEC4"/>
          </w:rPr>
          <w:t>.handle_read_scope,</w:t>
        </w:r>
        <w:r>
          <w:rPr>
            <w:color w:val="BCBEC4"/>
          </w:rPr>
          <w:br/>
          <w:t xml:space="preserve">            </w:t>
        </w:r>
        <w:r>
          <w:rPr>
            <w:color w:val="94558D"/>
          </w:rPr>
          <w:t>self</w:t>
        </w:r>
        <w:r>
          <w:rPr>
            <w:color w:val="BCBEC4"/>
          </w:rPr>
          <w:t xml:space="preserve">.AppointmentScopes.UPDATE.value: </w:t>
        </w:r>
        <w:r>
          <w:rPr>
            <w:color w:val="94558D"/>
          </w:rPr>
          <w:t>self</w:t>
        </w:r>
        <w:r>
          <w:rPr>
            <w:color w:val="BCBEC4"/>
          </w:rPr>
          <w:t>.handle_update_scope,</w:t>
        </w:r>
        <w:r>
          <w:rPr>
            <w:color w:val="BCBEC4"/>
          </w:rPr>
          <w:br/>
          <w:t xml:space="preserve">            </w:t>
        </w:r>
        <w:r>
          <w:rPr>
            <w:color w:val="94558D"/>
          </w:rPr>
          <w:t>self</w:t>
        </w:r>
        <w:r>
          <w:rPr>
            <w:color w:val="BCBEC4"/>
          </w:rPr>
          <w:t xml:space="preserve">.AppointmentScopes.DELETE.value: </w:t>
        </w:r>
        <w:r>
          <w:rPr>
            <w:color w:val="94558D"/>
          </w:rPr>
          <w:t>self</w:t>
        </w:r>
        <w:r>
          <w:rPr>
            <w:color w:val="BCBEC4"/>
          </w:rPr>
          <w:t>.handle_delete_scope,</w:t>
        </w:r>
        <w:r>
          <w:rPr>
            <w:color w:val="BCBEC4"/>
          </w:rPr>
          <w:br/>
          <w:t xml:space="preserve">        }</w:t>
        </w:r>
        <w:r>
          <w:rPr>
            <w:color w:val="BCBEC4"/>
          </w:rPr>
          <w:br/>
        </w:r>
        <w:r>
          <w:rPr>
            <w:color w:val="BCBEC4"/>
          </w:rPr>
          <w:br/>
          <w:t xml:space="preserve">        handler = switch_scope.get(</w:t>
        </w:r>
        <w:r>
          <w:rPr>
            <w:color w:val="94558D"/>
          </w:rPr>
          <w:t>self</w:t>
        </w:r>
        <w:r>
          <w:rPr>
            <w:color w:val="BCBEC4"/>
          </w:rPr>
          <w:t>.scope)</w:t>
        </w:r>
        <w:r>
          <w:rPr>
            <w:color w:val="BCBEC4"/>
          </w:rPr>
          <w:br/>
          <w:t xml:space="preserve">        </w:t>
        </w:r>
        <w:r>
          <w:rPr>
            <w:color w:val="CF8E6D"/>
          </w:rPr>
          <w:t xml:space="preserve">await </w:t>
        </w:r>
        <w:r>
          <w:rPr>
            <w:color w:val="BCBEC4"/>
          </w:rPr>
          <w:t>handler(</w:t>
        </w:r>
        <w:r>
          <w:rPr>
            <w:color w:val="AA4926"/>
          </w:rPr>
          <w:t>session</w:t>
        </w:r>
        <w:r>
          <w:rPr>
            <w:color w:val="BCBEC4"/>
          </w:rPr>
          <w:t>=session, **kwargs)</w:t>
        </w:r>
      </w:ins>
    </w:p>
    <w:p w14:paraId="731FBDF4" w14:textId="77777777" w:rsidR="004E4368" w:rsidRDefault="004E4368" w:rsidP="004E4368">
      <w:pPr>
        <w:pStyle w:val="ListParagraph"/>
        <w:ind w:left="2160"/>
        <w:rPr>
          <w:ins w:id="6045" w:author="lợi đoàn" w:date="2024-11-29T11:17:00Z"/>
          <w:sz w:val="26"/>
          <w:szCs w:val="26"/>
        </w:rPr>
      </w:pPr>
    </w:p>
    <w:p w14:paraId="0A09959E" w14:textId="77777777" w:rsidR="00B84F4F" w:rsidRDefault="00B84F4F" w:rsidP="004E4368">
      <w:pPr>
        <w:pStyle w:val="ListParagraph"/>
        <w:ind w:left="2160"/>
        <w:rPr>
          <w:ins w:id="6046" w:author="lợi đoàn" w:date="2024-11-29T11:17:00Z"/>
          <w:sz w:val="26"/>
          <w:szCs w:val="26"/>
        </w:rPr>
      </w:pPr>
    </w:p>
    <w:p w14:paraId="4824BD7F" w14:textId="77777777" w:rsidR="00B84F4F" w:rsidRDefault="00B84F4F" w:rsidP="00B84F4F">
      <w:pPr>
        <w:pStyle w:val="HTMLPreformatted"/>
        <w:shd w:val="clear" w:color="auto" w:fill="1E1F22"/>
        <w:rPr>
          <w:ins w:id="6047" w:author="lợi đoàn" w:date="2024-11-29T11:17:00Z"/>
          <w:color w:val="BCBEC4"/>
        </w:rPr>
      </w:pPr>
      <w:ins w:id="6048" w:author="lợi đoàn" w:date="2024-11-29T11:17:00Z">
        <w:r>
          <w:rPr>
            <w:color w:val="CF8E6D"/>
          </w:rPr>
          <w:t xml:space="preserve">package </w:t>
        </w:r>
        <w:r>
          <w:rPr>
            <w:color w:val="BCBEC4"/>
          </w:rPr>
          <w:t>appointment</w:t>
        </w:r>
        <w:r>
          <w:rPr>
            <w:color w:val="BCBEC4"/>
          </w:rPr>
          <w:br/>
        </w:r>
        <w:r>
          <w:rPr>
            <w:color w:val="BCBEC4"/>
          </w:rPr>
          <w:br/>
        </w:r>
        <w:r>
          <w:rPr>
            <w:color w:val="CF8E6D"/>
          </w:rPr>
          <w:t xml:space="preserve">import </w:t>
        </w:r>
        <w:r>
          <w:rPr>
            <w:color w:val="BCBEC4"/>
          </w:rPr>
          <w:t>future.keywords.if</w:t>
        </w:r>
        <w:r>
          <w:rPr>
            <w:color w:val="BCBEC4"/>
          </w:rPr>
          <w:br/>
        </w:r>
        <w:r>
          <w:rPr>
            <w:color w:val="CF8E6D"/>
          </w:rPr>
          <w:t xml:space="preserve">import </w:t>
        </w:r>
        <w:r>
          <w:rPr>
            <w:color w:val="BCBEC4"/>
          </w:rPr>
          <w:t>future.keywords.contains</w:t>
        </w:r>
        <w:r>
          <w:rPr>
            <w:color w:val="BCBEC4"/>
          </w:rPr>
          <w:br/>
        </w:r>
        <w:r>
          <w:rPr>
            <w:color w:val="CF8E6D"/>
          </w:rPr>
          <w:t xml:space="preserve">import </w:t>
        </w:r>
        <w:r>
          <w:rPr>
            <w:color w:val="BCBEC4"/>
          </w:rPr>
          <w:t>data.utils</w:t>
        </w:r>
        <w:r>
          <w:rPr>
            <w:color w:val="BCBEC4"/>
          </w:rPr>
          <w:br/>
        </w:r>
        <w:r>
          <w:rPr>
            <w:color w:val="BCBEC4"/>
          </w:rPr>
          <w:br/>
        </w:r>
        <w:r>
          <w:rPr>
            <w:color w:val="CF8E6D"/>
          </w:rPr>
          <w:t xml:space="preserve">default </w:t>
        </w:r>
        <w:r>
          <w:rPr>
            <w:color w:val="BCBEC4"/>
          </w:rPr>
          <w:t xml:space="preserve">allow = </w:t>
        </w:r>
        <w:r>
          <w:rPr>
            <w:color w:val="2AACB8"/>
          </w:rPr>
          <w:t>false</w:t>
        </w:r>
        <w:r>
          <w:rPr>
            <w:color w:val="2AACB8"/>
          </w:rPr>
          <w:br/>
        </w:r>
        <w:r>
          <w:rPr>
            <w:color w:val="2AACB8"/>
          </w:rPr>
          <w:br/>
        </w:r>
        <w:r>
          <w:rPr>
            <w:color w:val="BCBEC4"/>
          </w:rPr>
          <w:t>allow {</w:t>
        </w:r>
        <w:r>
          <w:rPr>
            <w:color w:val="BCBEC4"/>
          </w:rPr>
          <w:br/>
          <w:t xml:space="preserve">    utils.is_patient</w:t>
        </w:r>
        <w:r>
          <w:rPr>
            <w:color w:val="BCBEC4"/>
          </w:rPr>
          <w:br/>
          <w:t xml:space="preserve">    input.scope == utils.CREATE</w:t>
        </w:r>
        <w:r>
          <w:rPr>
            <w:color w:val="BCBEC4"/>
          </w:rPr>
          <w:br/>
          <w:t>}</w:t>
        </w:r>
        <w:r>
          <w:rPr>
            <w:color w:val="BCBEC4"/>
          </w:rPr>
          <w:br/>
          <w:t xml:space="preserve">reasons contains </w:t>
        </w:r>
        <w:r>
          <w:rPr>
            <w:color w:val="6AAB73"/>
          </w:rPr>
          <w:t xml:space="preserve">"Tài nguyên được yêu cầu thuộc về bệnh nhân" </w:t>
        </w:r>
        <w:r>
          <w:rPr>
            <w:color w:val="BCBEC4"/>
          </w:rPr>
          <w:t>if {</w:t>
        </w:r>
        <w:r>
          <w:rPr>
            <w:color w:val="BCBEC4"/>
          </w:rPr>
          <w:br/>
          <w:t xml:space="preserve">    { utils.CREATE }[input.scope]</w:t>
        </w:r>
        <w:r>
          <w:rPr>
            <w:color w:val="BCBEC4"/>
          </w:rPr>
          <w:br/>
          <w:t xml:space="preserve">    input.scope == utils.CREATE</w:t>
        </w:r>
        <w:r>
          <w:rPr>
            <w:color w:val="BCBEC4"/>
          </w:rPr>
          <w:br/>
          <w:t xml:space="preserve">    </w:t>
        </w:r>
        <w:r>
          <w:rPr>
            <w:color w:val="CF8E6D"/>
          </w:rPr>
          <w:t xml:space="preserve">not </w:t>
        </w:r>
        <w:r>
          <w:rPr>
            <w:color w:val="BCBEC4"/>
          </w:rPr>
          <w:t>utils.is_patient</w:t>
        </w:r>
        <w:r>
          <w:rPr>
            <w:color w:val="BCBEC4"/>
          </w:rPr>
          <w:br/>
          <w:t>}</w:t>
        </w:r>
        <w:r>
          <w:rPr>
            <w:color w:val="BCBEC4"/>
          </w:rPr>
          <w:br/>
        </w:r>
        <w:r>
          <w:rPr>
            <w:color w:val="BCBEC4"/>
          </w:rPr>
          <w:br/>
          <w:t>result := {</w:t>
        </w:r>
        <w:r>
          <w:rPr>
            <w:color w:val="BCBEC4"/>
          </w:rPr>
          <w:br/>
          <w:t xml:space="preserve">    </w:t>
        </w:r>
        <w:r>
          <w:rPr>
            <w:color w:val="6AAB73"/>
          </w:rPr>
          <w:t>"allow"</w:t>
        </w:r>
        <w:r>
          <w:rPr>
            <w:color w:val="BCBEC4"/>
          </w:rPr>
          <w:t>: allow,</w:t>
        </w:r>
        <w:r>
          <w:rPr>
            <w:color w:val="BCBEC4"/>
          </w:rPr>
          <w:br/>
          <w:t xml:space="preserve">    </w:t>
        </w:r>
        <w:r>
          <w:rPr>
            <w:color w:val="6AAB73"/>
          </w:rPr>
          <w:t>"reasons"</w:t>
        </w:r>
        <w:r>
          <w:rPr>
            <w:color w:val="BCBEC4"/>
          </w:rPr>
          <w:t>: reasons</w:t>
        </w:r>
        <w:r>
          <w:rPr>
            <w:color w:val="BCBEC4"/>
          </w:rPr>
          <w:br/>
          <w:t>}</w:t>
        </w:r>
      </w:ins>
    </w:p>
    <w:p w14:paraId="7EAA8ED8" w14:textId="77777777" w:rsidR="00B84F4F" w:rsidRDefault="00B84F4F">
      <w:pPr>
        <w:pStyle w:val="ListParagraph"/>
        <w:ind w:left="2160"/>
        <w:rPr>
          <w:ins w:id="6049" w:author="lợi đoàn" w:date="2024-11-29T10:26:00Z"/>
          <w:sz w:val="26"/>
          <w:szCs w:val="26"/>
        </w:rPr>
        <w:pPrChange w:id="6050" w:author="lợi đoàn" w:date="2024-11-29T11:17:00Z">
          <w:pPr>
            <w:pStyle w:val="ListParagraph"/>
            <w:numPr>
              <w:ilvl w:val="2"/>
              <w:numId w:val="27"/>
            </w:numPr>
            <w:ind w:left="2160" w:hanging="360"/>
          </w:pPr>
        </w:pPrChange>
      </w:pPr>
    </w:p>
    <w:p w14:paraId="18E060D4" w14:textId="458C9861" w:rsidR="00127B5E" w:rsidRDefault="00127B5E" w:rsidP="00127B5E">
      <w:pPr>
        <w:pStyle w:val="ListParagraph"/>
        <w:numPr>
          <w:ilvl w:val="1"/>
          <w:numId w:val="27"/>
        </w:numPr>
        <w:ind w:left="1276" w:firstLine="0"/>
        <w:rPr>
          <w:ins w:id="6051" w:author="lợi đoàn" w:date="2024-11-29T10:26:00Z"/>
          <w:sz w:val="26"/>
          <w:szCs w:val="26"/>
        </w:rPr>
      </w:pPr>
      <w:ins w:id="6052" w:author="lợi đoàn" w:date="2024-11-29T10:26:00Z">
        <w:r w:rsidRPr="00037109">
          <w:rPr>
            <w:sz w:val="26"/>
            <w:szCs w:val="26"/>
          </w:rPr>
          <w:t xml:space="preserve">Chức năng </w:t>
        </w:r>
      </w:ins>
      <w:ins w:id="6053" w:author="lợi đoàn" w:date="2024-11-29T10:33:00Z">
        <w:r w:rsidR="00425A9E">
          <w:rPr>
            <w:sz w:val="26"/>
            <w:szCs w:val="26"/>
          </w:rPr>
          <w:t xml:space="preserve">xử lý </w:t>
        </w:r>
      </w:ins>
      <w:ins w:id="6054" w:author="lợi đoàn" w:date="2024-11-29T10:26:00Z">
        <w:r>
          <w:rPr>
            <w:sz w:val="26"/>
            <w:szCs w:val="26"/>
          </w:rPr>
          <w:t xml:space="preserve">tác vụ bất </w:t>
        </w:r>
      </w:ins>
      <w:ins w:id="6055" w:author="lợi đoàn" w:date="2024-11-29T10:33:00Z">
        <w:r w:rsidR="00425A9E">
          <w:rPr>
            <w:sz w:val="26"/>
            <w:szCs w:val="26"/>
          </w:rPr>
          <w:t>đồng bộ celery worker</w:t>
        </w:r>
      </w:ins>
    </w:p>
    <w:p w14:paraId="72EF5B0A" w14:textId="77777777" w:rsidR="00127B5E" w:rsidRDefault="00127B5E" w:rsidP="00127B5E">
      <w:pPr>
        <w:pStyle w:val="ListParagraph"/>
        <w:numPr>
          <w:ilvl w:val="2"/>
          <w:numId w:val="27"/>
        </w:numPr>
        <w:rPr>
          <w:ins w:id="6056" w:author="lợi đoàn" w:date="2024-11-29T11:20:00Z"/>
          <w:sz w:val="26"/>
          <w:szCs w:val="26"/>
        </w:rPr>
      </w:pPr>
      <w:ins w:id="6057" w:author="lợi đoàn" w:date="2024-11-29T10:26:00Z">
        <w:r>
          <w:rPr>
            <w:sz w:val="26"/>
            <w:szCs w:val="26"/>
          </w:rPr>
          <w:t>Vấn đề</w:t>
        </w:r>
      </w:ins>
    </w:p>
    <w:p w14:paraId="781331CB" w14:textId="31A06631" w:rsidR="00E50A3A" w:rsidRDefault="003C5947">
      <w:pPr>
        <w:pStyle w:val="ListParagraph"/>
        <w:numPr>
          <w:ilvl w:val="3"/>
          <w:numId w:val="27"/>
        </w:numPr>
        <w:ind w:left="2410"/>
        <w:rPr>
          <w:ins w:id="6058" w:author="lợi đoàn" w:date="2024-11-29T11:20:00Z"/>
          <w:sz w:val="26"/>
          <w:szCs w:val="26"/>
        </w:rPr>
        <w:pPrChange w:id="6059" w:author="lợi đoàn" w:date="2024-11-29T17:09:00Z">
          <w:pPr>
            <w:pStyle w:val="ListParagraph"/>
            <w:numPr>
              <w:ilvl w:val="3"/>
              <w:numId w:val="27"/>
            </w:numPr>
            <w:ind w:left="2880" w:hanging="360"/>
          </w:pPr>
        </w:pPrChange>
      </w:pPr>
      <w:ins w:id="6060" w:author="lợi đoàn" w:date="2024-11-29T11:20:00Z">
        <w:r w:rsidRPr="003C5947">
          <w:rPr>
            <w:sz w:val="26"/>
            <w:szCs w:val="26"/>
          </w:rPr>
          <w:t>Xử lý tác vụ dài hạn làm gián đoạn trải nghiệm ng</w:t>
        </w:r>
        <w:r w:rsidRPr="003C5947">
          <w:rPr>
            <w:rFonts w:hint="eastAsia"/>
            <w:sz w:val="26"/>
            <w:szCs w:val="26"/>
          </w:rPr>
          <w:t>ư</w:t>
        </w:r>
        <w:r w:rsidRPr="003C5947">
          <w:rPr>
            <w:sz w:val="26"/>
            <w:szCs w:val="26"/>
          </w:rPr>
          <w:t>ời dùng</w:t>
        </w:r>
      </w:ins>
    </w:p>
    <w:p w14:paraId="5E6A5DE1" w14:textId="04D64FD8" w:rsidR="003C5947" w:rsidRDefault="0008386E">
      <w:pPr>
        <w:pStyle w:val="ListParagraph"/>
        <w:numPr>
          <w:ilvl w:val="3"/>
          <w:numId w:val="27"/>
        </w:numPr>
        <w:ind w:left="2410"/>
        <w:rPr>
          <w:ins w:id="6061" w:author="lợi đoàn" w:date="2024-11-29T11:21:00Z"/>
          <w:sz w:val="26"/>
          <w:szCs w:val="26"/>
        </w:rPr>
        <w:pPrChange w:id="6062" w:author="lợi đoàn" w:date="2024-11-29T17:09:00Z">
          <w:pPr>
            <w:pStyle w:val="ListParagraph"/>
            <w:numPr>
              <w:ilvl w:val="3"/>
              <w:numId w:val="27"/>
            </w:numPr>
            <w:ind w:left="2880" w:hanging="360"/>
          </w:pPr>
        </w:pPrChange>
      </w:pPr>
      <w:ins w:id="6063" w:author="lợi đoàn" w:date="2024-11-29T11:21:00Z">
        <w:r w:rsidRPr="0008386E">
          <w:rPr>
            <w:sz w:val="26"/>
            <w:szCs w:val="26"/>
          </w:rPr>
          <w:t>Khi hệ thống phải thực hiện các tác vụ lâu dài, chẳng hạn nh</w:t>
        </w:r>
        <w:r w:rsidRPr="0008386E">
          <w:rPr>
            <w:rFonts w:hint="eastAsia"/>
            <w:sz w:val="26"/>
            <w:szCs w:val="26"/>
          </w:rPr>
          <w:t>ư</w:t>
        </w:r>
        <w:r w:rsidRPr="0008386E">
          <w:rPr>
            <w:sz w:val="26"/>
            <w:szCs w:val="26"/>
          </w:rPr>
          <w:t xml:space="preserve"> gửi email, xử lý dữ liệu, tạo báo cáo, hoặc kết nối với các dịch vụ bên ngoài, chúng có thể làm giảm hiệu suất của ứng dụng</w:t>
        </w:r>
      </w:ins>
    </w:p>
    <w:p w14:paraId="226235EE" w14:textId="3D7AF886" w:rsidR="0008386E" w:rsidRDefault="00DE31D0">
      <w:pPr>
        <w:pStyle w:val="ListParagraph"/>
        <w:numPr>
          <w:ilvl w:val="3"/>
          <w:numId w:val="27"/>
        </w:numPr>
        <w:ind w:left="2410"/>
        <w:rPr>
          <w:ins w:id="6064" w:author="lợi đoàn" w:date="2024-11-29T10:26:00Z"/>
          <w:sz w:val="26"/>
          <w:szCs w:val="26"/>
        </w:rPr>
        <w:pPrChange w:id="6065" w:author="lợi đoàn" w:date="2024-11-29T17:09:00Z">
          <w:pPr>
            <w:pStyle w:val="ListParagraph"/>
            <w:numPr>
              <w:ilvl w:val="2"/>
              <w:numId w:val="27"/>
            </w:numPr>
            <w:ind w:left="2160" w:hanging="360"/>
          </w:pPr>
        </w:pPrChange>
      </w:pPr>
      <w:ins w:id="6066" w:author="lợi đoàn" w:date="2024-11-29T11:21:00Z">
        <w:r w:rsidRPr="00DE31D0">
          <w:rPr>
            <w:sz w:val="26"/>
            <w:szCs w:val="26"/>
          </w:rPr>
          <w:t>Các tác vụ có thể phức tạp, yêu cầu tái thực hiện (retry), chia nhỏ (split), hoặc đ</w:t>
        </w:r>
        <w:r w:rsidRPr="00DE31D0">
          <w:rPr>
            <w:rFonts w:hint="eastAsia"/>
            <w:sz w:val="26"/>
            <w:szCs w:val="26"/>
          </w:rPr>
          <w:t>ư</w:t>
        </w:r>
        <w:r w:rsidRPr="00DE31D0">
          <w:rPr>
            <w:sz w:val="26"/>
            <w:szCs w:val="26"/>
          </w:rPr>
          <w:t xml:space="preserve">ợc xâu chuỗi (chain) lại với nhau. Cần có </w:t>
        </w:r>
        <w:r w:rsidRPr="00DE31D0">
          <w:rPr>
            <w:sz w:val="26"/>
            <w:szCs w:val="26"/>
          </w:rPr>
          <w:lastRenderedPageBreak/>
          <w:t>một giải pháp để quản lý và thực thi hiệu quả các tác vụ này mà không làm tắc nghẽn hệ thống chính.</w:t>
        </w:r>
      </w:ins>
    </w:p>
    <w:p w14:paraId="63847E0D" w14:textId="77777777" w:rsidR="00127B5E" w:rsidRDefault="00127B5E" w:rsidP="00127B5E">
      <w:pPr>
        <w:pStyle w:val="ListParagraph"/>
        <w:numPr>
          <w:ilvl w:val="2"/>
          <w:numId w:val="27"/>
        </w:numPr>
        <w:rPr>
          <w:ins w:id="6067" w:author="lợi đoàn" w:date="2024-11-29T11:21:00Z"/>
          <w:sz w:val="26"/>
          <w:szCs w:val="26"/>
        </w:rPr>
      </w:pPr>
      <w:ins w:id="6068" w:author="lợi đoàn" w:date="2024-11-29T10:26:00Z">
        <w:r>
          <w:rPr>
            <w:sz w:val="26"/>
            <w:szCs w:val="26"/>
          </w:rPr>
          <w:t>Giải pháp</w:t>
        </w:r>
      </w:ins>
    </w:p>
    <w:p w14:paraId="72CC4703" w14:textId="1BAC5E58" w:rsidR="009A4B9D" w:rsidRDefault="009A4B9D">
      <w:pPr>
        <w:pStyle w:val="ListParagraph"/>
        <w:numPr>
          <w:ilvl w:val="3"/>
          <w:numId w:val="27"/>
        </w:numPr>
        <w:ind w:left="2410"/>
        <w:rPr>
          <w:ins w:id="6069" w:author="lợi đoàn" w:date="2024-11-29T11:22:00Z"/>
          <w:sz w:val="26"/>
          <w:szCs w:val="26"/>
        </w:rPr>
        <w:pPrChange w:id="6070" w:author="lợi đoàn" w:date="2024-11-29T17:09:00Z">
          <w:pPr>
            <w:pStyle w:val="ListParagraph"/>
            <w:numPr>
              <w:ilvl w:val="3"/>
              <w:numId w:val="27"/>
            </w:numPr>
            <w:ind w:left="2880" w:hanging="360"/>
          </w:pPr>
        </w:pPrChange>
      </w:pPr>
      <w:ins w:id="6071" w:author="lợi đoàn" w:date="2024-11-29T11:21:00Z">
        <w:r w:rsidRPr="009A4B9D">
          <w:rPr>
            <w:sz w:val="26"/>
            <w:szCs w:val="26"/>
          </w:rPr>
          <w:t>Celery là một th</w:t>
        </w:r>
        <w:r w:rsidRPr="009A4B9D">
          <w:rPr>
            <w:rFonts w:hint="eastAsia"/>
            <w:sz w:val="26"/>
            <w:szCs w:val="26"/>
          </w:rPr>
          <w:t>ư</w:t>
        </w:r>
        <w:r w:rsidRPr="009A4B9D">
          <w:rPr>
            <w:sz w:val="26"/>
            <w:szCs w:val="26"/>
          </w:rPr>
          <w:t xml:space="preserve"> viện Python mạnh mẽ hỗ trợ xử lý các tác vụ bất đồng bộ. Celery giúp chuyển các tác vụ dài và tốn thời gian vào các worker riêng biệt để không làm gián đoạn quá trình xử lý chính của ứng dụng.</w:t>
        </w:r>
      </w:ins>
    </w:p>
    <w:p w14:paraId="6A23DE60" w14:textId="25ADD868" w:rsidR="009A4B9D" w:rsidRDefault="009A4B9D">
      <w:pPr>
        <w:pStyle w:val="ListParagraph"/>
        <w:numPr>
          <w:ilvl w:val="3"/>
          <w:numId w:val="27"/>
        </w:numPr>
        <w:ind w:left="2410"/>
        <w:rPr>
          <w:ins w:id="6072" w:author="lợi đoàn" w:date="2024-11-29T11:22:00Z"/>
          <w:sz w:val="26"/>
          <w:szCs w:val="26"/>
        </w:rPr>
        <w:pPrChange w:id="6073" w:author="lợi đoàn" w:date="2024-11-29T17:09:00Z">
          <w:pPr>
            <w:pStyle w:val="ListParagraph"/>
            <w:numPr>
              <w:ilvl w:val="3"/>
              <w:numId w:val="27"/>
            </w:numPr>
            <w:ind w:left="2880" w:hanging="360"/>
          </w:pPr>
        </w:pPrChange>
      </w:pPr>
      <w:ins w:id="6074" w:author="lợi đoàn" w:date="2024-11-29T11:22:00Z">
        <w:r w:rsidRPr="009A4B9D">
          <w:rPr>
            <w:sz w:val="26"/>
            <w:szCs w:val="26"/>
          </w:rPr>
          <w:t>Celery có thể tích hợp với các message brokers nh</w:t>
        </w:r>
        <w:r w:rsidRPr="009A4B9D">
          <w:rPr>
            <w:rFonts w:hint="eastAsia"/>
            <w:sz w:val="26"/>
            <w:szCs w:val="26"/>
          </w:rPr>
          <w:t>ư</w:t>
        </w:r>
        <w:r w:rsidRPr="009A4B9D">
          <w:rPr>
            <w:sz w:val="26"/>
            <w:szCs w:val="26"/>
          </w:rPr>
          <w:t xml:space="preserve"> Redis hoặc RabbitMQ để truyền tải các tác vụ giữa các worker và ứng dụng chính.</w:t>
        </w:r>
      </w:ins>
    </w:p>
    <w:p w14:paraId="63D1E309" w14:textId="03894C2A" w:rsidR="000A267E" w:rsidRDefault="000A267E">
      <w:pPr>
        <w:pStyle w:val="ListParagraph"/>
        <w:numPr>
          <w:ilvl w:val="3"/>
          <w:numId w:val="27"/>
        </w:numPr>
        <w:ind w:left="2410"/>
        <w:rPr>
          <w:ins w:id="6075" w:author="lợi đoàn" w:date="2024-11-29T10:26:00Z"/>
          <w:sz w:val="26"/>
          <w:szCs w:val="26"/>
        </w:rPr>
        <w:pPrChange w:id="6076" w:author="lợi đoàn" w:date="2024-11-29T17:09:00Z">
          <w:pPr>
            <w:pStyle w:val="ListParagraph"/>
            <w:numPr>
              <w:ilvl w:val="2"/>
              <w:numId w:val="27"/>
            </w:numPr>
            <w:ind w:left="2160" w:hanging="360"/>
          </w:pPr>
        </w:pPrChange>
      </w:pPr>
      <w:ins w:id="6077" w:author="lợi đoàn" w:date="2024-11-29T11:22:00Z">
        <w:r w:rsidRPr="000A267E">
          <w:rPr>
            <w:sz w:val="26"/>
            <w:szCs w:val="26"/>
          </w:rPr>
          <w:t>Quản lý tác vụ: Celery hỗ trợ các tính năng nh</w:t>
        </w:r>
        <w:r w:rsidRPr="000A267E">
          <w:rPr>
            <w:rFonts w:hint="eastAsia"/>
            <w:sz w:val="26"/>
            <w:szCs w:val="26"/>
          </w:rPr>
          <w:t>ư</w:t>
        </w:r>
        <w:r w:rsidRPr="000A267E">
          <w:rPr>
            <w:sz w:val="26"/>
            <w:szCs w:val="26"/>
          </w:rPr>
          <w:t xml:space="preserve"> retry (thực hiện lại tác vụ khi thất bại), chaining (xâu chuỗi các tác vụ), và grouping (thực thi các tác vụ song song).</w:t>
        </w:r>
      </w:ins>
    </w:p>
    <w:p w14:paraId="6CE49675" w14:textId="77777777" w:rsidR="00127B5E" w:rsidRDefault="00127B5E" w:rsidP="00127B5E">
      <w:pPr>
        <w:pStyle w:val="ListParagraph"/>
        <w:numPr>
          <w:ilvl w:val="2"/>
          <w:numId w:val="27"/>
        </w:numPr>
        <w:rPr>
          <w:ins w:id="6078" w:author="lợi đoàn" w:date="2024-11-29T10:26:00Z"/>
          <w:sz w:val="26"/>
          <w:szCs w:val="26"/>
        </w:rPr>
      </w:pPr>
      <w:ins w:id="6079" w:author="lợi đoàn" w:date="2024-11-29T10:26:00Z">
        <w:r>
          <w:rPr>
            <w:sz w:val="26"/>
            <w:szCs w:val="26"/>
          </w:rPr>
          <w:t>Code minh họa</w:t>
        </w:r>
      </w:ins>
    </w:p>
    <w:p w14:paraId="3354B2A8" w14:textId="77777777" w:rsidR="009D22D5" w:rsidRDefault="009D22D5" w:rsidP="009D22D5">
      <w:pPr>
        <w:pStyle w:val="HTMLPreformatted"/>
        <w:numPr>
          <w:ilvl w:val="0"/>
          <w:numId w:val="27"/>
        </w:numPr>
        <w:shd w:val="clear" w:color="auto" w:fill="1E1F22"/>
        <w:rPr>
          <w:ins w:id="6080" w:author="lợi đoàn" w:date="2024-11-29T11:18:00Z"/>
          <w:color w:val="BCBEC4"/>
        </w:rPr>
      </w:pPr>
      <w:ins w:id="6081" w:author="lợi đoàn" w:date="2024-11-29T11:18:00Z">
        <w:r>
          <w:rPr>
            <w:color w:val="CF8E6D"/>
          </w:rPr>
          <w:t xml:space="preserve">import </w:t>
        </w:r>
        <w:r>
          <w:rPr>
            <w:color w:val="BCBEC4"/>
          </w:rPr>
          <w:t>logging</w:t>
        </w:r>
        <w:r>
          <w:rPr>
            <w:color w:val="BCBEC4"/>
          </w:rPr>
          <w:br/>
        </w:r>
        <w:r>
          <w:rPr>
            <w:color w:val="CF8E6D"/>
          </w:rPr>
          <w:t xml:space="preserve">from </w:t>
        </w:r>
        <w:r>
          <w:rPr>
            <w:color w:val="BCBEC4"/>
          </w:rPr>
          <w:t xml:space="preserve">typing </w:t>
        </w:r>
        <w:r>
          <w:rPr>
            <w:color w:val="CF8E6D"/>
          </w:rPr>
          <w:t xml:space="preserve">import </w:t>
        </w:r>
        <w:r>
          <w:rPr>
            <w:color w:val="BCBEC4"/>
          </w:rPr>
          <w:t>Union, List</w:t>
        </w:r>
        <w:r>
          <w:rPr>
            <w:color w:val="BCBEC4"/>
          </w:rPr>
          <w:br/>
        </w:r>
        <w:r>
          <w:rPr>
            <w:color w:val="BCBEC4"/>
          </w:rPr>
          <w:br/>
        </w:r>
        <w:r>
          <w:rPr>
            <w:color w:val="CF8E6D"/>
          </w:rPr>
          <w:t xml:space="preserve">from </w:t>
        </w:r>
        <w:r>
          <w:rPr>
            <w:color w:val="BCBEC4"/>
          </w:rPr>
          <w:t xml:space="preserve">celery </w:t>
        </w:r>
        <w:r>
          <w:rPr>
            <w:color w:val="CF8E6D"/>
          </w:rPr>
          <w:t xml:space="preserve">import </w:t>
        </w:r>
        <w:r>
          <w:rPr>
            <w:color w:val="BCBEC4"/>
          </w:rPr>
          <w:t>Celery</w:t>
        </w:r>
        <w:r>
          <w:rPr>
            <w:color w:val="BCBEC4"/>
          </w:rPr>
          <w:br/>
        </w:r>
        <w:r>
          <w:rPr>
            <w:color w:val="CF8E6D"/>
          </w:rPr>
          <w:t xml:space="preserve">from </w:t>
        </w:r>
        <w:r>
          <w:rPr>
            <w:color w:val="BCBEC4"/>
          </w:rPr>
          <w:t xml:space="preserve">pusher </w:t>
        </w:r>
        <w:r>
          <w:rPr>
            <w:color w:val="CF8E6D"/>
          </w:rPr>
          <w:t xml:space="preserve">import </w:t>
        </w:r>
        <w:r>
          <w:rPr>
            <w:color w:val="BCBEC4"/>
          </w:rPr>
          <w:t>Pusher</w:t>
        </w:r>
        <w:r>
          <w:rPr>
            <w:color w:val="BCBEC4"/>
          </w:rPr>
          <w:br/>
        </w:r>
        <w:r>
          <w:rPr>
            <w:color w:val="BCBEC4"/>
          </w:rPr>
          <w:br/>
        </w:r>
        <w:r>
          <w:rPr>
            <w:color w:val="CF8E6D"/>
          </w:rPr>
          <w:t xml:space="preserve">from </w:t>
        </w:r>
        <w:r>
          <w:rPr>
            <w:color w:val="BCBEC4"/>
          </w:rPr>
          <w:t xml:space="preserve">app.core </w:t>
        </w:r>
        <w:r>
          <w:rPr>
            <w:color w:val="CF8E6D"/>
          </w:rPr>
          <w:t xml:space="preserve">import </w:t>
        </w:r>
        <w:r>
          <w:rPr>
            <w:color w:val="BCBEC4"/>
          </w:rPr>
          <w:t>settings</w:t>
        </w:r>
        <w:r>
          <w:rPr>
            <w:color w:val="BCBEC4"/>
          </w:rPr>
          <w:br/>
        </w:r>
        <w:r>
          <w:rPr>
            <w:color w:val="BCBEC4"/>
          </w:rPr>
          <w:br/>
          <w:t>logger = logging.getLogger(__name__)</w:t>
        </w:r>
        <w:r>
          <w:rPr>
            <w:color w:val="BCBEC4"/>
          </w:rPr>
          <w:br/>
        </w:r>
        <w:r>
          <w:rPr>
            <w:color w:val="BCBEC4"/>
          </w:rPr>
          <w:br/>
        </w:r>
        <w:r>
          <w:rPr>
            <w:color w:val="BCBEC4"/>
          </w:rPr>
          <w:br/>
        </w:r>
        <w:r>
          <w:rPr>
            <w:color w:val="CF8E6D"/>
          </w:rPr>
          <w:t xml:space="preserve">def </w:t>
        </w:r>
        <w:r>
          <w:rPr>
            <w:color w:val="56A8F5"/>
          </w:rPr>
          <w:t>make_celery</w:t>
        </w:r>
        <w:r>
          <w:rPr>
            <w:color w:val="BCBEC4"/>
          </w:rPr>
          <w:t>():</w:t>
        </w:r>
        <w:r>
          <w:rPr>
            <w:color w:val="BCBEC4"/>
          </w:rPr>
          <w:br/>
          <w:t xml:space="preserve">    celery = Celery(</w:t>
        </w:r>
        <w:r>
          <w:rPr>
            <w:color w:val="BCBEC4"/>
          </w:rPr>
          <w:br/>
          <w:t xml:space="preserve">        __name__,</w:t>
        </w:r>
        <w:r>
          <w:rPr>
            <w:color w:val="BCBEC4"/>
          </w:rPr>
          <w:br/>
          <w:t xml:space="preserve">        </w:t>
        </w:r>
        <w:r>
          <w:rPr>
            <w:color w:val="AA4926"/>
          </w:rPr>
          <w:t>backend</w:t>
        </w:r>
        <w:r>
          <w:rPr>
            <w:color w:val="BCBEC4"/>
          </w:rPr>
          <w:t>=settings.CELERY_RESULT_BACKEND,</w:t>
        </w:r>
        <w:r>
          <w:rPr>
            <w:color w:val="BCBEC4"/>
          </w:rPr>
          <w:br/>
          <w:t xml:space="preserve">        </w:t>
        </w:r>
        <w:r>
          <w:rPr>
            <w:color w:val="AA4926"/>
          </w:rPr>
          <w:t>broker</w:t>
        </w:r>
        <w:r>
          <w:rPr>
            <w:color w:val="BCBEC4"/>
          </w:rPr>
          <w:t>=settings.CELERY_BROKER_URL</w:t>
        </w:r>
        <w:r>
          <w:rPr>
            <w:color w:val="BCBEC4"/>
          </w:rPr>
          <w:br/>
          <w:t xml:space="preserve">    )</w:t>
        </w:r>
        <w:r>
          <w:rPr>
            <w:color w:val="BCBEC4"/>
          </w:rPr>
          <w:br/>
          <w:t xml:space="preserve">    </w:t>
        </w:r>
        <w:r>
          <w:rPr>
            <w:color w:val="CF8E6D"/>
          </w:rPr>
          <w:t xml:space="preserve">return </w:t>
        </w:r>
        <w:r>
          <w:rPr>
            <w:color w:val="BCBEC4"/>
          </w:rPr>
          <w:t>celery</w:t>
        </w:r>
        <w:r>
          <w:rPr>
            <w:color w:val="BCBEC4"/>
          </w:rPr>
          <w:br/>
        </w:r>
        <w:r>
          <w:rPr>
            <w:color w:val="BCBEC4"/>
          </w:rPr>
          <w:br/>
        </w:r>
        <w:r>
          <w:rPr>
            <w:color w:val="BCBEC4"/>
          </w:rPr>
          <w:br/>
          <w:t>celery = make_celery()</w:t>
        </w:r>
        <w:r>
          <w:rPr>
            <w:color w:val="BCBEC4"/>
          </w:rPr>
          <w:br/>
        </w:r>
        <w:r>
          <w:rPr>
            <w:color w:val="BCBEC4"/>
          </w:rPr>
          <w:br/>
        </w:r>
        <w:r>
          <w:rPr>
            <w:color w:val="7A7E85"/>
          </w:rPr>
          <w:t># Khởi tạo Pusher client</w:t>
        </w:r>
        <w:r>
          <w:rPr>
            <w:color w:val="7A7E85"/>
          </w:rPr>
          <w:br/>
        </w:r>
        <w:r>
          <w:rPr>
            <w:color w:val="BCBEC4"/>
          </w:rPr>
          <w:t>pusher_client = Pusher(</w:t>
        </w:r>
        <w:r>
          <w:rPr>
            <w:color w:val="BCBEC4"/>
          </w:rPr>
          <w:br/>
          <w:t xml:space="preserve">    </w:t>
        </w:r>
        <w:r>
          <w:rPr>
            <w:color w:val="AA4926"/>
          </w:rPr>
          <w:t>app_id</w:t>
        </w:r>
        <w:r>
          <w:rPr>
            <w:color w:val="BCBEC4"/>
          </w:rPr>
          <w:t>=settings.PUSHER_APP_ID,</w:t>
        </w:r>
        <w:r>
          <w:rPr>
            <w:color w:val="BCBEC4"/>
          </w:rPr>
          <w:br/>
          <w:t xml:space="preserve">    </w:t>
        </w:r>
        <w:r>
          <w:rPr>
            <w:color w:val="AA4926"/>
          </w:rPr>
          <w:t>key</w:t>
        </w:r>
        <w:r>
          <w:rPr>
            <w:color w:val="BCBEC4"/>
          </w:rPr>
          <w:t>=settings.PUSHER_KEY,</w:t>
        </w:r>
        <w:r>
          <w:rPr>
            <w:color w:val="BCBEC4"/>
          </w:rPr>
          <w:br/>
          <w:t xml:space="preserve">    </w:t>
        </w:r>
        <w:r>
          <w:rPr>
            <w:color w:val="AA4926"/>
          </w:rPr>
          <w:t>secret</w:t>
        </w:r>
        <w:r>
          <w:rPr>
            <w:color w:val="BCBEC4"/>
          </w:rPr>
          <w:t>=settings.PUSHER_SECRET,</w:t>
        </w:r>
        <w:r>
          <w:rPr>
            <w:color w:val="BCBEC4"/>
          </w:rPr>
          <w:br/>
          <w:t xml:space="preserve">    </w:t>
        </w:r>
        <w:r>
          <w:rPr>
            <w:color w:val="AA4926"/>
          </w:rPr>
          <w:t>cluster</w:t>
        </w:r>
        <w:r>
          <w:rPr>
            <w:color w:val="BCBEC4"/>
          </w:rPr>
          <w:t>=settings.PUSHER_CLUSTER,</w:t>
        </w:r>
        <w:r>
          <w:rPr>
            <w:color w:val="BCBEC4"/>
          </w:rPr>
          <w:br/>
          <w:t xml:space="preserve">    </w:t>
        </w:r>
        <w:r>
          <w:rPr>
            <w:color w:val="AA4926"/>
          </w:rPr>
          <w:t>ssl</w:t>
        </w:r>
        <w:r>
          <w:rPr>
            <w:color w:val="BCBEC4"/>
          </w:rPr>
          <w:t>=</w:t>
        </w:r>
        <w:r>
          <w:rPr>
            <w:color w:val="CF8E6D"/>
          </w:rPr>
          <w:t>True</w:t>
        </w:r>
        <w:r>
          <w:rPr>
            <w:color w:val="CF8E6D"/>
          </w:rPr>
          <w:br/>
        </w:r>
        <w:r>
          <w:rPr>
            <w:color w:val="BCBEC4"/>
          </w:rPr>
          <w:t>)</w:t>
        </w:r>
      </w:ins>
    </w:p>
    <w:p w14:paraId="0FAB08A4" w14:textId="35EB59A9" w:rsidR="00161F33" w:rsidRPr="00161F33" w:rsidDel="009D71BF" w:rsidRDefault="00161F33">
      <w:pPr>
        <w:rPr>
          <w:del w:id="6082" w:author="lợi đoàn" w:date="2024-11-29T10:18:00Z"/>
          <w:rFonts w:ascii="Cambria" w:hAnsi="Cambria"/>
          <w:rPrChange w:id="6083" w:author="lợi đoàn" w:date="2024-11-29T10:02:00Z">
            <w:rPr>
              <w:del w:id="6084" w:author="lợi đoàn" w:date="2024-11-29T10:18:00Z"/>
              <w:rFonts w:ascii="Times New Roman" w:hAnsi="Times New Roman" w:cs="Times New Roman"/>
              <w:b/>
              <w:iCs/>
              <w:color w:val="auto"/>
            </w:rPr>
          </w:rPrChange>
        </w:rPr>
        <w:pPrChange w:id="6085" w:author="lợi đoàn" w:date="2024-11-29T10:02:00Z">
          <w:pPr>
            <w:pStyle w:val="Heading2"/>
            <w:spacing w:before="0"/>
            <w:ind w:left="709"/>
            <w:jc w:val="both"/>
          </w:pPr>
        </w:pPrChange>
      </w:pPr>
    </w:p>
    <w:p w14:paraId="6D1E96CA" w14:textId="2FA6ECA6" w:rsidR="009A6AC9" w:rsidRPr="00D62A08" w:rsidDel="005D18F7" w:rsidRDefault="009A6AC9" w:rsidP="00DA7525">
      <w:pPr>
        <w:pStyle w:val="Heading2"/>
        <w:spacing w:before="0"/>
        <w:ind w:left="851" w:hanging="567"/>
        <w:jc w:val="both"/>
        <w:rPr>
          <w:del w:id="6086" w:author="lợi đoàn" w:date="2024-11-29T17:10:00Z"/>
          <w:rFonts w:ascii="Times New Roman" w:hAnsi="Times New Roman" w:cs="Times New Roman"/>
          <w:b/>
          <w:iCs/>
          <w:color w:val="auto"/>
        </w:rPr>
      </w:pPr>
      <w:bookmarkStart w:id="6087" w:name="_Toc183440691"/>
      <w:bookmarkStart w:id="6088" w:name="_Toc183541848"/>
      <w:del w:id="6089" w:author="lợi đoàn" w:date="2024-11-29T17:10:00Z">
        <w:r w:rsidRPr="00D62A08" w:rsidDel="005D18F7">
          <w:rPr>
            <w:rFonts w:ascii="Times New Roman" w:hAnsi="Times New Roman" w:cs="Times New Roman"/>
            <w:b/>
            <w:iCs/>
            <w:color w:val="auto"/>
          </w:rPr>
          <w:delText>4.3. Kết quả đạt được.</w:delText>
        </w:r>
        <w:bookmarkEnd w:id="6087"/>
        <w:bookmarkEnd w:id="6088"/>
      </w:del>
    </w:p>
    <w:p w14:paraId="498BC143" w14:textId="1D84C015" w:rsidR="009A6AC9" w:rsidRPr="00D62A08" w:rsidDel="005D18F7" w:rsidRDefault="009A6AC9" w:rsidP="00DA7525">
      <w:pPr>
        <w:pStyle w:val="Heading3"/>
        <w:spacing w:before="0"/>
        <w:ind w:left="709"/>
        <w:jc w:val="both"/>
        <w:rPr>
          <w:del w:id="6090" w:author="lợi đoàn" w:date="2024-11-29T17:10:00Z"/>
          <w:rFonts w:ascii="Times New Roman" w:hAnsi="Times New Roman" w:cs="Times New Roman"/>
          <w:b/>
          <w:i/>
          <w:color w:val="auto"/>
          <w:sz w:val="26"/>
          <w:szCs w:val="26"/>
        </w:rPr>
      </w:pPr>
      <w:bookmarkStart w:id="6091" w:name="_Toc183440692"/>
      <w:bookmarkStart w:id="6092" w:name="_Toc183541849"/>
      <w:del w:id="6093" w:author="lợi đoàn" w:date="2024-11-29T17:10:00Z">
        <w:r w:rsidRPr="00D62A08" w:rsidDel="005D18F7">
          <w:rPr>
            <w:rFonts w:ascii="Times New Roman" w:hAnsi="Times New Roman" w:cs="Times New Roman"/>
            <w:b/>
            <w:i/>
            <w:color w:val="auto"/>
            <w:sz w:val="26"/>
            <w:szCs w:val="26"/>
          </w:rPr>
          <w:delText xml:space="preserve">4.3.1. Giao diện </w:delText>
        </w:r>
      </w:del>
      <w:del w:id="6094" w:author="lợi đoàn" w:date="2024-11-29T16:35:00Z">
        <w:r w:rsidRPr="00D62A08" w:rsidDel="00E531FF">
          <w:rPr>
            <w:rFonts w:ascii="Times New Roman" w:hAnsi="Times New Roman" w:cs="Times New Roman"/>
            <w:b/>
            <w:i/>
            <w:color w:val="auto"/>
            <w:sz w:val="26"/>
            <w:szCs w:val="26"/>
          </w:rPr>
          <w:delText>người dùng</w:delText>
        </w:r>
      </w:del>
      <w:bookmarkEnd w:id="6091"/>
      <w:bookmarkEnd w:id="6092"/>
    </w:p>
    <w:p w14:paraId="0736D00F" w14:textId="62384606" w:rsidR="00E531FF" w:rsidRPr="00E531FF" w:rsidDel="005D18F7" w:rsidRDefault="009A6AC9">
      <w:pPr>
        <w:rPr>
          <w:del w:id="6095" w:author="lợi đoàn" w:date="2024-11-29T17:10:00Z"/>
          <w:rPrChange w:id="6096" w:author="lợi đoàn" w:date="2024-11-29T16:35:00Z">
            <w:rPr>
              <w:del w:id="6097" w:author="lợi đoàn" w:date="2024-11-29T17:10:00Z"/>
              <w:rFonts w:ascii="Times New Roman" w:hAnsi="Times New Roman" w:cs="Times New Roman"/>
              <w:b/>
              <w:i/>
              <w:color w:val="auto"/>
              <w:sz w:val="26"/>
              <w:szCs w:val="26"/>
            </w:rPr>
          </w:rPrChange>
        </w:rPr>
        <w:pPrChange w:id="6098" w:author="lợi đoàn" w:date="2024-11-29T16:35:00Z">
          <w:pPr>
            <w:pStyle w:val="Heading3"/>
            <w:spacing w:before="0"/>
            <w:ind w:left="709"/>
            <w:jc w:val="both"/>
          </w:pPr>
        </w:pPrChange>
      </w:pPr>
      <w:bookmarkStart w:id="6099" w:name="_Toc183440693"/>
      <w:bookmarkStart w:id="6100" w:name="_Toc183541850"/>
      <w:del w:id="6101" w:author="lợi đoàn" w:date="2024-11-29T17:10:00Z">
        <w:r w:rsidRPr="00D62A08" w:rsidDel="005D18F7">
          <w:rPr>
            <w:rFonts w:ascii="Times New Roman" w:hAnsi="Times New Roman"/>
            <w:b/>
            <w:i/>
            <w:sz w:val="26"/>
            <w:szCs w:val="26"/>
          </w:rPr>
          <w:delText xml:space="preserve">4.3.2. Giao diện </w:delText>
        </w:r>
      </w:del>
      <w:del w:id="6102" w:author="lợi đoàn" w:date="2024-11-29T16:36:00Z">
        <w:r w:rsidRPr="00D62A08" w:rsidDel="00124B8A">
          <w:rPr>
            <w:rFonts w:ascii="Times New Roman" w:hAnsi="Times New Roman"/>
            <w:b/>
            <w:i/>
            <w:sz w:val="26"/>
            <w:szCs w:val="26"/>
          </w:rPr>
          <w:delText>người quản lý</w:delText>
        </w:r>
      </w:del>
      <w:bookmarkEnd w:id="6099"/>
      <w:bookmarkEnd w:id="6100"/>
    </w:p>
    <w:p w14:paraId="166C4A64" w14:textId="37323F5F" w:rsidR="00A475A5" w:rsidRPr="00D62A08" w:rsidRDefault="00A475A5">
      <w:pPr>
        <w:rPr>
          <w:rFonts w:ascii="Times New Roman" w:hAnsi="Times New Roman"/>
          <w:b/>
          <w:i/>
          <w:sz w:val="26"/>
          <w:szCs w:val="26"/>
        </w:rPr>
        <w:pPrChange w:id="6103" w:author="lợi đoàn" w:date="2024-11-29T17:10:00Z">
          <w:pPr>
            <w:pStyle w:val="Heading1"/>
            <w:jc w:val="both"/>
          </w:pPr>
        </w:pPrChange>
      </w:pPr>
      <w:r w:rsidRPr="00D62A08">
        <w:rPr>
          <w:rFonts w:ascii="Times New Roman" w:hAnsi="Times New Roman"/>
          <w:b/>
          <w:i/>
          <w:sz w:val="26"/>
          <w:szCs w:val="26"/>
        </w:rPr>
        <w:br w:type="page"/>
      </w:r>
    </w:p>
    <w:p w14:paraId="7847CE9C" w14:textId="23E33E81" w:rsidR="00990C98" w:rsidRPr="00D62A08" w:rsidDel="005D18F7" w:rsidRDefault="00990C98" w:rsidP="00BF2C39">
      <w:pPr>
        <w:spacing w:after="160"/>
        <w:jc w:val="both"/>
        <w:rPr>
          <w:del w:id="6104" w:author="lợi đoàn" w:date="2024-11-29T17:10:00Z"/>
          <w:rFonts w:ascii="Times New Roman" w:hAnsi="Times New Roman"/>
          <w:b/>
          <w:i/>
          <w:sz w:val="26"/>
          <w:szCs w:val="26"/>
        </w:rPr>
      </w:pPr>
    </w:p>
    <w:p w14:paraId="0E2319C0" w14:textId="38950875" w:rsidR="00990C98" w:rsidRPr="00D62A08" w:rsidRDefault="00990C98" w:rsidP="00333BAE">
      <w:pPr>
        <w:pStyle w:val="Heading1"/>
        <w:jc w:val="center"/>
        <w:rPr>
          <w:rFonts w:ascii="Times New Roman" w:hAnsi="Times New Roman" w:cs="Times New Roman"/>
          <w:b/>
          <w:color w:val="auto"/>
          <w:sz w:val="26"/>
          <w:szCs w:val="26"/>
        </w:rPr>
      </w:pPr>
      <w:bookmarkStart w:id="6105" w:name="_Toc183464625"/>
      <w:bookmarkStart w:id="6106" w:name="_Toc183541851"/>
      <w:bookmarkStart w:id="6107" w:name="_Toc183825586"/>
      <w:r w:rsidRPr="00D62A08">
        <w:rPr>
          <w:rFonts w:ascii="Times New Roman" w:hAnsi="Times New Roman" w:cs="Times New Roman"/>
          <w:b/>
          <w:color w:val="auto"/>
          <w:sz w:val="26"/>
          <w:szCs w:val="26"/>
        </w:rPr>
        <w:t>KẾT LUẬN</w:t>
      </w:r>
      <w:bookmarkEnd w:id="6105"/>
      <w:bookmarkEnd w:id="6106"/>
      <w:bookmarkEnd w:id="6107"/>
    </w:p>
    <w:p w14:paraId="739FA48D" w14:textId="0603BBC1" w:rsidR="00990C98" w:rsidRDefault="00990C98" w:rsidP="00BF2C39">
      <w:pPr>
        <w:tabs>
          <w:tab w:val="left" w:pos="4830"/>
        </w:tabs>
        <w:spacing w:after="120"/>
        <w:jc w:val="both"/>
        <w:rPr>
          <w:ins w:id="6108" w:author="lợi đoàn" w:date="2024-11-30T09:05:00Z"/>
          <w:rFonts w:ascii="Times New Roman" w:hAnsi="Times New Roman"/>
          <w:sz w:val="26"/>
          <w:szCs w:val="26"/>
        </w:rPr>
      </w:pPr>
      <w:del w:id="6109" w:author="lợi đoàn" w:date="2024-11-30T09:05:00Z">
        <w:r w:rsidRPr="00D62A08" w:rsidDel="00090B28">
          <w:rPr>
            <w:rFonts w:ascii="Times New Roman" w:hAnsi="Times New Roman"/>
            <w:sz w:val="26"/>
            <w:szCs w:val="26"/>
          </w:rPr>
          <w:delText>{Để 2 dòng trống}</w:delText>
        </w:r>
      </w:del>
    </w:p>
    <w:p w14:paraId="58469794" w14:textId="77777777" w:rsidR="00090B28" w:rsidRPr="00D62A08" w:rsidRDefault="00090B28" w:rsidP="00BF2C39">
      <w:pPr>
        <w:tabs>
          <w:tab w:val="left" w:pos="4830"/>
        </w:tabs>
        <w:spacing w:after="120"/>
        <w:jc w:val="both"/>
        <w:rPr>
          <w:rFonts w:ascii="Times New Roman" w:hAnsi="Times New Roman"/>
          <w:sz w:val="26"/>
          <w:szCs w:val="26"/>
        </w:rPr>
      </w:pPr>
    </w:p>
    <w:p w14:paraId="4E78B234" w14:textId="77777777" w:rsidR="00990C98" w:rsidRPr="00D62A08" w:rsidRDefault="00990C98" w:rsidP="00BF2C39">
      <w:pPr>
        <w:tabs>
          <w:tab w:val="left" w:pos="4830"/>
        </w:tabs>
        <w:spacing w:after="120"/>
        <w:jc w:val="both"/>
        <w:rPr>
          <w:rFonts w:ascii="Times New Roman" w:hAnsi="Times New Roman"/>
          <w:sz w:val="26"/>
          <w:szCs w:val="26"/>
        </w:rPr>
      </w:pPr>
    </w:p>
    <w:p w14:paraId="1D83C026" w14:textId="30A0DAFE" w:rsidR="00626413" w:rsidRDefault="00626413" w:rsidP="00056BAD">
      <w:pPr>
        <w:pStyle w:val="ListParagraph"/>
        <w:numPr>
          <w:ilvl w:val="0"/>
          <w:numId w:val="30"/>
        </w:numPr>
        <w:ind w:left="426" w:hanging="142"/>
        <w:rPr>
          <w:ins w:id="6110" w:author="lợi đoàn" w:date="2024-11-30T03:02:00Z"/>
        </w:rPr>
      </w:pPr>
      <w:ins w:id="6111" w:author="lợi đoàn" w:date="2024-11-30T03:00:00Z">
        <w:r>
          <w:t>KẾT QUẢ ĐẠT ĐƯỢC</w:t>
        </w:r>
      </w:ins>
      <w:del w:id="6112" w:author="lợi đoàn" w:date="2024-11-30T02:59:00Z">
        <w:r w:rsidR="00990C98" w:rsidRPr="00D62A08" w:rsidDel="00302DC2">
          <w:tab/>
        </w:r>
      </w:del>
    </w:p>
    <w:p w14:paraId="1BEFB11F" w14:textId="4964275F" w:rsidR="00056BAD" w:rsidRPr="0075465B" w:rsidRDefault="004A1E5A" w:rsidP="00056BAD">
      <w:pPr>
        <w:pStyle w:val="ListParagraph"/>
        <w:ind w:left="426"/>
        <w:rPr>
          <w:ins w:id="6113" w:author="lợi đoàn" w:date="2024-11-30T03:02:00Z"/>
          <w:sz w:val="26"/>
          <w:szCs w:val="26"/>
          <w:rPrChange w:id="6114" w:author="lợi đoàn" w:date="2024-11-30T03:25:00Z">
            <w:rPr>
              <w:ins w:id="6115" w:author="lợi đoàn" w:date="2024-11-30T03:02:00Z"/>
            </w:rPr>
          </w:rPrChange>
        </w:rPr>
      </w:pPr>
      <w:ins w:id="6116" w:author="lợi đoàn" w:date="2024-11-30T03:02:00Z">
        <w:r w:rsidRPr="0075465B">
          <w:rPr>
            <w:sz w:val="26"/>
            <w:szCs w:val="26"/>
            <w:rPrChange w:id="6117" w:author="lợi đoàn" w:date="2024-11-30T03:25:00Z">
              <w:rPr/>
            </w:rPrChange>
          </w:rPr>
          <w:t xml:space="preserve">1. </w:t>
        </w:r>
      </w:ins>
      <w:ins w:id="6118" w:author="lợi đoàn" w:date="2024-11-30T03:06:00Z">
        <w:r w:rsidR="00003C72" w:rsidRPr="0075465B">
          <w:rPr>
            <w:sz w:val="26"/>
            <w:szCs w:val="26"/>
            <w:rPrChange w:id="6119" w:author="lợi đoàn" w:date="2024-11-30T03:25:00Z">
              <w:rPr/>
            </w:rPrChange>
          </w:rPr>
          <w:t xml:space="preserve">Phía </w:t>
        </w:r>
      </w:ins>
      <w:ins w:id="6120" w:author="lợi đoàn" w:date="2024-11-30T03:02:00Z">
        <w:r w:rsidRPr="0075465B">
          <w:rPr>
            <w:sz w:val="26"/>
            <w:szCs w:val="26"/>
            <w:rPrChange w:id="6121" w:author="lợi đoàn" w:date="2024-11-30T03:25:00Z">
              <w:rPr/>
            </w:rPrChange>
          </w:rPr>
          <w:t>B</w:t>
        </w:r>
        <w:r w:rsidRPr="0075465B">
          <w:rPr>
            <w:sz w:val="26"/>
            <w:szCs w:val="26"/>
            <w:rPrChange w:id="6122" w:author="lợi đoàn" w:date="2024-11-30T03:25:00Z">
              <w:rPr>
                <w:rFonts w:ascii="Cambria" w:hAnsi="Cambria" w:cs="Cambria"/>
              </w:rPr>
            </w:rPrChange>
          </w:rPr>
          <w:t>ệ</w:t>
        </w:r>
        <w:r w:rsidRPr="0075465B">
          <w:rPr>
            <w:sz w:val="26"/>
            <w:szCs w:val="26"/>
            <w:rPrChange w:id="6123" w:author="lợi đoàn" w:date="2024-11-30T03:25:00Z">
              <w:rPr/>
            </w:rPrChange>
          </w:rPr>
          <w:t>nh nh</w:t>
        </w:r>
        <w:r w:rsidRPr="0075465B">
          <w:rPr>
            <w:sz w:val="26"/>
            <w:szCs w:val="26"/>
            <w:rPrChange w:id="6124" w:author="lợi đoàn" w:date="2024-11-30T03:25:00Z">
              <w:rPr>
                <w:rFonts w:ascii="VNI-Times" w:hAnsi="VNI-Times" w:cs="VNI-Times"/>
              </w:rPr>
            </w:rPrChange>
          </w:rPr>
          <w:t>â</w:t>
        </w:r>
        <w:r w:rsidRPr="0075465B">
          <w:rPr>
            <w:sz w:val="26"/>
            <w:szCs w:val="26"/>
            <w:rPrChange w:id="6125" w:author="lợi đoàn" w:date="2024-11-30T03:25:00Z">
              <w:rPr/>
            </w:rPrChange>
          </w:rPr>
          <w:t>n:</w:t>
        </w:r>
      </w:ins>
    </w:p>
    <w:p w14:paraId="29AA0CEA" w14:textId="07B8E1BD" w:rsidR="004A1E5A" w:rsidRPr="0075465B" w:rsidRDefault="00E15419">
      <w:pPr>
        <w:pStyle w:val="ListParagraph"/>
        <w:ind w:left="426" w:firstLine="294"/>
        <w:rPr>
          <w:ins w:id="6126" w:author="lợi đoàn" w:date="2024-11-30T03:03:00Z"/>
          <w:sz w:val="26"/>
          <w:szCs w:val="26"/>
          <w:rPrChange w:id="6127" w:author="lợi đoàn" w:date="2024-11-30T03:25:00Z">
            <w:rPr>
              <w:ins w:id="6128" w:author="lợi đoàn" w:date="2024-11-30T03:03:00Z"/>
            </w:rPr>
          </w:rPrChange>
        </w:rPr>
        <w:pPrChange w:id="6129" w:author="lợi đoàn" w:date="2024-11-30T06:54:00Z">
          <w:pPr>
            <w:pStyle w:val="ListParagraph"/>
            <w:ind w:left="426"/>
          </w:pPr>
        </w:pPrChange>
      </w:pPr>
      <w:ins w:id="6130" w:author="lợi đoàn" w:date="2024-11-30T06:54:00Z">
        <w:r>
          <w:rPr>
            <w:rStyle w:val="Strong"/>
            <w:rFonts w:eastAsiaTheme="majorEastAsia"/>
            <w:b w:val="0"/>
            <w:bCs w:val="0"/>
            <w:sz w:val="26"/>
            <w:szCs w:val="26"/>
          </w:rPr>
          <w:t xml:space="preserve">- </w:t>
        </w:r>
      </w:ins>
      <w:ins w:id="6131" w:author="lợi đoàn" w:date="2024-11-30T03:03:00Z">
        <w:r w:rsidR="004B5796" w:rsidRPr="0075465B">
          <w:rPr>
            <w:rStyle w:val="Strong"/>
            <w:rFonts w:eastAsiaTheme="majorEastAsia"/>
            <w:b w:val="0"/>
            <w:bCs w:val="0"/>
            <w:sz w:val="26"/>
            <w:szCs w:val="26"/>
            <w:rPrChange w:id="6132" w:author="lợi đoàn" w:date="2024-11-30T03:25:00Z">
              <w:rPr>
                <w:rStyle w:val="Strong"/>
                <w:rFonts w:ascii="Cambria" w:eastAsiaTheme="majorEastAsia" w:hAnsi="Cambria" w:cs="Cambria"/>
              </w:rPr>
            </w:rPrChange>
          </w:rPr>
          <w:t>Đặ</w:t>
        </w:r>
        <w:r w:rsidR="004B5796" w:rsidRPr="0075465B">
          <w:rPr>
            <w:rStyle w:val="Strong"/>
            <w:rFonts w:eastAsiaTheme="majorEastAsia"/>
            <w:b w:val="0"/>
            <w:bCs w:val="0"/>
            <w:sz w:val="26"/>
            <w:szCs w:val="26"/>
            <w:rPrChange w:id="6133" w:author="lợi đoàn" w:date="2024-11-30T03:25:00Z">
              <w:rPr>
                <w:rStyle w:val="Strong"/>
                <w:rFonts w:eastAsiaTheme="majorEastAsia"/>
              </w:rPr>
            </w:rPrChange>
          </w:rPr>
          <w:t>t l</w:t>
        </w:r>
        <w:r w:rsidR="004B5796" w:rsidRPr="0075465B">
          <w:rPr>
            <w:rStyle w:val="Strong"/>
            <w:rFonts w:eastAsiaTheme="majorEastAsia"/>
            <w:b w:val="0"/>
            <w:bCs w:val="0"/>
            <w:sz w:val="26"/>
            <w:szCs w:val="26"/>
            <w:rPrChange w:id="6134" w:author="lợi đoàn" w:date="2024-11-30T03:25:00Z">
              <w:rPr>
                <w:rStyle w:val="Strong"/>
                <w:rFonts w:ascii="Cambria" w:eastAsiaTheme="majorEastAsia" w:hAnsi="Cambria" w:cs="Cambria"/>
              </w:rPr>
            </w:rPrChange>
          </w:rPr>
          <w:t>ị</w:t>
        </w:r>
        <w:r w:rsidR="004B5796" w:rsidRPr="0075465B">
          <w:rPr>
            <w:rStyle w:val="Strong"/>
            <w:rFonts w:eastAsiaTheme="majorEastAsia"/>
            <w:b w:val="0"/>
            <w:bCs w:val="0"/>
            <w:sz w:val="26"/>
            <w:szCs w:val="26"/>
            <w:rPrChange w:id="6135" w:author="lợi đoàn" w:date="2024-11-30T03:25:00Z">
              <w:rPr>
                <w:rStyle w:val="Strong"/>
                <w:rFonts w:eastAsiaTheme="majorEastAsia"/>
              </w:rPr>
            </w:rPrChange>
          </w:rPr>
          <w:t>ch kh</w:t>
        </w:r>
        <w:r w:rsidR="004B5796" w:rsidRPr="0075465B">
          <w:rPr>
            <w:rStyle w:val="Strong"/>
            <w:rFonts w:eastAsiaTheme="majorEastAsia"/>
            <w:b w:val="0"/>
            <w:bCs w:val="0"/>
            <w:sz w:val="26"/>
            <w:szCs w:val="26"/>
            <w:rPrChange w:id="6136" w:author="lợi đoàn" w:date="2024-11-30T03:25:00Z">
              <w:rPr>
                <w:rStyle w:val="Strong"/>
                <w:rFonts w:ascii="VNI-Times" w:eastAsiaTheme="majorEastAsia" w:hAnsi="VNI-Times" w:cs="VNI-Times"/>
              </w:rPr>
            </w:rPrChange>
          </w:rPr>
          <w:t>á</w:t>
        </w:r>
        <w:r w:rsidR="004B5796" w:rsidRPr="0075465B">
          <w:rPr>
            <w:rStyle w:val="Strong"/>
            <w:rFonts w:eastAsiaTheme="majorEastAsia"/>
            <w:b w:val="0"/>
            <w:bCs w:val="0"/>
            <w:sz w:val="26"/>
            <w:szCs w:val="26"/>
            <w:rPrChange w:id="6137" w:author="lợi đoàn" w:date="2024-11-30T03:25:00Z">
              <w:rPr>
                <w:rStyle w:val="Strong"/>
                <w:rFonts w:eastAsiaTheme="majorEastAsia"/>
              </w:rPr>
            </w:rPrChange>
          </w:rPr>
          <w:t>m b</w:t>
        </w:r>
        <w:r w:rsidR="004B5796" w:rsidRPr="0075465B">
          <w:rPr>
            <w:rStyle w:val="Strong"/>
            <w:rFonts w:eastAsiaTheme="majorEastAsia"/>
            <w:b w:val="0"/>
            <w:bCs w:val="0"/>
            <w:sz w:val="26"/>
            <w:szCs w:val="26"/>
            <w:rPrChange w:id="6138" w:author="lợi đoàn" w:date="2024-11-30T03:25:00Z">
              <w:rPr>
                <w:rStyle w:val="Strong"/>
                <w:rFonts w:ascii="Cambria" w:eastAsiaTheme="majorEastAsia" w:hAnsi="Cambria" w:cs="Cambria"/>
              </w:rPr>
            </w:rPrChange>
          </w:rPr>
          <w:t>ệ</w:t>
        </w:r>
        <w:r w:rsidR="004B5796" w:rsidRPr="0075465B">
          <w:rPr>
            <w:rStyle w:val="Strong"/>
            <w:rFonts w:eastAsiaTheme="majorEastAsia"/>
            <w:b w:val="0"/>
            <w:bCs w:val="0"/>
            <w:sz w:val="26"/>
            <w:szCs w:val="26"/>
            <w:rPrChange w:id="6139" w:author="lợi đoàn" w:date="2024-11-30T03:25:00Z">
              <w:rPr>
                <w:rStyle w:val="Strong"/>
                <w:rFonts w:eastAsiaTheme="majorEastAsia"/>
              </w:rPr>
            </w:rPrChange>
          </w:rPr>
          <w:t>nh:</w:t>
        </w:r>
        <w:r w:rsidR="004B5796" w:rsidRPr="0075465B">
          <w:rPr>
            <w:sz w:val="26"/>
            <w:szCs w:val="26"/>
            <w:rPrChange w:id="6140" w:author="lợi đoàn" w:date="2024-11-30T03:25:00Z">
              <w:rPr/>
            </w:rPrChange>
          </w:rPr>
          <w:t xml:space="preserve"> B</w:t>
        </w:r>
        <w:r w:rsidR="004B5796" w:rsidRPr="0075465B">
          <w:rPr>
            <w:sz w:val="26"/>
            <w:szCs w:val="26"/>
            <w:rPrChange w:id="6141" w:author="lợi đoàn" w:date="2024-11-30T03:25:00Z">
              <w:rPr>
                <w:rFonts w:ascii="Cambria" w:hAnsi="Cambria" w:cs="Cambria"/>
              </w:rPr>
            </w:rPrChange>
          </w:rPr>
          <w:t>ệ</w:t>
        </w:r>
        <w:r w:rsidR="004B5796" w:rsidRPr="0075465B">
          <w:rPr>
            <w:sz w:val="26"/>
            <w:szCs w:val="26"/>
            <w:rPrChange w:id="6142" w:author="lợi đoàn" w:date="2024-11-30T03:25:00Z">
              <w:rPr/>
            </w:rPrChange>
          </w:rPr>
          <w:t>nh nh</w:t>
        </w:r>
        <w:r w:rsidR="004B5796" w:rsidRPr="0075465B">
          <w:rPr>
            <w:sz w:val="26"/>
            <w:szCs w:val="26"/>
            <w:rPrChange w:id="6143" w:author="lợi đoàn" w:date="2024-11-30T03:25:00Z">
              <w:rPr>
                <w:rFonts w:ascii="VNI-Times" w:hAnsi="VNI-Times" w:cs="VNI-Times"/>
              </w:rPr>
            </w:rPrChange>
          </w:rPr>
          <w:t>â</w:t>
        </w:r>
        <w:r w:rsidR="004B5796" w:rsidRPr="0075465B">
          <w:rPr>
            <w:sz w:val="26"/>
            <w:szCs w:val="26"/>
            <w:rPrChange w:id="6144" w:author="lợi đoàn" w:date="2024-11-30T03:25:00Z">
              <w:rPr/>
            </w:rPrChange>
          </w:rPr>
          <w:t>n c</w:t>
        </w:r>
        <w:r w:rsidR="004B5796" w:rsidRPr="0075465B">
          <w:rPr>
            <w:sz w:val="26"/>
            <w:szCs w:val="26"/>
            <w:rPrChange w:id="6145" w:author="lợi đoàn" w:date="2024-11-30T03:25:00Z">
              <w:rPr>
                <w:rFonts w:ascii="VNI-Times" w:hAnsi="VNI-Times" w:cs="VNI-Times"/>
              </w:rPr>
            </w:rPrChange>
          </w:rPr>
          <w:t>ó</w:t>
        </w:r>
        <w:r w:rsidR="004B5796" w:rsidRPr="0075465B">
          <w:rPr>
            <w:sz w:val="26"/>
            <w:szCs w:val="26"/>
            <w:rPrChange w:id="6146" w:author="lợi đoàn" w:date="2024-11-30T03:25:00Z">
              <w:rPr/>
            </w:rPrChange>
          </w:rPr>
          <w:t xml:space="preserve"> th</w:t>
        </w:r>
        <w:r w:rsidR="004B5796" w:rsidRPr="0075465B">
          <w:rPr>
            <w:sz w:val="26"/>
            <w:szCs w:val="26"/>
            <w:rPrChange w:id="6147" w:author="lợi đoàn" w:date="2024-11-30T03:25:00Z">
              <w:rPr>
                <w:rFonts w:ascii="Cambria" w:hAnsi="Cambria" w:cs="Cambria"/>
              </w:rPr>
            </w:rPrChange>
          </w:rPr>
          <w:t>ể</w:t>
        </w:r>
        <w:r w:rsidR="004B5796" w:rsidRPr="0075465B">
          <w:rPr>
            <w:sz w:val="26"/>
            <w:szCs w:val="26"/>
            <w:rPrChange w:id="6148" w:author="lợi đoàn" w:date="2024-11-30T03:25:00Z">
              <w:rPr/>
            </w:rPrChange>
          </w:rPr>
          <w:t xml:space="preserve"> d</w:t>
        </w:r>
        <w:r w:rsidR="004B5796" w:rsidRPr="0075465B">
          <w:rPr>
            <w:sz w:val="26"/>
            <w:szCs w:val="26"/>
            <w:rPrChange w:id="6149" w:author="lợi đoàn" w:date="2024-11-30T03:25:00Z">
              <w:rPr>
                <w:rFonts w:ascii="Cambria" w:hAnsi="Cambria" w:cs="Cambria"/>
              </w:rPr>
            </w:rPrChange>
          </w:rPr>
          <w:t>ễ</w:t>
        </w:r>
        <w:r w:rsidR="004B5796" w:rsidRPr="0075465B">
          <w:rPr>
            <w:sz w:val="26"/>
            <w:szCs w:val="26"/>
            <w:rPrChange w:id="6150" w:author="lợi đoàn" w:date="2024-11-30T03:25:00Z">
              <w:rPr/>
            </w:rPrChange>
          </w:rPr>
          <w:t xml:space="preserve"> d</w:t>
        </w:r>
        <w:r w:rsidR="004B5796" w:rsidRPr="0075465B">
          <w:rPr>
            <w:sz w:val="26"/>
            <w:szCs w:val="26"/>
            <w:rPrChange w:id="6151" w:author="lợi đoàn" w:date="2024-11-30T03:25:00Z">
              <w:rPr>
                <w:rFonts w:ascii="VNI-Times" w:hAnsi="VNI-Times" w:cs="VNI-Times"/>
              </w:rPr>
            </w:rPrChange>
          </w:rPr>
          <w:t>à</w:t>
        </w:r>
        <w:r w:rsidR="004B5796" w:rsidRPr="0075465B">
          <w:rPr>
            <w:sz w:val="26"/>
            <w:szCs w:val="26"/>
            <w:rPrChange w:id="6152" w:author="lợi đoàn" w:date="2024-11-30T03:25:00Z">
              <w:rPr/>
            </w:rPrChange>
          </w:rPr>
          <w:t>ng ch</w:t>
        </w:r>
        <w:r w:rsidR="004B5796" w:rsidRPr="0075465B">
          <w:rPr>
            <w:sz w:val="26"/>
            <w:szCs w:val="26"/>
            <w:rPrChange w:id="6153" w:author="lợi đoàn" w:date="2024-11-30T03:25:00Z">
              <w:rPr>
                <w:rFonts w:ascii="Cambria" w:hAnsi="Cambria" w:cs="Cambria"/>
              </w:rPr>
            </w:rPrChange>
          </w:rPr>
          <w:t>ọ</w:t>
        </w:r>
        <w:r w:rsidR="004B5796" w:rsidRPr="0075465B">
          <w:rPr>
            <w:sz w:val="26"/>
            <w:szCs w:val="26"/>
            <w:rPrChange w:id="6154" w:author="lợi đoàn" w:date="2024-11-30T03:25:00Z">
              <w:rPr/>
            </w:rPrChange>
          </w:rPr>
          <w:t>n ng</w:t>
        </w:r>
        <w:r w:rsidR="004B5796" w:rsidRPr="0075465B">
          <w:rPr>
            <w:sz w:val="26"/>
            <w:szCs w:val="26"/>
            <w:rPrChange w:id="6155" w:author="lợi đoàn" w:date="2024-11-30T03:25:00Z">
              <w:rPr>
                <w:rFonts w:ascii="VNI-Times" w:hAnsi="VNI-Times" w:cs="VNI-Times"/>
              </w:rPr>
            </w:rPrChange>
          </w:rPr>
          <w:t>à</w:t>
        </w:r>
        <w:r w:rsidR="004B5796" w:rsidRPr="0075465B">
          <w:rPr>
            <w:sz w:val="26"/>
            <w:szCs w:val="26"/>
            <w:rPrChange w:id="6156" w:author="lợi đoàn" w:date="2024-11-30T03:25:00Z">
              <w:rPr/>
            </w:rPrChange>
          </w:rPr>
          <w:t>y, gi</w:t>
        </w:r>
        <w:r w:rsidR="004B5796" w:rsidRPr="0075465B">
          <w:rPr>
            <w:sz w:val="26"/>
            <w:szCs w:val="26"/>
            <w:rPrChange w:id="6157" w:author="lợi đoàn" w:date="2024-11-30T03:25:00Z">
              <w:rPr>
                <w:rFonts w:ascii="Cambria" w:hAnsi="Cambria" w:cs="Cambria"/>
              </w:rPr>
            </w:rPrChange>
          </w:rPr>
          <w:t>ờ</w:t>
        </w:r>
        <w:r w:rsidR="004B5796" w:rsidRPr="0075465B">
          <w:rPr>
            <w:sz w:val="26"/>
            <w:szCs w:val="26"/>
            <w:rPrChange w:id="6158" w:author="lợi đoàn" w:date="2024-11-30T03:25:00Z">
              <w:rPr/>
            </w:rPrChange>
          </w:rPr>
          <w:t xml:space="preserve"> kh</w:t>
        </w:r>
        <w:r w:rsidR="004B5796" w:rsidRPr="0075465B">
          <w:rPr>
            <w:sz w:val="26"/>
            <w:szCs w:val="26"/>
            <w:rPrChange w:id="6159" w:author="lợi đoàn" w:date="2024-11-30T03:25:00Z">
              <w:rPr>
                <w:rFonts w:ascii="VNI-Times" w:hAnsi="VNI-Times" w:cs="VNI-Times"/>
              </w:rPr>
            </w:rPrChange>
          </w:rPr>
          <w:t>á</w:t>
        </w:r>
        <w:r w:rsidR="004B5796" w:rsidRPr="0075465B">
          <w:rPr>
            <w:sz w:val="26"/>
            <w:szCs w:val="26"/>
            <w:rPrChange w:id="6160" w:author="lợi đoàn" w:date="2024-11-30T03:25:00Z">
              <w:rPr/>
            </w:rPrChange>
          </w:rPr>
          <w:t>m ph</w:t>
        </w:r>
        <w:r w:rsidR="004B5796" w:rsidRPr="0075465B">
          <w:rPr>
            <w:sz w:val="26"/>
            <w:szCs w:val="26"/>
            <w:rPrChange w:id="6161" w:author="lợi đoàn" w:date="2024-11-30T03:25:00Z">
              <w:rPr>
                <w:rFonts w:ascii="VNI-Times" w:hAnsi="VNI-Times" w:cs="VNI-Times"/>
              </w:rPr>
            </w:rPrChange>
          </w:rPr>
          <w:t>ù</w:t>
        </w:r>
        <w:r w:rsidR="004B5796" w:rsidRPr="0075465B">
          <w:rPr>
            <w:sz w:val="26"/>
            <w:szCs w:val="26"/>
            <w:rPrChange w:id="6162" w:author="lợi đoàn" w:date="2024-11-30T03:25:00Z">
              <w:rPr/>
            </w:rPrChange>
          </w:rPr>
          <w:t xml:space="preserve"> h</w:t>
        </w:r>
        <w:r w:rsidR="004B5796" w:rsidRPr="0075465B">
          <w:rPr>
            <w:sz w:val="26"/>
            <w:szCs w:val="26"/>
            <w:rPrChange w:id="6163" w:author="lợi đoàn" w:date="2024-11-30T03:25:00Z">
              <w:rPr>
                <w:rFonts w:ascii="Cambria" w:hAnsi="Cambria" w:cs="Cambria"/>
              </w:rPr>
            </w:rPrChange>
          </w:rPr>
          <w:t>ợ</w:t>
        </w:r>
        <w:r w:rsidR="004B5796" w:rsidRPr="0075465B">
          <w:rPr>
            <w:sz w:val="26"/>
            <w:szCs w:val="26"/>
            <w:rPrChange w:id="6164" w:author="lợi đoàn" w:date="2024-11-30T03:25:00Z">
              <w:rPr/>
            </w:rPrChange>
          </w:rPr>
          <w:t>p.</w:t>
        </w:r>
      </w:ins>
    </w:p>
    <w:p w14:paraId="4E5DD959" w14:textId="539B80BD" w:rsidR="004B5796" w:rsidRPr="0075465B" w:rsidRDefault="00E15419">
      <w:pPr>
        <w:pStyle w:val="ListParagraph"/>
        <w:ind w:left="426" w:firstLine="294"/>
        <w:rPr>
          <w:ins w:id="6165" w:author="lợi đoàn" w:date="2024-11-30T03:03:00Z"/>
          <w:sz w:val="26"/>
          <w:szCs w:val="26"/>
          <w:rPrChange w:id="6166" w:author="lợi đoàn" w:date="2024-11-30T03:25:00Z">
            <w:rPr>
              <w:ins w:id="6167" w:author="lợi đoàn" w:date="2024-11-30T03:03:00Z"/>
            </w:rPr>
          </w:rPrChange>
        </w:rPr>
        <w:pPrChange w:id="6168" w:author="lợi đoàn" w:date="2024-11-30T06:54:00Z">
          <w:pPr>
            <w:pStyle w:val="ListParagraph"/>
            <w:ind w:left="426"/>
          </w:pPr>
        </w:pPrChange>
      </w:pPr>
      <w:ins w:id="6169" w:author="lợi đoàn" w:date="2024-11-30T06:54:00Z">
        <w:r>
          <w:rPr>
            <w:rStyle w:val="Strong"/>
            <w:rFonts w:eastAsiaTheme="majorEastAsia"/>
            <w:b w:val="0"/>
            <w:bCs w:val="0"/>
            <w:sz w:val="26"/>
            <w:szCs w:val="26"/>
          </w:rPr>
          <w:t xml:space="preserve">- </w:t>
        </w:r>
      </w:ins>
      <w:ins w:id="6170" w:author="lợi đoàn" w:date="2024-11-30T03:03:00Z">
        <w:r w:rsidR="0054177B" w:rsidRPr="0075465B">
          <w:rPr>
            <w:rStyle w:val="Strong"/>
            <w:rFonts w:eastAsiaTheme="majorEastAsia"/>
            <w:b w:val="0"/>
            <w:bCs w:val="0"/>
            <w:sz w:val="26"/>
            <w:szCs w:val="26"/>
            <w:rPrChange w:id="6171" w:author="lợi đoàn" w:date="2024-11-30T03:25:00Z">
              <w:rPr>
                <w:rStyle w:val="Strong"/>
                <w:rFonts w:eastAsiaTheme="majorEastAsia"/>
              </w:rPr>
            </w:rPrChange>
          </w:rPr>
          <w:t>Xem l</w:t>
        </w:r>
        <w:r w:rsidR="0054177B" w:rsidRPr="0075465B">
          <w:rPr>
            <w:rStyle w:val="Strong"/>
            <w:rFonts w:eastAsiaTheme="majorEastAsia"/>
            <w:b w:val="0"/>
            <w:bCs w:val="0"/>
            <w:sz w:val="26"/>
            <w:szCs w:val="26"/>
            <w:rPrChange w:id="6172" w:author="lợi đoàn" w:date="2024-11-30T03:25:00Z">
              <w:rPr>
                <w:rStyle w:val="Strong"/>
                <w:rFonts w:ascii="Cambria" w:eastAsiaTheme="majorEastAsia" w:hAnsi="Cambria" w:cs="Cambria"/>
              </w:rPr>
            </w:rPrChange>
          </w:rPr>
          <w:t>ị</w:t>
        </w:r>
        <w:r w:rsidR="0054177B" w:rsidRPr="0075465B">
          <w:rPr>
            <w:rStyle w:val="Strong"/>
            <w:rFonts w:eastAsiaTheme="majorEastAsia"/>
            <w:b w:val="0"/>
            <w:bCs w:val="0"/>
            <w:sz w:val="26"/>
            <w:szCs w:val="26"/>
            <w:rPrChange w:id="6173" w:author="lợi đoàn" w:date="2024-11-30T03:25:00Z">
              <w:rPr>
                <w:rStyle w:val="Strong"/>
                <w:rFonts w:eastAsiaTheme="majorEastAsia"/>
              </w:rPr>
            </w:rPrChange>
          </w:rPr>
          <w:t>ch h</w:t>
        </w:r>
        <w:r w:rsidR="0054177B" w:rsidRPr="0075465B">
          <w:rPr>
            <w:rStyle w:val="Strong"/>
            <w:rFonts w:eastAsiaTheme="majorEastAsia"/>
            <w:b w:val="0"/>
            <w:bCs w:val="0"/>
            <w:sz w:val="26"/>
            <w:szCs w:val="26"/>
            <w:rPrChange w:id="6174" w:author="lợi đoàn" w:date="2024-11-30T03:25:00Z">
              <w:rPr>
                <w:rStyle w:val="Strong"/>
                <w:rFonts w:ascii="Cambria" w:eastAsiaTheme="majorEastAsia" w:hAnsi="Cambria" w:cs="Cambria"/>
              </w:rPr>
            </w:rPrChange>
          </w:rPr>
          <w:t>ẹ</w:t>
        </w:r>
        <w:r w:rsidR="0054177B" w:rsidRPr="0075465B">
          <w:rPr>
            <w:rStyle w:val="Strong"/>
            <w:rFonts w:eastAsiaTheme="majorEastAsia"/>
            <w:b w:val="0"/>
            <w:bCs w:val="0"/>
            <w:sz w:val="26"/>
            <w:szCs w:val="26"/>
            <w:rPrChange w:id="6175" w:author="lợi đoàn" w:date="2024-11-30T03:25:00Z">
              <w:rPr>
                <w:rStyle w:val="Strong"/>
                <w:rFonts w:eastAsiaTheme="majorEastAsia"/>
              </w:rPr>
            </w:rPrChange>
          </w:rPr>
          <w:t>n:</w:t>
        </w:r>
        <w:r w:rsidR="0054177B" w:rsidRPr="0075465B">
          <w:rPr>
            <w:sz w:val="26"/>
            <w:szCs w:val="26"/>
            <w:rPrChange w:id="6176" w:author="lợi đoàn" w:date="2024-11-30T03:25:00Z">
              <w:rPr/>
            </w:rPrChange>
          </w:rPr>
          <w:t xml:space="preserve"> Cung c</w:t>
        </w:r>
        <w:r w:rsidR="0054177B" w:rsidRPr="0075465B">
          <w:rPr>
            <w:sz w:val="26"/>
            <w:szCs w:val="26"/>
            <w:rPrChange w:id="6177" w:author="lợi đoàn" w:date="2024-11-30T03:25:00Z">
              <w:rPr>
                <w:rFonts w:ascii="Cambria" w:hAnsi="Cambria" w:cs="Cambria"/>
              </w:rPr>
            </w:rPrChange>
          </w:rPr>
          <w:t>ấ</w:t>
        </w:r>
        <w:r w:rsidR="0054177B" w:rsidRPr="0075465B">
          <w:rPr>
            <w:sz w:val="26"/>
            <w:szCs w:val="26"/>
            <w:rPrChange w:id="6178" w:author="lợi đoàn" w:date="2024-11-30T03:25:00Z">
              <w:rPr/>
            </w:rPrChange>
          </w:rPr>
          <w:t>p giao di</w:t>
        </w:r>
        <w:r w:rsidR="0054177B" w:rsidRPr="0075465B">
          <w:rPr>
            <w:sz w:val="26"/>
            <w:szCs w:val="26"/>
            <w:rPrChange w:id="6179" w:author="lợi đoàn" w:date="2024-11-30T03:25:00Z">
              <w:rPr>
                <w:rFonts w:ascii="Cambria" w:hAnsi="Cambria" w:cs="Cambria"/>
              </w:rPr>
            </w:rPrChange>
          </w:rPr>
          <w:t>ệ</w:t>
        </w:r>
        <w:r w:rsidR="0054177B" w:rsidRPr="0075465B">
          <w:rPr>
            <w:sz w:val="26"/>
            <w:szCs w:val="26"/>
            <w:rPrChange w:id="6180" w:author="lợi đoàn" w:date="2024-11-30T03:25:00Z">
              <w:rPr/>
            </w:rPrChange>
          </w:rPr>
          <w:t>n hi</w:t>
        </w:r>
        <w:r w:rsidR="0054177B" w:rsidRPr="0075465B">
          <w:rPr>
            <w:sz w:val="26"/>
            <w:szCs w:val="26"/>
            <w:rPrChange w:id="6181" w:author="lợi đoàn" w:date="2024-11-30T03:25:00Z">
              <w:rPr>
                <w:rFonts w:ascii="Cambria" w:hAnsi="Cambria" w:cs="Cambria"/>
              </w:rPr>
            </w:rPrChange>
          </w:rPr>
          <w:t>ể</w:t>
        </w:r>
        <w:r w:rsidR="0054177B" w:rsidRPr="0075465B">
          <w:rPr>
            <w:sz w:val="26"/>
            <w:szCs w:val="26"/>
            <w:rPrChange w:id="6182" w:author="lợi đoàn" w:date="2024-11-30T03:25:00Z">
              <w:rPr/>
            </w:rPrChange>
          </w:rPr>
          <w:t>n th</w:t>
        </w:r>
        <w:r w:rsidR="0054177B" w:rsidRPr="0075465B">
          <w:rPr>
            <w:sz w:val="26"/>
            <w:szCs w:val="26"/>
            <w:rPrChange w:id="6183" w:author="lợi đoàn" w:date="2024-11-30T03:25:00Z">
              <w:rPr>
                <w:rFonts w:ascii="Cambria" w:hAnsi="Cambria" w:cs="Cambria"/>
              </w:rPr>
            </w:rPrChange>
          </w:rPr>
          <w:t>ị</w:t>
        </w:r>
        <w:r w:rsidR="0054177B" w:rsidRPr="0075465B">
          <w:rPr>
            <w:sz w:val="26"/>
            <w:szCs w:val="26"/>
            <w:rPrChange w:id="6184" w:author="lợi đoàn" w:date="2024-11-30T03:25:00Z">
              <w:rPr/>
            </w:rPrChange>
          </w:rPr>
          <w:t xml:space="preserve"> chi ti</w:t>
        </w:r>
        <w:r w:rsidR="0054177B" w:rsidRPr="0075465B">
          <w:rPr>
            <w:sz w:val="26"/>
            <w:szCs w:val="26"/>
            <w:rPrChange w:id="6185" w:author="lợi đoàn" w:date="2024-11-30T03:25:00Z">
              <w:rPr>
                <w:rFonts w:ascii="Cambria" w:hAnsi="Cambria" w:cs="Cambria"/>
              </w:rPr>
            </w:rPrChange>
          </w:rPr>
          <w:t>ế</w:t>
        </w:r>
        <w:r w:rsidR="0054177B" w:rsidRPr="0075465B">
          <w:rPr>
            <w:sz w:val="26"/>
            <w:szCs w:val="26"/>
            <w:rPrChange w:id="6186" w:author="lợi đoàn" w:date="2024-11-30T03:25:00Z">
              <w:rPr/>
            </w:rPrChange>
          </w:rPr>
          <w:t>t l</w:t>
        </w:r>
        <w:r w:rsidR="0054177B" w:rsidRPr="0075465B">
          <w:rPr>
            <w:sz w:val="26"/>
            <w:szCs w:val="26"/>
            <w:rPrChange w:id="6187" w:author="lợi đoàn" w:date="2024-11-30T03:25:00Z">
              <w:rPr>
                <w:rFonts w:ascii="Cambria" w:hAnsi="Cambria" w:cs="Cambria"/>
              </w:rPr>
            </w:rPrChange>
          </w:rPr>
          <w:t>ị</w:t>
        </w:r>
        <w:r w:rsidR="0054177B" w:rsidRPr="0075465B">
          <w:rPr>
            <w:sz w:val="26"/>
            <w:szCs w:val="26"/>
            <w:rPrChange w:id="6188" w:author="lợi đoàn" w:date="2024-11-30T03:25:00Z">
              <w:rPr/>
            </w:rPrChange>
          </w:rPr>
          <w:t>ch h</w:t>
        </w:r>
        <w:r w:rsidR="0054177B" w:rsidRPr="0075465B">
          <w:rPr>
            <w:sz w:val="26"/>
            <w:szCs w:val="26"/>
            <w:rPrChange w:id="6189" w:author="lợi đoàn" w:date="2024-11-30T03:25:00Z">
              <w:rPr>
                <w:rFonts w:ascii="Cambria" w:hAnsi="Cambria" w:cs="Cambria"/>
              </w:rPr>
            </w:rPrChange>
          </w:rPr>
          <w:t>ẹ</w:t>
        </w:r>
        <w:r w:rsidR="0054177B" w:rsidRPr="0075465B">
          <w:rPr>
            <w:sz w:val="26"/>
            <w:szCs w:val="26"/>
            <w:rPrChange w:id="6190" w:author="lợi đoàn" w:date="2024-11-30T03:25:00Z">
              <w:rPr/>
            </w:rPrChange>
          </w:rPr>
          <w:t>n.</w:t>
        </w:r>
      </w:ins>
    </w:p>
    <w:p w14:paraId="348AAD9C" w14:textId="6D4E56C7" w:rsidR="0054177B" w:rsidRPr="0075465B" w:rsidRDefault="00E15419">
      <w:pPr>
        <w:pStyle w:val="ListParagraph"/>
        <w:rPr>
          <w:ins w:id="6191" w:author="lợi đoàn" w:date="2024-11-30T03:03:00Z"/>
          <w:sz w:val="26"/>
          <w:szCs w:val="26"/>
          <w:rPrChange w:id="6192" w:author="lợi đoàn" w:date="2024-11-30T03:25:00Z">
            <w:rPr>
              <w:ins w:id="6193" w:author="lợi đoàn" w:date="2024-11-30T03:03:00Z"/>
            </w:rPr>
          </w:rPrChange>
        </w:rPr>
        <w:pPrChange w:id="6194" w:author="lợi đoàn" w:date="2024-11-30T06:54:00Z">
          <w:pPr>
            <w:pStyle w:val="ListParagraph"/>
            <w:ind w:left="426"/>
          </w:pPr>
        </w:pPrChange>
      </w:pPr>
      <w:ins w:id="6195" w:author="lợi đoàn" w:date="2024-11-30T06:54:00Z">
        <w:r>
          <w:rPr>
            <w:rStyle w:val="Strong"/>
            <w:rFonts w:eastAsiaTheme="majorEastAsia"/>
            <w:b w:val="0"/>
            <w:bCs w:val="0"/>
            <w:sz w:val="26"/>
            <w:szCs w:val="26"/>
          </w:rPr>
          <w:t xml:space="preserve">- </w:t>
        </w:r>
      </w:ins>
      <w:ins w:id="6196" w:author="lợi đoàn" w:date="2024-11-30T03:03:00Z">
        <w:r w:rsidR="0054177B" w:rsidRPr="0075465B">
          <w:rPr>
            <w:rStyle w:val="Strong"/>
            <w:rFonts w:eastAsiaTheme="majorEastAsia"/>
            <w:b w:val="0"/>
            <w:bCs w:val="0"/>
            <w:sz w:val="26"/>
            <w:szCs w:val="26"/>
            <w:rPrChange w:id="6197" w:author="lợi đoàn" w:date="2024-11-30T03:25:00Z">
              <w:rPr>
                <w:rStyle w:val="Strong"/>
                <w:rFonts w:eastAsiaTheme="majorEastAsia"/>
              </w:rPr>
            </w:rPrChange>
          </w:rPr>
          <w:t>Thanh toán online:</w:t>
        </w:r>
        <w:r w:rsidR="0054177B" w:rsidRPr="0075465B">
          <w:rPr>
            <w:sz w:val="26"/>
            <w:szCs w:val="26"/>
            <w:rPrChange w:id="6198" w:author="lợi đoàn" w:date="2024-11-30T03:25:00Z">
              <w:rPr/>
            </w:rPrChange>
          </w:rPr>
          <w:t xml:space="preserve"> B</w:t>
        </w:r>
        <w:r w:rsidR="0054177B" w:rsidRPr="0075465B">
          <w:rPr>
            <w:sz w:val="26"/>
            <w:szCs w:val="26"/>
            <w:rPrChange w:id="6199" w:author="lợi đoàn" w:date="2024-11-30T03:25:00Z">
              <w:rPr>
                <w:rFonts w:ascii="Cambria" w:hAnsi="Cambria" w:cs="Cambria"/>
              </w:rPr>
            </w:rPrChange>
          </w:rPr>
          <w:t>ệ</w:t>
        </w:r>
        <w:r w:rsidR="0054177B" w:rsidRPr="0075465B">
          <w:rPr>
            <w:sz w:val="26"/>
            <w:szCs w:val="26"/>
            <w:rPrChange w:id="6200" w:author="lợi đoàn" w:date="2024-11-30T03:25:00Z">
              <w:rPr/>
            </w:rPrChange>
          </w:rPr>
          <w:t>nh nh</w:t>
        </w:r>
        <w:r w:rsidR="0054177B" w:rsidRPr="0075465B">
          <w:rPr>
            <w:sz w:val="26"/>
            <w:szCs w:val="26"/>
            <w:rPrChange w:id="6201" w:author="lợi đoàn" w:date="2024-11-30T03:25:00Z">
              <w:rPr>
                <w:rFonts w:ascii="VNI-Times" w:hAnsi="VNI-Times" w:cs="VNI-Times"/>
              </w:rPr>
            </w:rPrChange>
          </w:rPr>
          <w:t>â</w:t>
        </w:r>
        <w:r w:rsidR="0054177B" w:rsidRPr="0075465B">
          <w:rPr>
            <w:sz w:val="26"/>
            <w:szCs w:val="26"/>
            <w:rPrChange w:id="6202" w:author="lợi đoàn" w:date="2024-11-30T03:25:00Z">
              <w:rPr/>
            </w:rPrChange>
          </w:rPr>
          <w:t>n c</w:t>
        </w:r>
        <w:r w:rsidR="0054177B" w:rsidRPr="0075465B">
          <w:rPr>
            <w:sz w:val="26"/>
            <w:szCs w:val="26"/>
            <w:rPrChange w:id="6203" w:author="lợi đoàn" w:date="2024-11-30T03:25:00Z">
              <w:rPr>
                <w:rFonts w:ascii="VNI-Times" w:hAnsi="VNI-Times" w:cs="VNI-Times"/>
              </w:rPr>
            </w:rPrChange>
          </w:rPr>
          <w:t>ó</w:t>
        </w:r>
        <w:r w:rsidR="0054177B" w:rsidRPr="0075465B">
          <w:rPr>
            <w:sz w:val="26"/>
            <w:szCs w:val="26"/>
            <w:rPrChange w:id="6204" w:author="lợi đoàn" w:date="2024-11-30T03:25:00Z">
              <w:rPr/>
            </w:rPrChange>
          </w:rPr>
          <w:t xml:space="preserve"> th</w:t>
        </w:r>
        <w:r w:rsidR="0054177B" w:rsidRPr="0075465B">
          <w:rPr>
            <w:sz w:val="26"/>
            <w:szCs w:val="26"/>
            <w:rPrChange w:id="6205" w:author="lợi đoàn" w:date="2024-11-30T03:25:00Z">
              <w:rPr>
                <w:rFonts w:ascii="Cambria" w:hAnsi="Cambria" w:cs="Cambria"/>
              </w:rPr>
            </w:rPrChange>
          </w:rPr>
          <w:t>ể</w:t>
        </w:r>
        <w:r w:rsidR="0054177B" w:rsidRPr="0075465B">
          <w:rPr>
            <w:sz w:val="26"/>
            <w:szCs w:val="26"/>
            <w:rPrChange w:id="6206" w:author="lợi đoàn" w:date="2024-11-30T03:25:00Z">
              <w:rPr/>
            </w:rPrChange>
          </w:rPr>
          <w:t xml:space="preserve"> thanh to</w:t>
        </w:r>
        <w:r w:rsidR="0054177B" w:rsidRPr="0075465B">
          <w:rPr>
            <w:sz w:val="26"/>
            <w:szCs w:val="26"/>
            <w:rPrChange w:id="6207" w:author="lợi đoàn" w:date="2024-11-30T03:25:00Z">
              <w:rPr>
                <w:rFonts w:ascii="VNI-Times" w:hAnsi="VNI-Times" w:cs="VNI-Times"/>
              </w:rPr>
            </w:rPrChange>
          </w:rPr>
          <w:t>á</w:t>
        </w:r>
        <w:r w:rsidR="0054177B" w:rsidRPr="0075465B">
          <w:rPr>
            <w:sz w:val="26"/>
            <w:szCs w:val="26"/>
            <w:rPrChange w:id="6208" w:author="lợi đoàn" w:date="2024-11-30T03:25:00Z">
              <w:rPr/>
            </w:rPrChange>
          </w:rPr>
          <w:t>n h</w:t>
        </w:r>
        <w:r w:rsidR="0054177B" w:rsidRPr="0075465B">
          <w:rPr>
            <w:sz w:val="26"/>
            <w:szCs w:val="26"/>
            <w:rPrChange w:id="6209" w:author="lợi đoàn" w:date="2024-11-30T03:25:00Z">
              <w:rPr>
                <w:rFonts w:ascii="VNI-Times" w:hAnsi="VNI-Times" w:cs="VNI-Times"/>
              </w:rPr>
            </w:rPrChange>
          </w:rPr>
          <w:t>ó</w:t>
        </w:r>
        <w:r w:rsidR="0054177B" w:rsidRPr="0075465B">
          <w:rPr>
            <w:sz w:val="26"/>
            <w:szCs w:val="26"/>
            <w:rPrChange w:id="6210" w:author="lợi đoàn" w:date="2024-11-30T03:25:00Z">
              <w:rPr/>
            </w:rPrChange>
          </w:rPr>
          <w:t xml:space="preserve">a </w:t>
        </w:r>
        <w:r w:rsidR="0054177B" w:rsidRPr="0075465B">
          <w:rPr>
            <w:sz w:val="26"/>
            <w:szCs w:val="26"/>
            <w:rPrChange w:id="6211" w:author="lợi đoàn" w:date="2024-11-30T03:25:00Z">
              <w:rPr>
                <w:rFonts w:ascii="VNI-Times" w:hAnsi="VNI-Times" w:cs="VNI-Times"/>
              </w:rPr>
            </w:rPrChange>
          </w:rPr>
          <w:t>đ</w:t>
        </w:r>
        <w:r w:rsidR="0054177B" w:rsidRPr="0075465B">
          <w:rPr>
            <w:sz w:val="26"/>
            <w:szCs w:val="26"/>
            <w:rPrChange w:id="6212" w:author="lợi đoàn" w:date="2024-11-30T03:25:00Z">
              <w:rPr>
                <w:rFonts w:ascii="Cambria" w:hAnsi="Cambria" w:cs="Cambria"/>
              </w:rPr>
            </w:rPrChange>
          </w:rPr>
          <w:t>ơ</w:t>
        </w:r>
        <w:r w:rsidR="0054177B" w:rsidRPr="0075465B">
          <w:rPr>
            <w:sz w:val="26"/>
            <w:szCs w:val="26"/>
            <w:rPrChange w:id="6213" w:author="lợi đoàn" w:date="2024-11-30T03:25:00Z">
              <w:rPr/>
            </w:rPrChange>
          </w:rPr>
          <w:t>n li</w:t>
        </w:r>
        <w:r w:rsidR="0054177B" w:rsidRPr="0075465B">
          <w:rPr>
            <w:sz w:val="26"/>
            <w:szCs w:val="26"/>
            <w:rPrChange w:id="6214" w:author="lợi đoàn" w:date="2024-11-30T03:25:00Z">
              <w:rPr>
                <w:rFonts w:ascii="VNI-Times" w:hAnsi="VNI-Times" w:cs="VNI-Times"/>
              </w:rPr>
            </w:rPrChange>
          </w:rPr>
          <w:t>ê</w:t>
        </w:r>
        <w:r w:rsidR="0054177B" w:rsidRPr="0075465B">
          <w:rPr>
            <w:sz w:val="26"/>
            <w:szCs w:val="26"/>
            <w:rPrChange w:id="6215" w:author="lợi đoàn" w:date="2024-11-30T03:25:00Z">
              <w:rPr/>
            </w:rPrChange>
          </w:rPr>
          <w:t xml:space="preserve">n quan </w:t>
        </w:r>
        <w:r w:rsidR="0054177B" w:rsidRPr="0075465B">
          <w:rPr>
            <w:sz w:val="26"/>
            <w:szCs w:val="26"/>
            <w:rPrChange w:id="6216" w:author="lợi đoàn" w:date="2024-11-30T03:25:00Z">
              <w:rPr>
                <w:rFonts w:ascii="VNI-Times" w:hAnsi="VNI-Times" w:cs="VNI-Times"/>
              </w:rPr>
            </w:rPrChange>
          </w:rPr>
          <w:t>đ</w:t>
        </w:r>
        <w:r w:rsidR="0054177B" w:rsidRPr="0075465B">
          <w:rPr>
            <w:sz w:val="26"/>
            <w:szCs w:val="26"/>
            <w:rPrChange w:id="6217" w:author="lợi đoàn" w:date="2024-11-30T03:25:00Z">
              <w:rPr>
                <w:rFonts w:ascii="Cambria" w:hAnsi="Cambria" w:cs="Cambria"/>
              </w:rPr>
            </w:rPrChange>
          </w:rPr>
          <w:t>ế</w:t>
        </w:r>
        <w:r w:rsidR="0054177B" w:rsidRPr="0075465B">
          <w:rPr>
            <w:sz w:val="26"/>
            <w:szCs w:val="26"/>
            <w:rPrChange w:id="6218" w:author="lợi đoàn" w:date="2024-11-30T03:25:00Z">
              <w:rPr/>
            </w:rPrChange>
          </w:rPr>
          <w:t>n kh</w:t>
        </w:r>
        <w:r w:rsidR="0054177B" w:rsidRPr="0075465B">
          <w:rPr>
            <w:sz w:val="26"/>
            <w:szCs w:val="26"/>
            <w:rPrChange w:id="6219" w:author="lợi đoàn" w:date="2024-11-30T03:25:00Z">
              <w:rPr>
                <w:rFonts w:ascii="VNI-Times" w:hAnsi="VNI-Times" w:cs="VNI-Times"/>
              </w:rPr>
            </w:rPrChange>
          </w:rPr>
          <w:t>á</w:t>
        </w:r>
        <w:r w:rsidR="0054177B" w:rsidRPr="0075465B">
          <w:rPr>
            <w:sz w:val="26"/>
            <w:szCs w:val="26"/>
            <w:rPrChange w:id="6220" w:author="lợi đoàn" w:date="2024-11-30T03:25:00Z">
              <w:rPr/>
            </w:rPrChange>
          </w:rPr>
          <w:t>m b</w:t>
        </w:r>
        <w:r w:rsidR="0054177B" w:rsidRPr="0075465B">
          <w:rPr>
            <w:sz w:val="26"/>
            <w:szCs w:val="26"/>
            <w:rPrChange w:id="6221" w:author="lợi đoàn" w:date="2024-11-30T03:25:00Z">
              <w:rPr>
                <w:rFonts w:ascii="Cambria" w:hAnsi="Cambria" w:cs="Cambria"/>
              </w:rPr>
            </w:rPrChange>
          </w:rPr>
          <w:t>ệ</w:t>
        </w:r>
        <w:r w:rsidR="0054177B" w:rsidRPr="0075465B">
          <w:rPr>
            <w:sz w:val="26"/>
            <w:szCs w:val="26"/>
            <w:rPrChange w:id="6222" w:author="lợi đoàn" w:date="2024-11-30T03:25:00Z">
              <w:rPr/>
            </w:rPrChange>
          </w:rPr>
          <w:t>nh tr</w:t>
        </w:r>
        <w:r w:rsidR="0054177B" w:rsidRPr="0075465B">
          <w:rPr>
            <w:sz w:val="26"/>
            <w:szCs w:val="26"/>
            <w:rPrChange w:id="6223" w:author="lợi đoàn" w:date="2024-11-30T03:25:00Z">
              <w:rPr>
                <w:rFonts w:ascii="Cambria" w:hAnsi="Cambria" w:cs="Cambria"/>
              </w:rPr>
            </w:rPrChange>
          </w:rPr>
          <w:t>ự</w:t>
        </w:r>
        <w:r w:rsidR="0054177B" w:rsidRPr="0075465B">
          <w:rPr>
            <w:sz w:val="26"/>
            <w:szCs w:val="26"/>
            <w:rPrChange w:id="6224" w:author="lợi đoàn" w:date="2024-11-30T03:25:00Z">
              <w:rPr/>
            </w:rPrChange>
          </w:rPr>
          <w:t>c tuy</w:t>
        </w:r>
        <w:r w:rsidR="0054177B" w:rsidRPr="0075465B">
          <w:rPr>
            <w:sz w:val="26"/>
            <w:szCs w:val="26"/>
            <w:rPrChange w:id="6225" w:author="lợi đoàn" w:date="2024-11-30T03:25:00Z">
              <w:rPr>
                <w:rFonts w:ascii="Cambria" w:hAnsi="Cambria" w:cs="Cambria"/>
              </w:rPr>
            </w:rPrChange>
          </w:rPr>
          <w:t>ế</w:t>
        </w:r>
        <w:r w:rsidR="0054177B" w:rsidRPr="0075465B">
          <w:rPr>
            <w:sz w:val="26"/>
            <w:szCs w:val="26"/>
            <w:rPrChange w:id="6226" w:author="lợi đoàn" w:date="2024-11-30T03:25:00Z">
              <w:rPr/>
            </w:rPrChange>
          </w:rPr>
          <w:t>n.</w:t>
        </w:r>
      </w:ins>
    </w:p>
    <w:p w14:paraId="0C0FE9D5" w14:textId="42E7BBC6" w:rsidR="0054177B" w:rsidRPr="0075465B" w:rsidRDefault="00E15419">
      <w:pPr>
        <w:pStyle w:val="ListParagraph"/>
        <w:ind w:left="426" w:firstLine="294"/>
        <w:rPr>
          <w:ins w:id="6227" w:author="lợi đoàn" w:date="2024-11-30T03:04:00Z"/>
          <w:sz w:val="26"/>
          <w:szCs w:val="26"/>
          <w:rPrChange w:id="6228" w:author="lợi đoàn" w:date="2024-11-30T03:25:00Z">
            <w:rPr>
              <w:ins w:id="6229" w:author="lợi đoàn" w:date="2024-11-30T03:04:00Z"/>
            </w:rPr>
          </w:rPrChange>
        </w:rPr>
        <w:pPrChange w:id="6230" w:author="lợi đoàn" w:date="2024-11-30T06:54:00Z">
          <w:pPr>
            <w:pStyle w:val="ListParagraph"/>
            <w:ind w:left="426"/>
          </w:pPr>
        </w:pPrChange>
      </w:pPr>
      <w:ins w:id="6231" w:author="lợi đoàn" w:date="2024-11-30T06:54:00Z">
        <w:r>
          <w:rPr>
            <w:sz w:val="26"/>
            <w:szCs w:val="26"/>
          </w:rPr>
          <w:t xml:space="preserve">- </w:t>
        </w:r>
      </w:ins>
      <w:ins w:id="6232" w:author="lợi đoàn" w:date="2024-11-30T03:03:00Z">
        <w:r w:rsidR="0054177B" w:rsidRPr="0075465B">
          <w:rPr>
            <w:sz w:val="26"/>
            <w:szCs w:val="26"/>
            <w:rPrChange w:id="6233" w:author="lợi đoàn" w:date="2024-11-30T03:25:00Z">
              <w:rPr/>
            </w:rPrChange>
          </w:rPr>
          <w:t>Thông tin h</w:t>
        </w:r>
        <w:r w:rsidR="0054177B" w:rsidRPr="0075465B">
          <w:rPr>
            <w:sz w:val="26"/>
            <w:szCs w:val="26"/>
            <w:rPrChange w:id="6234" w:author="lợi đoàn" w:date="2024-11-30T03:25:00Z">
              <w:rPr>
                <w:rFonts w:ascii="Cambria" w:hAnsi="Cambria" w:cs="Cambria"/>
              </w:rPr>
            </w:rPrChange>
          </w:rPr>
          <w:t>ồ</w:t>
        </w:r>
        <w:r w:rsidR="0054177B" w:rsidRPr="0075465B">
          <w:rPr>
            <w:sz w:val="26"/>
            <w:szCs w:val="26"/>
            <w:rPrChange w:id="6235" w:author="lợi đoàn" w:date="2024-11-30T03:25:00Z">
              <w:rPr/>
            </w:rPrChange>
          </w:rPr>
          <w:t xml:space="preserve"> s</w:t>
        </w:r>
        <w:r w:rsidR="0054177B" w:rsidRPr="0075465B">
          <w:rPr>
            <w:sz w:val="26"/>
            <w:szCs w:val="26"/>
            <w:rPrChange w:id="6236" w:author="lợi đoàn" w:date="2024-11-30T03:25:00Z">
              <w:rPr>
                <w:rFonts w:ascii="Cambria" w:hAnsi="Cambria" w:cs="Cambria"/>
              </w:rPr>
            </w:rPrChange>
          </w:rPr>
          <w:t>ơ</w:t>
        </w:r>
        <w:r w:rsidR="0054177B" w:rsidRPr="0075465B">
          <w:rPr>
            <w:sz w:val="26"/>
            <w:szCs w:val="26"/>
            <w:rPrChange w:id="6237" w:author="lợi đoàn" w:date="2024-11-30T03:25:00Z">
              <w:rPr/>
            </w:rPrChange>
          </w:rPr>
          <w:t xml:space="preserve"> b</w:t>
        </w:r>
        <w:r w:rsidR="0054177B" w:rsidRPr="0075465B">
          <w:rPr>
            <w:sz w:val="26"/>
            <w:szCs w:val="26"/>
            <w:rPrChange w:id="6238" w:author="lợi đoàn" w:date="2024-11-30T03:25:00Z">
              <w:rPr>
                <w:rFonts w:ascii="Cambria" w:hAnsi="Cambria" w:cs="Cambria"/>
              </w:rPr>
            </w:rPrChange>
          </w:rPr>
          <w:t>ệ</w:t>
        </w:r>
        <w:r w:rsidR="0054177B" w:rsidRPr="0075465B">
          <w:rPr>
            <w:sz w:val="26"/>
            <w:szCs w:val="26"/>
            <w:rPrChange w:id="6239" w:author="lợi đoàn" w:date="2024-11-30T03:25:00Z">
              <w:rPr/>
            </w:rPrChange>
          </w:rPr>
          <w:t xml:space="preserve">nh </w:t>
        </w:r>
        <w:r w:rsidR="0054177B" w:rsidRPr="0075465B">
          <w:rPr>
            <w:sz w:val="26"/>
            <w:szCs w:val="26"/>
            <w:rPrChange w:id="6240" w:author="lợi đoàn" w:date="2024-11-30T03:25:00Z">
              <w:rPr>
                <w:rFonts w:ascii="VNI-Times" w:hAnsi="VNI-Times" w:cs="VNI-Times"/>
              </w:rPr>
            </w:rPrChange>
          </w:rPr>
          <w:t>á</w:t>
        </w:r>
        <w:r w:rsidR="0054177B" w:rsidRPr="0075465B">
          <w:rPr>
            <w:sz w:val="26"/>
            <w:szCs w:val="26"/>
            <w:rPrChange w:id="6241" w:author="lợi đoàn" w:date="2024-11-30T03:25:00Z">
              <w:rPr/>
            </w:rPrChange>
          </w:rPr>
          <w:t>n v</w:t>
        </w:r>
        <w:r w:rsidR="0054177B" w:rsidRPr="0075465B">
          <w:rPr>
            <w:sz w:val="26"/>
            <w:szCs w:val="26"/>
            <w:rPrChange w:id="6242" w:author="lợi đoàn" w:date="2024-11-30T03:25:00Z">
              <w:rPr>
                <w:rFonts w:ascii="VNI-Times" w:hAnsi="VNI-Times" w:cs="VNI-Times"/>
              </w:rPr>
            </w:rPrChange>
          </w:rPr>
          <w:t>à</w:t>
        </w:r>
        <w:r w:rsidR="0054177B" w:rsidRPr="0075465B">
          <w:rPr>
            <w:sz w:val="26"/>
            <w:szCs w:val="26"/>
            <w:rPrChange w:id="6243" w:author="lợi đoàn" w:date="2024-11-30T03:25:00Z">
              <w:rPr/>
            </w:rPrChange>
          </w:rPr>
          <w:t xml:space="preserve"> x</w:t>
        </w:r>
        <w:r w:rsidR="0054177B" w:rsidRPr="0075465B">
          <w:rPr>
            <w:sz w:val="26"/>
            <w:szCs w:val="26"/>
            <w:rPrChange w:id="6244" w:author="lợi đoàn" w:date="2024-11-30T03:25:00Z">
              <w:rPr>
                <w:rFonts w:ascii="VNI-Times" w:hAnsi="VNI-Times" w:cs="VNI-Times"/>
              </w:rPr>
            </w:rPrChange>
          </w:rPr>
          <w:t>é</w:t>
        </w:r>
        <w:r w:rsidR="0054177B" w:rsidRPr="0075465B">
          <w:rPr>
            <w:sz w:val="26"/>
            <w:szCs w:val="26"/>
            <w:rPrChange w:id="6245" w:author="lợi đoàn" w:date="2024-11-30T03:25:00Z">
              <w:rPr/>
            </w:rPrChange>
          </w:rPr>
          <w:t>t nghi</w:t>
        </w:r>
        <w:r w:rsidR="0054177B" w:rsidRPr="0075465B">
          <w:rPr>
            <w:sz w:val="26"/>
            <w:szCs w:val="26"/>
            <w:rPrChange w:id="6246" w:author="lợi đoàn" w:date="2024-11-30T03:25:00Z">
              <w:rPr>
                <w:rFonts w:ascii="Cambria" w:hAnsi="Cambria" w:cs="Cambria"/>
              </w:rPr>
            </w:rPrChange>
          </w:rPr>
          <w:t>ệ</w:t>
        </w:r>
        <w:r w:rsidR="0054177B" w:rsidRPr="0075465B">
          <w:rPr>
            <w:sz w:val="26"/>
            <w:szCs w:val="26"/>
            <w:rPrChange w:id="6247" w:author="lợi đoàn" w:date="2024-11-30T03:25:00Z">
              <w:rPr/>
            </w:rPrChange>
          </w:rPr>
          <w:t>m</w:t>
        </w:r>
      </w:ins>
    </w:p>
    <w:p w14:paraId="7626D55E" w14:textId="3EFAF625" w:rsidR="0054177B" w:rsidRPr="0075465B" w:rsidRDefault="00E15419">
      <w:pPr>
        <w:pStyle w:val="ListParagraph"/>
        <w:ind w:left="426" w:firstLine="294"/>
        <w:rPr>
          <w:ins w:id="6248" w:author="lợi đoàn" w:date="2024-11-30T03:04:00Z"/>
          <w:sz w:val="26"/>
          <w:szCs w:val="26"/>
          <w:rPrChange w:id="6249" w:author="lợi đoàn" w:date="2024-11-30T03:25:00Z">
            <w:rPr>
              <w:ins w:id="6250" w:author="lợi đoàn" w:date="2024-11-30T03:04:00Z"/>
            </w:rPr>
          </w:rPrChange>
        </w:rPr>
        <w:pPrChange w:id="6251" w:author="lợi đoàn" w:date="2024-11-30T06:54:00Z">
          <w:pPr>
            <w:pStyle w:val="ListParagraph"/>
            <w:ind w:left="426"/>
          </w:pPr>
        </w:pPrChange>
      </w:pPr>
      <w:ins w:id="6252" w:author="lợi đoàn" w:date="2024-11-30T06:54:00Z">
        <w:r>
          <w:rPr>
            <w:sz w:val="26"/>
            <w:szCs w:val="26"/>
          </w:rPr>
          <w:t xml:space="preserve">- </w:t>
        </w:r>
      </w:ins>
      <w:ins w:id="6253" w:author="lợi đoàn" w:date="2024-11-30T03:04:00Z">
        <w:r w:rsidR="0054177B" w:rsidRPr="0075465B">
          <w:rPr>
            <w:sz w:val="26"/>
            <w:szCs w:val="26"/>
            <w:rPrChange w:id="6254" w:author="lợi đoàn" w:date="2024-11-30T03:25:00Z">
              <w:rPr/>
            </w:rPrChange>
          </w:rPr>
          <w:t>Hi</w:t>
        </w:r>
        <w:r w:rsidR="0054177B" w:rsidRPr="0075465B">
          <w:rPr>
            <w:sz w:val="26"/>
            <w:szCs w:val="26"/>
            <w:rPrChange w:id="6255" w:author="lợi đoàn" w:date="2024-11-30T03:25:00Z">
              <w:rPr>
                <w:rFonts w:ascii="Cambria" w:hAnsi="Cambria" w:cs="Cambria"/>
              </w:rPr>
            </w:rPrChange>
          </w:rPr>
          <w:t>ể</w:t>
        </w:r>
        <w:r w:rsidR="0054177B" w:rsidRPr="0075465B">
          <w:rPr>
            <w:sz w:val="26"/>
            <w:szCs w:val="26"/>
            <w:rPrChange w:id="6256" w:author="lợi đoàn" w:date="2024-11-30T03:25:00Z">
              <w:rPr/>
            </w:rPrChange>
          </w:rPr>
          <w:t>n th</w:t>
        </w:r>
        <w:r w:rsidR="0054177B" w:rsidRPr="0075465B">
          <w:rPr>
            <w:sz w:val="26"/>
            <w:szCs w:val="26"/>
            <w:rPrChange w:id="6257" w:author="lợi đoàn" w:date="2024-11-30T03:25:00Z">
              <w:rPr>
                <w:rFonts w:ascii="Cambria" w:hAnsi="Cambria" w:cs="Cambria"/>
              </w:rPr>
            </w:rPrChange>
          </w:rPr>
          <w:t>ị</w:t>
        </w:r>
        <w:r w:rsidR="0054177B" w:rsidRPr="0075465B">
          <w:rPr>
            <w:sz w:val="26"/>
            <w:szCs w:val="26"/>
            <w:rPrChange w:id="6258" w:author="lợi đoàn" w:date="2024-11-30T03:25:00Z">
              <w:rPr/>
            </w:rPrChange>
          </w:rPr>
          <w:t xml:space="preserve"> chi ti</w:t>
        </w:r>
        <w:r w:rsidR="0054177B" w:rsidRPr="0075465B">
          <w:rPr>
            <w:sz w:val="26"/>
            <w:szCs w:val="26"/>
            <w:rPrChange w:id="6259" w:author="lợi đoàn" w:date="2024-11-30T03:25:00Z">
              <w:rPr>
                <w:rFonts w:ascii="Cambria" w:hAnsi="Cambria" w:cs="Cambria"/>
              </w:rPr>
            </w:rPrChange>
          </w:rPr>
          <w:t>ế</w:t>
        </w:r>
        <w:r w:rsidR="0054177B" w:rsidRPr="0075465B">
          <w:rPr>
            <w:sz w:val="26"/>
            <w:szCs w:val="26"/>
            <w:rPrChange w:id="6260" w:author="lợi đoàn" w:date="2024-11-30T03:25:00Z">
              <w:rPr/>
            </w:rPrChange>
          </w:rPr>
          <w:t>t l</w:t>
        </w:r>
        <w:r w:rsidR="0054177B" w:rsidRPr="0075465B">
          <w:rPr>
            <w:sz w:val="26"/>
            <w:szCs w:val="26"/>
            <w:rPrChange w:id="6261" w:author="lợi đoàn" w:date="2024-11-30T03:25:00Z">
              <w:rPr>
                <w:rFonts w:ascii="Cambria" w:hAnsi="Cambria" w:cs="Cambria"/>
              </w:rPr>
            </w:rPrChange>
          </w:rPr>
          <w:t>ị</w:t>
        </w:r>
        <w:r w:rsidR="0054177B" w:rsidRPr="0075465B">
          <w:rPr>
            <w:sz w:val="26"/>
            <w:szCs w:val="26"/>
            <w:rPrChange w:id="6262" w:author="lợi đoàn" w:date="2024-11-30T03:25:00Z">
              <w:rPr/>
            </w:rPrChange>
          </w:rPr>
          <w:t>ch s</w:t>
        </w:r>
        <w:r w:rsidR="0054177B" w:rsidRPr="0075465B">
          <w:rPr>
            <w:sz w:val="26"/>
            <w:szCs w:val="26"/>
            <w:rPrChange w:id="6263" w:author="lợi đoàn" w:date="2024-11-30T03:25:00Z">
              <w:rPr>
                <w:rFonts w:ascii="Cambria" w:hAnsi="Cambria" w:cs="Cambria"/>
              </w:rPr>
            </w:rPrChange>
          </w:rPr>
          <w:t>ử</w:t>
        </w:r>
        <w:r w:rsidR="0054177B" w:rsidRPr="0075465B">
          <w:rPr>
            <w:sz w:val="26"/>
            <w:szCs w:val="26"/>
            <w:rPrChange w:id="6264" w:author="lợi đoàn" w:date="2024-11-30T03:25:00Z">
              <w:rPr/>
            </w:rPrChange>
          </w:rPr>
          <w:t xml:space="preserve"> b</w:t>
        </w:r>
        <w:r w:rsidR="0054177B" w:rsidRPr="0075465B">
          <w:rPr>
            <w:sz w:val="26"/>
            <w:szCs w:val="26"/>
            <w:rPrChange w:id="6265" w:author="lợi đoàn" w:date="2024-11-30T03:25:00Z">
              <w:rPr>
                <w:rFonts w:ascii="Cambria" w:hAnsi="Cambria" w:cs="Cambria"/>
              </w:rPr>
            </w:rPrChange>
          </w:rPr>
          <w:t>ệ</w:t>
        </w:r>
        <w:r w:rsidR="0054177B" w:rsidRPr="0075465B">
          <w:rPr>
            <w:sz w:val="26"/>
            <w:szCs w:val="26"/>
            <w:rPrChange w:id="6266" w:author="lợi đoàn" w:date="2024-11-30T03:25:00Z">
              <w:rPr/>
            </w:rPrChange>
          </w:rPr>
          <w:t xml:space="preserve">nh </w:t>
        </w:r>
        <w:r w:rsidR="0054177B" w:rsidRPr="0075465B">
          <w:rPr>
            <w:sz w:val="26"/>
            <w:szCs w:val="26"/>
            <w:rPrChange w:id="6267" w:author="lợi đoàn" w:date="2024-11-30T03:25:00Z">
              <w:rPr>
                <w:rFonts w:ascii="VNI-Times" w:hAnsi="VNI-Times" w:cs="VNI-Times"/>
              </w:rPr>
            </w:rPrChange>
          </w:rPr>
          <w:t>á</w:t>
        </w:r>
        <w:r w:rsidR="0054177B" w:rsidRPr="0075465B">
          <w:rPr>
            <w:sz w:val="26"/>
            <w:szCs w:val="26"/>
            <w:rPrChange w:id="6268" w:author="lợi đoàn" w:date="2024-11-30T03:25:00Z">
              <w:rPr/>
            </w:rPrChange>
          </w:rPr>
          <w:t>n v</w:t>
        </w:r>
        <w:r w:rsidR="0054177B" w:rsidRPr="0075465B">
          <w:rPr>
            <w:sz w:val="26"/>
            <w:szCs w:val="26"/>
            <w:rPrChange w:id="6269" w:author="lợi đoàn" w:date="2024-11-30T03:25:00Z">
              <w:rPr>
                <w:rFonts w:ascii="VNI-Times" w:hAnsi="VNI-Times" w:cs="VNI-Times"/>
              </w:rPr>
            </w:rPrChange>
          </w:rPr>
          <w:t>à</w:t>
        </w:r>
        <w:r w:rsidR="0054177B" w:rsidRPr="0075465B">
          <w:rPr>
            <w:sz w:val="26"/>
            <w:szCs w:val="26"/>
            <w:rPrChange w:id="6270" w:author="lợi đoàn" w:date="2024-11-30T03:25:00Z">
              <w:rPr/>
            </w:rPrChange>
          </w:rPr>
          <w:t xml:space="preserve"> c</w:t>
        </w:r>
        <w:r w:rsidR="0054177B" w:rsidRPr="0075465B">
          <w:rPr>
            <w:sz w:val="26"/>
            <w:szCs w:val="26"/>
            <w:rPrChange w:id="6271" w:author="lợi đoàn" w:date="2024-11-30T03:25:00Z">
              <w:rPr>
                <w:rFonts w:ascii="VNI-Times" w:hAnsi="VNI-Times" w:cs="VNI-Times"/>
              </w:rPr>
            </w:rPrChange>
          </w:rPr>
          <w:t>á</w:t>
        </w:r>
        <w:r w:rsidR="0054177B" w:rsidRPr="0075465B">
          <w:rPr>
            <w:sz w:val="26"/>
            <w:szCs w:val="26"/>
            <w:rPrChange w:id="6272" w:author="lợi đoàn" w:date="2024-11-30T03:25:00Z">
              <w:rPr/>
            </w:rPrChange>
          </w:rPr>
          <w:t>c k</w:t>
        </w:r>
        <w:r w:rsidR="0054177B" w:rsidRPr="0075465B">
          <w:rPr>
            <w:sz w:val="26"/>
            <w:szCs w:val="26"/>
            <w:rPrChange w:id="6273" w:author="lợi đoàn" w:date="2024-11-30T03:25:00Z">
              <w:rPr>
                <w:rFonts w:ascii="Cambria" w:hAnsi="Cambria" w:cs="Cambria"/>
              </w:rPr>
            </w:rPrChange>
          </w:rPr>
          <w:t>ế</w:t>
        </w:r>
        <w:r w:rsidR="0054177B" w:rsidRPr="0075465B">
          <w:rPr>
            <w:sz w:val="26"/>
            <w:szCs w:val="26"/>
            <w:rPrChange w:id="6274" w:author="lợi đoàn" w:date="2024-11-30T03:25:00Z">
              <w:rPr/>
            </w:rPrChange>
          </w:rPr>
          <w:t>t qu</w:t>
        </w:r>
        <w:r w:rsidR="0054177B" w:rsidRPr="0075465B">
          <w:rPr>
            <w:sz w:val="26"/>
            <w:szCs w:val="26"/>
            <w:rPrChange w:id="6275" w:author="lợi đoàn" w:date="2024-11-30T03:25:00Z">
              <w:rPr>
                <w:rFonts w:ascii="Cambria" w:hAnsi="Cambria" w:cs="Cambria"/>
              </w:rPr>
            </w:rPrChange>
          </w:rPr>
          <w:t>ả</w:t>
        </w:r>
        <w:r w:rsidR="0054177B" w:rsidRPr="0075465B">
          <w:rPr>
            <w:sz w:val="26"/>
            <w:szCs w:val="26"/>
            <w:rPrChange w:id="6276" w:author="lợi đoàn" w:date="2024-11-30T03:25:00Z">
              <w:rPr/>
            </w:rPrChange>
          </w:rPr>
          <w:t xml:space="preserve"> x</w:t>
        </w:r>
        <w:r w:rsidR="0054177B" w:rsidRPr="0075465B">
          <w:rPr>
            <w:sz w:val="26"/>
            <w:szCs w:val="26"/>
            <w:rPrChange w:id="6277" w:author="lợi đoàn" w:date="2024-11-30T03:25:00Z">
              <w:rPr>
                <w:rFonts w:ascii="VNI-Times" w:hAnsi="VNI-Times" w:cs="VNI-Times"/>
              </w:rPr>
            </w:rPrChange>
          </w:rPr>
          <w:t>é</w:t>
        </w:r>
        <w:r w:rsidR="0054177B" w:rsidRPr="0075465B">
          <w:rPr>
            <w:sz w:val="26"/>
            <w:szCs w:val="26"/>
            <w:rPrChange w:id="6278" w:author="lợi đoàn" w:date="2024-11-30T03:25:00Z">
              <w:rPr/>
            </w:rPrChange>
          </w:rPr>
          <w:t>t nghi</w:t>
        </w:r>
        <w:r w:rsidR="0054177B" w:rsidRPr="0075465B">
          <w:rPr>
            <w:sz w:val="26"/>
            <w:szCs w:val="26"/>
            <w:rPrChange w:id="6279" w:author="lợi đoàn" w:date="2024-11-30T03:25:00Z">
              <w:rPr>
                <w:rFonts w:ascii="Cambria" w:hAnsi="Cambria" w:cs="Cambria"/>
              </w:rPr>
            </w:rPrChange>
          </w:rPr>
          <w:t>ệ</w:t>
        </w:r>
        <w:r w:rsidR="0054177B" w:rsidRPr="0075465B">
          <w:rPr>
            <w:sz w:val="26"/>
            <w:szCs w:val="26"/>
            <w:rPrChange w:id="6280" w:author="lợi đoàn" w:date="2024-11-30T03:25:00Z">
              <w:rPr/>
            </w:rPrChange>
          </w:rPr>
          <w:t>m.</w:t>
        </w:r>
      </w:ins>
    </w:p>
    <w:p w14:paraId="377C761F" w14:textId="22E8252A" w:rsidR="0054177B" w:rsidRPr="0075465B" w:rsidRDefault="00C401C9">
      <w:pPr>
        <w:pStyle w:val="ListParagraph"/>
        <w:ind w:left="426" w:firstLine="294"/>
        <w:rPr>
          <w:ins w:id="6281" w:author="lợi đoàn" w:date="2024-11-30T03:04:00Z"/>
          <w:sz w:val="26"/>
          <w:szCs w:val="26"/>
          <w:rPrChange w:id="6282" w:author="lợi đoàn" w:date="2024-11-30T03:25:00Z">
            <w:rPr>
              <w:ins w:id="6283" w:author="lợi đoàn" w:date="2024-11-30T03:04:00Z"/>
            </w:rPr>
          </w:rPrChange>
        </w:rPr>
        <w:pPrChange w:id="6284" w:author="lợi đoàn" w:date="2024-11-30T06:53:00Z">
          <w:pPr>
            <w:pStyle w:val="ListParagraph"/>
            <w:ind w:left="426"/>
          </w:pPr>
        </w:pPrChange>
      </w:pPr>
      <w:ins w:id="6285" w:author="lợi đoàn" w:date="2024-11-30T06:53:00Z">
        <w:r>
          <w:rPr>
            <w:sz w:val="26"/>
            <w:szCs w:val="26"/>
          </w:rPr>
          <w:t xml:space="preserve">- </w:t>
        </w:r>
      </w:ins>
      <w:ins w:id="6286" w:author="lợi đoàn" w:date="2024-11-30T03:04:00Z">
        <w:r w:rsidR="0054177B" w:rsidRPr="0075465B">
          <w:rPr>
            <w:sz w:val="26"/>
            <w:szCs w:val="26"/>
            <w:rPrChange w:id="6287" w:author="lợi đoàn" w:date="2024-11-30T03:25:00Z">
              <w:rPr/>
            </w:rPrChange>
          </w:rPr>
          <w:t>Thông báo th</w:t>
        </w:r>
        <w:r w:rsidR="0054177B" w:rsidRPr="0075465B">
          <w:rPr>
            <w:sz w:val="26"/>
            <w:szCs w:val="26"/>
            <w:rPrChange w:id="6288" w:author="lợi đoàn" w:date="2024-11-30T03:25:00Z">
              <w:rPr>
                <w:rFonts w:ascii="Cambria" w:hAnsi="Cambria" w:cs="Cambria"/>
              </w:rPr>
            </w:rPrChange>
          </w:rPr>
          <w:t>ờ</w:t>
        </w:r>
        <w:r w:rsidR="0054177B" w:rsidRPr="0075465B">
          <w:rPr>
            <w:sz w:val="26"/>
            <w:szCs w:val="26"/>
            <w:rPrChange w:id="6289" w:author="lợi đoàn" w:date="2024-11-30T03:25:00Z">
              <w:rPr/>
            </w:rPrChange>
          </w:rPr>
          <w:t>i gian th</w:t>
        </w:r>
        <w:r w:rsidR="0054177B" w:rsidRPr="0075465B">
          <w:rPr>
            <w:sz w:val="26"/>
            <w:szCs w:val="26"/>
            <w:rPrChange w:id="6290" w:author="lợi đoàn" w:date="2024-11-30T03:25:00Z">
              <w:rPr>
                <w:rFonts w:ascii="Cambria" w:hAnsi="Cambria" w:cs="Cambria"/>
              </w:rPr>
            </w:rPrChange>
          </w:rPr>
          <w:t>ự</w:t>
        </w:r>
        <w:r w:rsidR="0054177B" w:rsidRPr="0075465B">
          <w:rPr>
            <w:sz w:val="26"/>
            <w:szCs w:val="26"/>
            <w:rPrChange w:id="6291" w:author="lợi đoàn" w:date="2024-11-30T03:25:00Z">
              <w:rPr/>
            </w:rPrChange>
          </w:rPr>
          <w:t xml:space="preserve">c qua </w:t>
        </w:r>
        <w:r w:rsidR="0054177B" w:rsidRPr="0075465B">
          <w:rPr>
            <w:rStyle w:val="Strong"/>
            <w:rFonts w:eastAsiaTheme="majorEastAsia"/>
            <w:b w:val="0"/>
            <w:bCs w:val="0"/>
            <w:sz w:val="26"/>
            <w:szCs w:val="26"/>
            <w:rPrChange w:id="6292" w:author="lợi đoàn" w:date="2024-11-30T03:25:00Z">
              <w:rPr>
                <w:rStyle w:val="Strong"/>
                <w:rFonts w:eastAsiaTheme="majorEastAsia"/>
              </w:rPr>
            </w:rPrChange>
          </w:rPr>
          <w:t>Pusher</w:t>
        </w:r>
        <w:r w:rsidR="0054177B" w:rsidRPr="0075465B">
          <w:rPr>
            <w:sz w:val="26"/>
            <w:szCs w:val="26"/>
            <w:rPrChange w:id="6293" w:author="lợi đoàn" w:date="2024-11-30T03:25:00Z">
              <w:rPr/>
            </w:rPrChange>
          </w:rPr>
          <w:t xml:space="preserve"> và l</w:t>
        </w:r>
        <w:r w:rsidR="0054177B" w:rsidRPr="0075465B">
          <w:rPr>
            <w:sz w:val="26"/>
            <w:szCs w:val="26"/>
            <w:rPrChange w:id="6294" w:author="lợi đoàn" w:date="2024-11-30T03:25:00Z">
              <w:rPr>
                <w:rFonts w:ascii="Cambria" w:hAnsi="Cambria" w:cs="Cambria"/>
              </w:rPr>
            </w:rPrChange>
          </w:rPr>
          <w:t>ư</w:t>
        </w:r>
        <w:r w:rsidR="0054177B" w:rsidRPr="0075465B">
          <w:rPr>
            <w:sz w:val="26"/>
            <w:szCs w:val="26"/>
            <w:rPrChange w:id="6295" w:author="lợi đoàn" w:date="2024-11-30T03:25:00Z">
              <w:rPr/>
            </w:rPrChange>
          </w:rPr>
          <w:t>u tr</w:t>
        </w:r>
        <w:r w:rsidR="0054177B" w:rsidRPr="0075465B">
          <w:rPr>
            <w:sz w:val="26"/>
            <w:szCs w:val="26"/>
            <w:rPrChange w:id="6296" w:author="lợi đoàn" w:date="2024-11-30T03:25:00Z">
              <w:rPr>
                <w:rFonts w:ascii="Cambria" w:hAnsi="Cambria" w:cs="Cambria"/>
              </w:rPr>
            </w:rPrChange>
          </w:rPr>
          <w:t>ữ</w:t>
        </w:r>
        <w:r w:rsidR="0054177B" w:rsidRPr="0075465B">
          <w:rPr>
            <w:sz w:val="26"/>
            <w:szCs w:val="26"/>
            <w:rPrChange w:id="6297" w:author="lợi đoàn" w:date="2024-11-30T03:25:00Z">
              <w:rPr/>
            </w:rPrChange>
          </w:rPr>
          <w:t xml:space="preserve"> th</w:t>
        </w:r>
        <w:r w:rsidR="0054177B" w:rsidRPr="0075465B">
          <w:rPr>
            <w:sz w:val="26"/>
            <w:szCs w:val="26"/>
            <w:rPrChange w:id="6298" w:author="lợi đoàn" w:date="2024-11-30T03:25:00Z">
              <w:rPr>
                <w:rFonts w:ascii="VNI-Times" w:hAnsi="VNI-Times" w:cs="VNI-Times"/>
              </w:rPr>
            </w:rPrChange>
          </w:rPr>
          <w:t>ô</w:t>
        </w:r>
        <w:r w:rsidR="0054177B" w:rsidRPr="0075465B">
          <w:rPr>
            <w:sz w:val="26"/>
            <w:szCs w:val="26"/>
            <w:rPrChange w:id="6299" w:author="lợi đoàn" w:date="2024-11-30T03:25:00Z">
              <w:rPr/>
            </w:rPrChange>
          </w:rPr>
          <w:t>ng b</w:t>
        </w:r>
        <w:r w:rsidR="0054177B" w:rsidRPr="0075465B">
          <w:rPr>
            <w:sz w:val="26"/>
            <w:szCs w:val="26"/>
            <w:rPrChange w:id="6300" w:author="lợi đoàn" w:date="2024-11-30T03:25:00Z">
              <w:rPr>
                <w:rFonts w:ascii="VNI-Times" w:hAnsi="VNI-Times" w:cs="VNI-Times"/>
              </w:rPr>
            </w:rPrChange>
          </w:rPr>
          <w:t>á</w:t>
        </w:r>
        <w:r w:rsidR="0054177B" w:rsidRPr="0075465B">
          <w:rPr>
            <w:sz w:val="26"/>
            <w:szCs w:val="26"/>
            <w:rPrChange w:id="6301" w:author="lợi đoàn" w:date="2024-11-30T03:25:00Z">
              <w:rPr/>
            </w:rPrChange>
          </w:rPr>
          <w:t xml:space="preserve">o trong </w:t>
        </w:r>
        <w:r w:rsidR="0054177B" w:rsidRPr="0075465B">
          <w:rPr>
            <w:rStyle w:val="Strong"/>
            <w:rFonts w:eastAsiaTheme="majorEastAsia"/>
            <w:b w:val="0"/>
            <w:bCs w:val="0"/>
            <w:sz w:val="26"/>
            <w:szCs w:val="26"/>
            <w:rPrChange w:id="6302" w:author="lợi đoàn" w:date="2024-11-30T03:25:00Z">
              <w:rPr>
                <w:rStyle w:val="Strong"/>
                <w:rFonts w:eastAsiaTheme="majorEastAsia"/>
              </w:rPr>
            </w:rPrChange>
          </w:rPr>
          <w:t>MongoDB</w:t>
        </w:r>
        <w:r w:rsidR="0054177B" w:rsidRPr="0075465B">
          <w:rPr>
            <w:sz w:val="26"/>
            <w:szCs w:val="26"/>
            <w:rPrChange w:id="6303" w:author="lợi đoàn" w:date="2024-11-30T03:25:00Z">
              <w:rPr/>
            </w:rPrChange>
          </w:rPr>
          <w:t>.</w:t>
        </w:r>
      </w:ins>
    </w:p>
    <w:p w14:paraId="086D270D" w14:textId="2C8C9DF5" w:rsidR="00040D1C" w:rsidRPr="0075465B" w:rsidRDefault="00E15419">
      <w:pPr>
        <w:pStyle w:val="ListParagraph"/>
        <w:rPr>
          <w:ins w:id="6304" w:author="lợi đoàn" w:date="2024-11-30T03:04:00Z"/>
          <w:sz w:val="26"/>
          <w:szCs w:val="26"/>
          <w:rPrChange w:id="6305" w:author="lợi đoàn" w:date="2024-11-30T03:25:00Z">
            <w:rPr>
              <w:ins w:id="6306" w:author="lợi đoàn" w:date="2024-11-30T03:04:00Z"/>
            </w:rPr>
          </w:rPrChange>
        </w:rPr>
        <w:pPrChange w:id="6307" w:author="lợi đoàn" w:date="2024-11-30T06:53:00Z">
          <w:pPr>
            <w:pStyle w:val="ListParagraph"/>
            <w:ind w:left="426"/>
          </w:pPr>
        </w:pPrChange>
      </w:pPr>
      <w:ins w:id="6308" w:author="lợi đoàn" w:date="2024-11-30T06:53:00Z">
        <w:r>
          <w:rPr>
            <w:sz w:val="26"/>
            <w:szCs w:val="26"/>
          </w:rPr>
          <w:t xml:space="preserve">- </w:t>
        </w:r>
      </w:ins>
      <w:ins w:id="6309" w:author="lợi đoàn" w:date="2024-11-30T03:04:00Z">
        <w:r w:rsidR="00040D1C" w:rsidRPr="0075465B">
          <w:rPr>
            <w:sz w:val="26"/>
            <w:szCs w:val="26"/>
            <w:rPrChange w:id="6310" w:author="lợi đoàn" w:date="2024-11-30T03:25:00Z">
              <w:rPr/>
            </w:rPrChange>
          </w:rPr>
          <w:t>Các thông báo đ</w:t>
        </w:r>
        <w:r w:rsidR="00040D1C" w:rsidRPr="0075465B">
          <w:rPr>
            <w:sz w:val="26"/>
            <w:szCs w:val="26"/>
            <w:rPrChange w:id="6311" w:author="lợi đoàn" w:date="2024-11-30T03:25:00Z">
              <w:rPr>
                <w:rFonts w:ascii="Cambria" w:hAnsi="Cambria" w:cs="Cambria"/>
              </w:rPr>
            </w:rPrChange>
          </w:rPr>
          <w:t>ượ</w:t>
        </w:r>
        <w:r w:rsidR="00040D1C" w:rsidRPr="0075465B">
          <w:rPr>
            <w:sz w:val="26"/>
            <w:szCs w:val="26"/>
            <w:rPrChange w:id="6312" w:author="lợi đoàn" w:date="2024-11-30T03:25:00Z">
              <w:rPr/>
            </w:rPrChange>
          </w:rPr>
          <w:t>c l</w:t>
        </w:r>
        <w:r w:rsidR="00040D1C" w:rsidRPr="0075465B">
          <w:rPr>
            <w:sz w:val="26"/>
            <w:szCs w:val="26"/>
            <w:rPrChange w:id="6313" w:author="lợi đoàn" w:date="2024-11-30T03:25:00Z">
              <w:rPr>
                <w:rFonts w:ascii="Cambria" w:hAnsi="Cambria" w:cs="Cambria"/>
              </w:rPr>
            </w:rPrChange>
          </w:rPr>
          <w:t>ư</w:t>
        </w:r>
        <w:r w:rsidR="00040D1C" w:rsidRPr="0075465B">
          <w:rPr>
            <w:sz w:val="26"/>
            <w:szCs w:val="26"/>
            <w:rPrChange w:id="6314" w:author="lợi đoàn" w:date="2024-11-30T03:25:00Z">
              <w:rPr/>
            </w:rPrChange>
          </w:rPr>
          <w:t>u l</w:t>
        </w:r>
        <w:r w:rsidR="00040D1C" w:rsidRPr="0075465B">
          <w:rPr>
            <w:sz w:val="26"/>
            <w:szCs w:val="26"/>
            <w:rPrChange w:id="6315" w:author="lợi đoàn" w:date="2024-11-30T03:25:00Z">
              <w:rPr>
                <w:rFonts w:ascii="Cambria" w:hAnsi="Cambria" w:cs="Cambria"/>
              </w:rPr>
            </w:rPrChange>
          </w:rPr>
          <w:t>ạ</w:t>
        </w:r>
        <w:r w:rsidR="00040D1C" w:rsidRPr="0075465B">
          <w:rPr>
            <w:sz w:val="26"/>
            <w:szCs w:val="26"/>
            <w:rPrChange w:id="6316" w:author="lợi đoàn" w:date="2024-11-30T03:25:00Z">
              <w:rPr/>
            </w:rPrChange>
          </w:rPr>
          <w:t>i v</w:t>
        </w:r>
        <w:r w:rsidR="00040D1C" w:rsidRPr="0075465B">
          <w:rPr>
            <w:sz w:val="26"/>
            <w:szCs w:val="26"/>
            <w:rPrChange w:id="6317" w:author="lợi đoàn" w:date="2024-11-30T03:25:00Z">
              <w:rPr>
                <w:rFonts w:ascii="VNI-Times" w:hAnsi="VNI-Times" w:cs="VNI-Times"/>
              </w:rPr>
            </w:rPrChange>
          </w:rPr>
          <w:t>à</w:t>
        </w:r>
        <w:r w:rsidR="00040D1C" w:rsidRPr="0075465B">
          <w:rPr>
            <w:sz w:val="26"/>
            <w:szCs w:val="26"/>
            <w:rPrChange w:id="6318" w:author="lợi đoàn" w:date="2024-11-30T03:25:00Z">
              <w:rPr/>
            </w:rPrChange>
          </w:rPr>
          <w:t xml:space="preserve"> hi</w:t>
        </w:r>
        <w:r w:rsidR="00040D1C" w:rsidRPr="0075465B">
          <w:rPr>
            <w:sz w:val="26"/>
            <w:szCs w:val="26"/>
            <w:rPrChange w:id="6319" w:author="lợi đoàn" w:date="2024-11-30T03:25:00Z">
              <w:rPr>
                <w:rFonts w:ascii="Cambria" w:hAnsi="Cambria" w:cs="Cambria"/>
              </w:rPr>
            </w:rPrChange>
          </w:rPr>
          <w:t>ể</w:t>
        </w:r>
        <w:r w:rsidR="00040D1C" w:rsidRPr="0075465B">
          <w:rPr>
            <w:sz w:val="26"/>
            <w:szCs w:val="26"/>
            <w:rPrChange w:id="6320" w:author="lợi đoàn" w:date="2024-11-30T03:25:00Z">
              <w:rPr/>
            </w:rPrChange>
          </w:rPr>
          <w:t>n th</w:t>
        </w:r>
        <w:r w:rsidR="00040D1C" w:rsidRPr="0075465B">
          <w:rPr>
            <w:sz w:val="26"/>
            <w:szCs w:val="26"/>
            <w:rPrChange w:id="6321" w:author="lợi đoàn" w:date="2024-11-30T03:25:00Z">
              <w:rPr>
                <w:rFonts w:ascii="Cambria" w:hAnsi="Cambria" w:cs="Cambria"/>
              </w:rPr>
            </w:rPrChange>
          </w:rPr>
          <w:t>ị</w:t>
        </w:r>
        <w:r w:rsidR="00040D1C" w:rsidRPr="0075465B">
          <w:rPr>
            <w:sz w:val="26"/>
            <w:szCs w:val="26"/>
            <w:rPrChange w:id="6322" w:author="lợi đoàn" w:date="2024-11-30T03:25:00Z">
              <w:rPr/>
            </w:rPrChange>
          </w:rPr>
          <w:t xml:space="preserve"> trong giao di</w:t>
        </w:r>
        <w:r w:rsidR="00040D1C" w:rsidRPr="0075465B">
          <w:rPr>
            <w:sz w:val="26"/>
            <w:szCs w:val="26"/>
            <w:rPrChange w:id="6323" w:author="lợi đoàn" w:date="2024-11-30T03:25:00Z">
              <w:rPr>
                <w:rFonts w:ascii="Cambria" w:hAnsi="Cambria" w:cs="Cambria"/>
              </w:rPr>
            </w:rPrChange>
          </w:rPr>
          <w:t>ệ</w:t>
        </w:r>
        <w:r w:rsidR="00040D1C" w:rsidRPr="0075465B">
          <w:rPr>
            <w:sz w:val="26"/>
            <w:szCs w:val="26"/>
            <w:rPrChange w:id="6324" w:author="lợi đoàn" w:date="2024-11-30T03:25:00Z">
              <w:rPr/>
            </w:rPrChange>
          </w:rPr>
          <w:t xml:space="preserve">n </w:t>
        </w:r>
        <w:r w:rsidR="00040D1C" w:rsidRPr="0075465B">
          <w:rPr>
            <w:rStyle w:val="Strong"/>
            <w:rFonts w:eastAsiaTheme="majorEastAsia"/>
            <w:b w:val="0"/>
            <w:bCs w:val="0"/>
            <w:sz w:val="26"/>
            <w:szCs w:val="26"/>
            <w:rPrChange w:id="6325" w:author="lợi đoàn" w:date="2024-11-30T03:25:00Z">
              <w:rPr>
                <w:rStyle w:val="Strong"/>
                <w:rFonts w:eastAsiaTheme="majorEastAsia"/>
              </w:rPr>
            </w:rPrChange>
          </w:rPr>
          <w:t>Notification</w:t>
        </w:r>
        <w:r w:rsidR="00040D1C" w:rsidRPr="0075465B">
          <w:rPr>
            <w:sz w:val="26"/>
            <w:szCs w:val="26"/>
            <w:rPrChange w:id="6326" w:author="lợi đoàn" w:date="2024-11-30T03:25:00Z">
              <w:rPr/>
            </w:rPrChange>
          </w:rPr>
          <w:t>, ngay c</w:t>
        </w:r>
        <w:r w:rsidR="00040D1C" w:rsidRPr="0075465B">
          <w:rPr>
            <w:sz w:val="26"/>
            <w:szCs w:val="26"/>
            <w:rPrChange w:id="6327" w:author="lợi đoàn" w:date="2024-11-30T03:25:00Z">
              <w:rPr>
                <w:rFonts w:ascii="Cambria" w:hAnsi="Cambria" w:cs="Cambria"/>
              </w:rPr>
            </w:rPrChange>
          </w:rPr>
          <w:t>ả</w:t>
        </w:r>
        <w:r w:rsidR="00040D1C" w:rsidRPr="0075465B">
          <w:rPr>
            <w:sz w:val="26"/>
            <w:szCs w:val="26"/>
            <w:rPrChange w:id="6328" w:author="lợi đoàn" w:date="2024-11-30T03:25:00Z">
              <w:rPr/>
            </w:rPrChange>
          </w:rPr>
          <w:t xml:space="preserve"> khi Pusher kh</w:t>
        </w:r>
        <w:r w:rsidR="00040D1C" w:rsidRPr="0075465B">
          <w:rPr>
            <w:sz w:val="26"/>
            <w:szCs w:val="26"/>
            <w:rPrChange w:id="6329" w:author="lợi đoàn" w:date="2024-11-30T03:25:00Z">
              <w:rPr>
                <w:rFonts w:ascii="VNI-Times" w:hAnsi="VNI-Times" w:cs="VNI-Times"/>
              </w:rPr>
            </w:rPrChange>
          </w:rPr>
          <w:t>ô</w:t>
        </w:r>
        <w:r w:rsidR="00040D1C" w:rsidRPr="0075465B">
          <w:rPr>
            <w:sz w:val="26"/>
            <w:szCs w:val="26"/>
            <w:rPrChange w:id="6330" w:author="lợi đoàn" w:date="2024-11-30T03:25:00Z">
              <w:rPr/>
            </w:rPrChange>
          </w:rPr>
          <w:t>ng ho</w:t>
        </w:r>
        <w:r w:rsidR="00040D1C" w:rsidRPr="0075465B">
          <w:rPr>
            <w:sz w:val="26"/>
            <w:szCs w:val="26"/>
            <w:rPrChange w:id="6331" w:author="lợi đoàn" w:date="2024-11-30T03:25:00Z">
              <w:rPr>
                <w:rFonts w:ascii="Cambria" w:hAnsi="Cambria" w:cs="Cambria"/>
              </w:rPr>
            </w:rPrChange>
          </w:rPr>
          <w:t>ạ</w:t>
        </w:r>
        <w:r w:rsidR="00040D1C" w:rsidRPr="0075465B">
          <w:rPr>
            <w:sz w:val="26"/>
            <w:szCs w:val="26"/>
            <w:rPrChange w:id="6332" w:author="lợi đoàn" w:date="2024-11-30T03:25:00Z">
              <w:rPr/>
            </w:rPrChange>
          </w:rPr>
          <w:t xml:space="preserve">t </w:t>
        </w:r>
        <w:r w:rsidR="00040D1C" w:rsidRPr="0075465B">
          <w:rPr>
            <w:sz w:val="26"/>
            <w:szCs w:val="26"/>
            <w:rPrChange w:id="6333" w:author="lợi đoàn" w:date="2024-11-30T03:25:00Z">
              <w:rPr>
                <w:rFonts w:ascii="VNI-Times" w:hAnsi="VNI-Times" w:cs="VNI-Times"/>
              </w:rPr>
            </w:rPrChange>
          </w:rPr>
          <w:t>đ</w:t>
        </w:r>
        <w:r w:rsidR="00040D1C" w:rsidRPr="0075465B">
          <w:rPr>
            <w:sz w:val="26"/>
            <w:szCs w:val="26"/>
            <w:rPrChange w:id="6334" w:author="lợi đoàn" w:date="2024-11-30T03:25:00Z">
              <w:rPr>
                <w:rFonts w:ascii="Cambria" w:hAnsi="Cambria" w:cs="Cambria"/>
              </w:rPr>
            </w:rPrChange>
          </w:rPr>
          <w:t>ộ</w:t>
        </w:r>
        <w:r w:rsidR="00040D1C" w:rsidRPr="0075465B">
          <w:rPr>
            <w:sz w:val="26"/>
            <w:szCs w:val="26"/>
            <w:rPrChange w:id="6335" w:author="lợi đoàn" w:date="2024-11-30T03:25:00Z">
              <w:rPr/>
            </w:rPrChange>
          </w:rPr>
          <w:t>ng.</w:t>
        </w:r>
      </w:ins>
    </w:p>
    <w:p w14:paraId="740F4217" w14:textId="6796A2EE" w:rsidR="00040D1C" w:rsidRPr="0075465B" w:rsidRDefault="00C401C9">
      <w:pPr>
        <w:pStyle w:val="ListParagraph"/>
        <w:rPr>
          <w:ins w:id="6336" w:author="lợi đoàn" w:date="2024-11-30T03:04:00Z"/>
          <w:sz w:val="26"/>
          <w:szCs w:val="26"/>
          <w:rPrChange w:id="6337" w:author="lợi đoàn" w:date="2024-11-30T03:25:00Z">
            <w:rPr>
              <w:ins w:id="6338" w:author="lợi đoàn" w:date="2024-11-30T03:04:00Z"/>
            </w:rPr>
          </w:rPrChange>
        </w:rPr>
        <w:pPrChange w:id="6339" w:author="lợi đoàn" w:date="2024-11-30T06:54:00Z">
          <w:pPr>
            <w:pStyle w:val="ListParagraph"/>
            <w:ind w:left="426"/>
          </w:pPr>
        </w:pPrChange>
      </w:pPr>
      <w:ins w:id="6340" w:author="lợi đoàn" w:date="2024-11-30T06:53:00Z">
        <w:r>
          <w:rPr>
            <w:rStyle w:val="Strong"/>
            <w:rFonts w:eastAsiaTheme="majorEastAsia"/>
            <w:b w:val="0"/>
            <w:bCs w:val="0"/>
            <w:sz w:val="26"/>
            <w:szCs w:val="26"/>
          </w:rPr>
          <w:t xml:space="preserve">- </w:t>
        </w:r>
      </w:ins>
      <w:ins w:id="6341" w:author="lợi đoàn" w:date="2024-11-30T03:04:00Z">
        <w:r w:rsidR="00040D1C" w:rsidRPr="0075465B">
          <w:rPr>
            <w:rStyle w:val="Strong"/>
            <w:rFonts w:eastAsiaTheme="majorEastAsia"/>
            <w:b w:val="0"/>
            <w:bCs w:val="0"/>
            <w:sz w:val="26"/>
            <w:szCs w:val="26"/>
            <w:rPrChange w:id="6342" w:author="lợi đoàn" w:date="2024-11-30T03:25:00Z">
              <w:rPr>
                <w:rStyle w:val="Strong"/>
                <w:rFonts w:ascii="Cambria" w:eastAsiaTheme="majorEastAsia" w:hAnsi="Cambria" w:cs="Cambria"/>
              </w:rPr>
            </w:rPrChange>
          </w:rPr>
          <w:t>Đă</w:t>
        </w:r>
        <w:r w:rsidR="00040D1C" w:rsidRPr="0075465B">
          <w:rPr>
            <w:rStyle w:val="Strong"/>
            <w:rFonts w:eastAsiaTheme="majorEastAsia"/>
            <w:b w:val="0"/>
            <w:bCs w:val="0"/>
            <w:sz w:val="26"/>
            <w:szCs w:val="26"/>
            <w:rPrChange w:id="6343" w:author="lợi đoàn" w:date="2024-11-30T03:25:00Z">
              <w:rPr>
                <w:rStyle w:val="Strong"/>
                <w:rFonts w:eastAsiaTheme="majorEastAsia"/>
              </w:rPr>
            </w:rPrChange>
          </w:rPr>
          <w:t>ng k</w:t>
        </w:r>
        <w:r w:rsidR="00040D1C" w:rsidRPr="0075465B">
          <w:rPr>
            <w:rStyle w:val="Strong"/>
            <w:rFonts w:eastAsiaTheme="majorEastAsia"/>
            <w:b w:val="0"/>
            <w:bCs w:val="0"/>
            <w:sz w:val="26"/>
            <w:szCs w:val="26"/>
            <w:rPrChange w:id="6344" w:author="lợi đoàn" w:date="2024-11-30T03:25:00Z">
              <w:rPr>
                <w:rStyle w:val="Strong"/>
                <w:rFonts w:ascii="VNI-Times" w:eastAsiaTheme="majorEastAsia" w:hAnsi="VNI-Times" w:cs="VNI-Times"/>
              </w:rPr>
            </w:rPrChange>
          </w:rPr>
          <w:t>ý</w:t>
        </w:r>
        <w:r w:rsidR="00040D1C" w:rsidRPr="0075465B">
          <w:rPr>
            <w:rStyle w:val="Strong"/>
            <w:rFonts w:eastAsiaTheme="majorEastAsia"/>
            <w:b w:val="0"/>
            <w:bCs w:val="0"/>
            <w:sz w:val="26"/>
            <w:szCs w:val="26"/>
            <w:rPrChange w:id="6345" w:author="lợi đoàn" w:date="2024-11-30T03:25:00Z">
              <w:rPr>
                <w:rStyle w:val="Strong"/>
                <w:rFonts w:eastAsiaTheme="majorEastAsia"/>
              </w:rPr>
            </w:rPrChange>
          </w:rPr>
          <w:t xml:space="preserve"> b</w:t>
        </w:r>
        <w:r w:rsidR="00040D1C" w:rsidRPr="0075465B">
          <w:rPr>
            <w:rStyle w:val="Strong"/>
            <w:rFonts w:eastAsiaTheme="majorEastAsia"/>
            <w:b w:val="0"/>
            <w:bCs w:val="0"/>
            <w:sz w:val="26"/>
            <w:szCs w:val="26"/>
            <w:rPrChange w:id="6346" w:author="lợi đoàn" w:date="2024-11-30T03:25:00Z">
              <w:rPr>
                <w:rStyle w:val="Strong"/>
                <w:rFonts w:ascii="Cambria" w:eastAsiaTheme="majorEastAsia" w:hAnsi="Cambria" w:cs="Cambria"/>
              </w:rPr>
            </w:rPrChange>
          </w:rPr>
          <w:t>ằ</w:t>
        </w:r>
        <w:r w:rsidR="00040D1C" w:rsidRPr="0075465B">
          <w:rPr>
            <w:rStyle w:val="Strong"/>
            <w:rFonts w:eastAsiaTheme="majorEastAsia"/>
            <w:b w:val="0"/>
            <w:bCs w:val="0"/>
            <w:sz w:val="26"/>
            <w:szCs w:val="26"/>
            <w:rPrChange w:id="6347" w:author="lợi đoàn" w:date="2024-11-30T03:25:00Z">
              <w:rPr>
                <w:rStyle w:val="Strong"/>
                <w:rFonts w:eastAsiaTheme="majorEastAsia"/>
              </w:rPr>
            </w:rPrChange>
          </w:rPr>
          <w:t>ng qu</w:t>
        </w:r>
        <w:r w:rsidR="00040D1C" w:rsidRPr="0075465B">
          <w:rPr>
            <w:rStyle w:val="Strong"/>
            <w:rFonts w:eastAsiaTheme="majorEastAsia"/>
            <w:b w:val="0"/>
            <w:bCs w:val="0"/>
            <w:sz w:val="26"/>
            <w:szCs w:val="26"/>
            <w:rPrChange w:id="6348" w:author="lợi đoàn" w:date="2024-11-30T03:25:00Z">
              <w:rPr>
                <w:rStyle w:val="Strong"/>
                <w:rFonts w:ascii="VNI-Times" w:eastAsiaTheme="majorEastAsia" w:hAnsi="VNI-Times" w:cs="VNI-Times"/>
              </w:rPr>
            </w:rPrChange>
          </w:rPr>
          <w:t>é</w:t>
        </w:r>
        <w:r w:rsidR="00040D1C" w:rsidRPr="0075465B">
          <w:rPr>
            <w:rStyle w:val="Strong"/>
            <w:rFonts w:eastAsiaTheme="majorEastAsia"/>
            <w:b w:val="0"/>
            <w:bCs w:val="0"/>
            <w:sz w:val="26"/>
            <w:szCs w:val="26"/>
            <w:rPrChange w:id="6349" w:author="lợi đoàn" w:date="2024-11-30T03:25:00Z">
              <w:rPr>
                <w:rStyle w:val="Strong"/>
                <w:rFonts w:eastAsiaTheme="majorEastAsia"/>
              </w:rPr>
            </w:rPrChange>
          </w:rPr>
          <w:t>t m</w:t>
        </w:r>
        <w:r w:rsidR="00040D1C" w:rsidRPr="0075465B">
          <w:rPr>
            <w:rStyle w:val="Strong"/>
            <w:rFonts w:eastAsiaTheme="majorEastAsia"/>
            <w:b w:val="0"/>
            <w:bCs w:val="0"/>
            <w:sz w:val="26"/>
            <w:szCs w:val="26"/>
            <w:rPrChange w:id="6350" w:author="lợi đoàn" w:date="2024-11-30T03:25:00Z">
              <w:rPr>
                <w:rStyle w:val="Strong"/>
                <w:rFonts w:ascii="VNI-Times" w:eastAsiaTheme="majorEastAsia" w:hAnsi="VNI-Times" w:cs="VNI-Times"/>
              </w:rPr>
            </w:rPrChange>
          </w:rPr>
          <w:t>ã</w:t>
        </w:r>
        <w:r w:rsidR="00040D1C" w:rsidRPr="0075465B">
          <w:rPr>
            <w:rStyle w:val="Strong"/>
            <w:rFonts w:eastAsiaTheme="majorEastAsia"/>
            <w:b w:val="0"/>
            <w:bCs w:val="0"/>
            <w:sz w:val="26"/>
            <w:szCs w:val="26"/>
            <w:rPrChange w:id="6351" w:author="lợi đoàn" w:date="2024-11-30T03:25:00Z">
              <w:rPr>
                <w:rStyle w:val="Strong"/>
                <w:rFonts w:eastAsiaTheme="majorEastAsia"/>
              </w:rPr>
            </w:rPrChange>
          </w:rPr>
          <w:t xml:space="preserve"> c</w:t>
        </w:r>
        <w:r w:rsidR="00040D1C" w:rsidRPr="0075465B">
          <w:rPr>
            <w:rStyle w:val="Strong"/>
            <w:rFonts w:eastAsiaTheme="majorEastAsia"/>
            <w:b w:val="0"/>
            <w:bCs w:val="0"/>
            <w:sz w:val="26"/>
            <w:szCs w:val="26"/>
            <w:rPrChange w:id="6352" w:author="lợi đoàn" w:date="2024-11-30T03:25:00Z">
              <w:rPr>
                <w:rStyle w:val="Strong"/>
                <w:rFonts w:ascii="Cambria" w:eastAsiaTheme="majorEastAsia" w:hAnsi="Cambria" w:cs="Cambria"/>
              </w:rPr>
            </w:rPrChange>
          </w:rPr>
          <w:t>ă</w:t>
        </w:r>
        <w:r w:rsidR="00040D1C" w:rsidRPr="0075465B">
          <w:rPr>
            <w:rStyle w:val="Strong"/>
            <w:rFonts w:eastAsiaTheme="majorEastAsia"/>
            <w:b w:val="0"/>
            <w:bCs w:val="0"/>
            <w:sz w:val="26"/>
            <w:szCs w:val="26"/>
            <w:rPrChange w:id="6353" w:author="lợi đoàn" w:date="2024-11-30T03:25:00Z">
              <w:rPr>
                <w:rStyle w:val="Strong"/>
                <w:rFonts w:eastAsiaTheme="majorEastAsia"/>
              </w:rPr>
            </w:rPrChange>
          </w:rPr>
          <w:t>n c</w:t>
        </w:r>
        <w:r w:rsidR="00040D1C" w:rsidRPr="0075465B">
          <w:rPr>
            <w:rStyle w:val="Strong"/>
            <w:rFonts w:eastAsiaTheme="majorEastAsia"/>
            <w:b w:val="0"/>
            <w:bCs w:val="0"/>
            <w:sz w:val="26"/>
            <w:szCs w:val="26"/>
            <w:rPrChange w:id="6354" w:author="lợi đoàn" w:date="2024-11-30T03:25:00Z">
              <w:rPr>
                <w:rStyle w:val="Strong"/>
                <w:rFonts w:ascii="Cambria" w:eastAsiaTheme="majorEastAsia" w:hAnsi="Cambria" w:cs="Cambria"/>
              </w:rPr>
            </w:rPrChange>
          </w:rPr>
          <w:t>ướ</w:t>
        </w:r>
        <w:r w:rsidR="00040D1C" w:rsidRPr="0075465B">
          <w:rPr>
            <w:rStyle w:val="Strong"/>
            <w:rFonts w:eastAsiaTheme="majorEastAsia"/>
            <w:b w:val="0"/>
            <w:bCs w:val="0"/>
            <w:sz w:val="26"/>
            <w:szCs w:val="26"/>
            <w:rPrChange w:id="6355" w:author="lợi đoàn" w:date="2024-11-30T03:25:00Z">
              <w:rPr>
                <w:rStyle w:val="Strong"/>
                <w:rFonts w:eastAsiaTheme="majorEastAsia"/>
              </w:rPr>
            </w:rPrChange>
          </w:rPr>
          <w:t>c c</w:t>
        </w:r>
        <w:r w:rsidR="00040D1C" w:rsidRPr="0075465B">
          <w:rPr>
            <w:rStyle w:val="Strong"/>
            <w:rFonts w:eastAsiaTheme="majorEastAsia"/>
            <w:b w:val="0"/>
            <w:bCs w:val="0"/>
            <w:sz w:val="26"/>
            <w:szCs w:val="26"/>
            <w:rPrChange w:id="6356" w:author="lợi đoàn" w:date="2024-11-30T03:25:00Z">
              <w:rPr>
                <w:rStyle w:val="Strong"/>
                <w:rFonts w:ascii="VNI-Times" w:eastAsiaTheme="majorEastAsia" w:hAnsi="VNI-Times" w:cs="VNI-Times"/>
              </w:rPr>
            </w:rPrChange>
          </w:rPr>
          <w:t>ô</w:t>
        </w:r>
        <w:r w:rsidR="00040D1C" w:rsidRPr="0075465B">
          <w:rPr>
            <w:rStyle w:val="Strong"/>
            <w:rFonts w:eastAsiaTheme="majorEastAsia"/>
            <w:b w:val="0"/>
            <w:bCs w:val="0"/>
            <w:sz w:val="26"/>
            <w:szCs w:val="26"/>
            <w:rPrChange w:id="6357" w:author="lợi đoàn" w:date="2024-11-30T03:25:00Z">
              <w:rPr>
                <w:rStyle w:val="Strong"/>
                <w:rFonts w:eastAsiaTheme="majorEastAsia"/>
              </w:rPr>
            </w:rPrChange>
          </w:rPr>
          <w:t>ng d</w:t>
        </w:r>
        <w:r w:rsidR="00040D1C" w:rsidRPr="0075465B">
          <w:rPr>
            <w:rStyle w:val="Strong"/>
            <w:rFonts w:eastAsiaTheme="majorEastAsia"/>
            <w:b w:val="0"/>
            <w:bCs w:val="0"/>
            <w:sz w:val="26"/>
            <w:szCs w:val="26"/>
            <w:rPrChange w:id="6358" w:author="lợi đoàn" w:date="2024-11-30T03:25:00Z">
              <w:rPr>
                <w:rStyle w:val="Strong"/>
                <w:rFonts w:ascii="VNI-Times" w:eastAsiaTheme="majorEastAsia" w:hAnsi="VNI-Times" w:cs="VNI-Times"/>
              </w:rPr>
            </w:rPrChange>
          </w:rPr>
          <w:t>â</w:t>
        </w:r>
        <w:r w:rsidR="00040D1C" w:rsidRPr="0075465B">
          <w:rPr>
            <w:rStyle w:val="Strong"/>
            <w:rFonts w:eastAsiaTheme="majorEastAsia"/>
            <w:b w:val="0"/>
            <w:bCs w:val="0"/>
            <w:sz w:val="26"/>
            <w:szCs w:val="26"/>
            <w:rPrChange w:id="6359" w:author="lợi đoàn" w:date="2024-11-30T03:25:00Z">
              <w:rPr>
                <w:rStyle w:val="Strong"/>
                <w:rFonts w:eastAsiaTheme="majorEastAsia"/>
              </w:rPr>
            </w:rPrChange>
          </w:rPr>
          <w:t>n:</w:t>
        </w:r>
        <w:r w:rsidR="00040D1C" w:rsidRPr="0075465B">
          <w:rPr>
            <w:sz w:val="26"/>
            <w:szCs w:val="26"/>
            <w:rPrChange w:id="6360" w:author="lợi đoàn" w:date="2024-11-30T03:25:00Z">
              <w:rPr/>
            </w:rPrChange>
          </w:rPr>
          <w:t xml:space="preserve"> H</w:t>
        </w:r>
        <w:r w:rsidR="00040D1C" w:rsidRPr="0075465B">
          <w:rPr>
            <w:sz w:val="26"/>
            <w:szCs w:val="26"/>
            <w:rPrChange w:id="6361" w:author="lợi đoàn" w:date="2024-11-30T03:25:00Z">
              <w:rPr>
                <w:rFonts w:ascii="Cambria" w:hAnsi="Cambria" w:cs="Cambria"/>
              </w:rPr>
            </w:rPrChange>
          </w:rPr>
          <w:t>ỗ</w:t>
        </w:r>
        <w:r w:rsidR="00040D1C" w:rsidRPr="0075465B">
          <w:rPr>
            <w:sz w:val="26"/>
            <w:szCs w:val="26"/>
            <w:rPrChange w:id="6362" w:author="lợi đoàn" w:date="2024-11-30T03:25:00Z">
              <w:rPr/>
            </w:rPrChange>
          </w:rPr>
          <w:t xml:space="preserve"> tr</w:t>
        </w:r>
        <w:r w:rsidR="00040D1C" w:rsidRPr="0075465B">
          <w:rPr>
            <w:sz w:val="26"/>
            <w:szCs w:val="26"/>
            <w:rPrChange w:id="6363" w:author="lợi đoàn" w:date="2024-11-30T03:25:00Z">
              <w:rPr>
                <w:rFonts w:ascii="Cambria" w:hAnsi="Cambria" w:cs="Cambria"/>
              </w:rPr>
            </w:rPrChange>
          </w:rPr>
          <w:t>ợ</w:t>
        </w:r>
        <w:r w:rsidR="00040D1C" w:rsidRPr="0075465B">
          <w:rPr>
            <w:sz w:val="26"/>
            <w:szCs w:val="26"/>
            <w:rPrChange w:id="6364" w:author="lợi đoàn" w:date="2024-11-30T03:25:00Z">
              <w:rPr/>
            </w:rPrChange>
          </w:rPr>
          <w:t xml:space="preserve"> </w:t>
        </w:r>
        <w:r w:rsidR="00040D1C" w:rsidRPr="0075465B">
          <w:rPr>
            <w:sz w:val="26"/>
            <w:szCs w:val="26"/>
            <w:rPrChange w:id="6365" w:author="lợi đoàn" w:date="2024-11-30T03:25:00Z">
              <w:rPr>
                <w:rFonts w:ascii="VNI-Times" w:hAnsi="VNI-Times" w:cs="VNI-Times"/>
              </w:rPr>
            </w:rPrChange>
          </w:rPr>
          <w:t>đ</w:t>
        </w:r>
        <w:r w:rsidR="00040D1C" w:rsidRPr="0075465B">
          <w:rPr>
            <w:sz w:val="26"/>
            <w:szCs w:val="26"/>
            <w:rPrChange w:id="6366" w:author="lợi đoàn" w:date="2024-11-30T03:25:00Z">
              <w:rPr>
                <w:rFonts w:ascii="Cambria" w:hAnsi="Cambria" w:cs="Cambria"/>
              </w:rPr>
            </w:rPrChange>
          </w:rPr>
          <w:t>ă</w:t>
        </w:r>
        <w:r w:rsidR="00040D1C" w:rsidRPr="0075465B">
          <w:rPr>
            <w:sz w:val="26"/>
            <w:szCs w:val="26"/>
            <w:rPrChange w:id="6367" w:author="lợi đoàn" w:date="2024-11-30T03:25:00Z">
              <w:rPr/>
            </w:rPrChange>
          </w:rPr>
          <w:t>ng k</w:t>
        </w:r>
        <w:r w:rsidR="00040D1C" w:rsidRPr="0075465B">
          <w:rPr>
            <w:sz w:val="26"/>
            <w:szCs w:val="26"/>
            <w:rPrChange w:id="6368" w:author="lợi đoàn" w:date="2024-11-30T03:25:00Z">
              <w:rPr>
                <w:rFonts w:ascii="VNI-Times" w:hAnsi="VNI-Times" w:cs="VNI-Times"/>
              </w:rPr>
            </w:rPrChange>
          </w:rPr>
          <w:t>ý</w:t>
        </w:r>
        <w:r w:rsidR="00040D1C" w:rsidRPr="0075465B">
          <w:rPr>
            <w:sz w:val="26"/>
            <w:szCs w:val="26"/>
            <w:rPrChange w:id="6369" w:author="lợi đoàn" w:date="2024-11-30T03:25:00Z">
              <w:rPr/>
            </w:rPrChange>
          </w:rPr>
          <w:t xml:space="preserve"> t</w:t>
        </w:r>
        <w:r w:rsidR="00040D1C" w:rsidRPr="0075465B">
          <w:rPr>
            <w:sz w:val="26"/>
            <w:szCs w:val="26"/>
            <w:rPrChange w:id="6370" w:author="lợi đoàn" w:date="2024-11-30T03:25:00Z">
              <w:rPr>
                <w:rFonts w:ascii="VNI-Times" w:hAnsi="VNI-Times" w:cs="VNI-Times"/>
              </w:rPr>
            </w:rPrChange>
          </w:rPr>
          <w:t>à</w:t>
        </w:r>
        <w:r w:rsidR="00040D1C" w:rsidRPr="0075465B">
          <w:rPr>
            <w:sz w:val="26"/>
            <w:szCs w:val="26"/>
            <w:rPrChange w:id="6371" w:author="lợi đoàn" w:date="2024-11-30T03:25:00Z">
              <w:rPr/>
            </w:rPrChange>
          </w:rPr>
          <w:t>i kho</w:t>
        </w:r>
        <w:r w:rsidR="00040D1C" w:rsidRPr="0075465B">
          <w:rPr>
            <w:sz w:val="26"/>
            <w:szCs w:val="26"/>
            <w:rPrChange w:id="6372" w:author="lợi đoàn" w:date="2024-11-30T03:25:00Z">
              <w:rPr>
                <w:rFonts w:ascii="Cambria" w:hAnsi="Cambria" w:cs="Cambria"/>
              </w:rPr>
            </w:rPrChange>
          </w:rPr>
          <w:t>ả</w:t>
        </w:r>
        <w:r w:rsidR="00040D1C" w:rsidRPr="0075465B">
          <w:rPr>
            <w:sz w:val="26"/>
            <w:szCs w:val="26"/>
            <w:rPrChange w:id="6373" w:author="lợi đoàn" w:date="2024-11-30T03:25:00Z">
              <w:rPr/>
            </w:rPrChange>
          </w:rPr>
          <w:t>n b</w:t>
        </w:r>
        <w:r w:rsidR="00040D1C" w:rsidRPr="0075465B">
          <w:rPr>
            <w:sz w:val="26"/>
            <w:szCs w:val="26"/>
            <w:rPrChange w:id="6374" w:author="lợi đoàn" w:date="2024-11-30T03:25:00Z">
              <w:rPr>
                <w:rFonts w:ascii="Cambria" w:hAnsi="Cambria" w:cs="Cambria"/>
              </w:rPr>
            </w:rPrChange>
          </w:rPr>
          <w:t>ệ</w:t>
        </w:r>
        <w:r w:rsidR="00040D1C" w:rsidRPr="0075465B">
          <w:rPr>
            <w:sz w:val="26"/>
            <w:szCs w:val="26"/>
            <w:rPrChange w:id="6375" w:author="lợi đoàn" w:date="2024-11-30T03:25:00Z">
              <w:rPr/>
            </w:rPrChange>
          </w:rPr>
          <w:t>nh nh</w:t>
        </w:r>
        <w:r w:rsidR="00040D1C" w:rsidRPr="0075465B">
          <w:rPr>
            <w:sz w:val="26"/>
            <w:szCs w:val="26"/>
            <w:rPrChange w:id="6376" w:author="lợi đoàn" w:date="2024-11-30T03:25:00Z">
              <w:rPr>
                <w:rFonts w:ascii="VNI-Times" w:hAnsi="VNI-Times" w:cs="VNI-Times"/>
              </w:rPr>
            </w:rPrChange>
          </w:rPr>
          <w:t>â</w:t>
        </w:r>
        <w:r w:rsidR="00040D1C" w:rsidRPr="0075465B">
          <w:rPr>
            <w:sz w:val="26"/>
            <w:szCs w:val="26"/>
            <w:rPrChange w:id="6377" w:author="lợi đoàn" w:date="2024-11-30T03:25:00Z">
              <w:rPr/>
            </w:rPrChange>
          </w:rPr>
          <w:t>n nhanh ch</w:t>
        </w:r>
        <w:r w:rsidR="00040D1C" w:rsidRPr="0075465B">
          <w:rPr>
            <w:sz w:val="26"/>
            <w:szCs w:val="26"/>
            <w:rPrChange w:id="6378" w:author="lợi đoàn" w:date="2024-11-30T03:25:00Z">
              <w:rPr>
                <w:rFonts w:ascii="VNI-Times" w:hAnsi="VNI-Times" w:cs="VNI-Times"/>
              </w:rPr>
            </w:rPrChange>
          </w:rPr>
          <w:t>ó</w:t>
        </w:r>
        <w:r w:rsidR="00040D1C" w:rsidRPr="0075465B">
          <w:rPr>
            <w:sz w:val="26"/>
            <w:szCs w:val="26"/>
            <w:rPrChange w:id="6379" w:author="lợi đoàn" w:date="2024-11-30T03:25:00Z">
              <w:rPr/>
            </w:rPrChange>
          </w:rPr>
          <w:t>ng m</w:t>
        </w:r>
        <w:r w:rsidR="00040D1C" w:rsidRPr="0075465B">
          <w:rPr>
            <w:sz w:val="26"/>
            <w:szCs w:val="26"/>
            <w:rPrChange w:id="6380" w:author="lợi đoàn" w:date="2024-11-30T03:25:00Z">
              <w:rPr>
                <w:rFonts w:ascii="VNI-Times" w:hAnsi="VNI-Times" w:cs="VNI-Times"/>
              </w:rPr>
            </w:rPrChange>
          </w:rPr>
          <w:t>à</w:t>
        </w:r>
        <w:r w:rsidR="00040D1C" w:rsidRPr="0075465B">
          <w:rPr>
            <w:sz w:val="26"/>
            <w:szCs w:val="26"/>
            <w:rPrChange w:id="6381" w:author="lợi đoàn" w:date="2024-11-30T03:25:00Z">
              <w:rPr/>
            </w:rPrChange>
          </w:rPr>
          <w:t xml:space="preserve"> kh</w:t>
        </w:r>
        <w:r w:rsidR="00040D1C" w:rsidRPr="0075465B">
          <w:rPr>
            <w:sz w:val="26"/>
            <w:szCs w:val="26"/>
            <w:rPrChange w:id="6382" w:author="lợi đoàn" w:date="2024-11-30T03:25:00Z">
              <w:rPr>
                <w:rFonts w:ascii="VNI-Times" w:hAnsi="VNI-Times" w:cs="VNI-Times"/>
              </w:rPr>
            </w:rPrChange>
          </w:rPr>
          <w:t>ô</w:t>
        </w:r>
        <w:r w:rsidR="00040D1C" w:rsidRPr="0075465B">
          <w:rPr>
            <w:sz w:val="26"/>
            <w:szCs w:val="26"/>
            <w:rPrChange w:id="6383" w:author="lợi đoàn" w:date="2024-11-30T03:25:00Z">
              <w:rPr/>
            </w:rPrChange>
          </w:rPr>
          <w:t>ng c</w:t>
        </w:r>
        <w:r w:rsidR="00040D1C" w:rsidRPr="0075465B">
          <w:rPr>
            <w:sz w:val="26"/>
            <w:szCs w:val="26"/>
            <w:rPrChange w:id="6384" w:author="lợi đoàn" w:date="2024-11-30T03:25:00Z">
              <w:rPr>
                <w:rFonts w:ascii="Cambria" w:hAnsi="Cambria" w:cs="Cambria"/>
              </w:rPr>
            </w:rPrChange>
          </w:rPr>
          <w:t>ầ</w:t>
        </w:r>
        <w:r w:rsidR="00040D1C" w:rsidRPr="0075465B">
          <w:rPr>
            <w:sz w:val="26"/>
            <w:szCs w:val="26"/>
            <w:rPrChange w:id="6385" w:author="lợi đoàn" w:date="2024-11-30T03:25:00Z">
              <w:rPr/>
            </w:rPrChange>
          </w:rPr>
          <w:t>n nh</w:t>
        </w:r>
        <w:r w:rsidR="00040D1C" w:rsidRPr="0075465B">
          <w:rPr>
            <w:sz w:val="26"/>
            <w:szCs w:val="26"/>
            <w:rPrChange w:id="6386" w:author="lợi đoàn" w:date="2024-11-30T03:25:00Z">
              <w:rPr>
                <w:rFonts w:ascii="Cambria" w:hAnsi="Cambria" w:cs="Cambria"/>
              </w:rPr>
            </w:rPrChange>
          </w:rPr>
          <w:t>ậ</w:t>
        </w:r>
        <w:r w:rsidR="00040D1C" w:rsidRPr="0075465B">
          <w:rPr>
            <w:sz w:val="26"/>
            <w:szCs w:val="26"/>
            <w:rPrChange w:id="6387" w:author="lợi đoàn" w:date="2024-11-30T03:25:00Z">
              <w:rPr/>
            </w:rPrChange>
          </w:rPr>
          <w:t>p li</w:t>
        </w:r>
        <w:r w:rsidR="00040D1C" w:rsidRPr="0075465B">
          <w:rPr>
            <w:sz w:val="26"/>
            <w:szCs w:val="26"/>
            <w:rPrChange w:id="6388" w:author="lợi đoàn" w:date="2024-11-30T03:25:00Z">
              <w:rPr>
                <w:rFonts w:ascii="Cambria" w:hAnsi="Cambria" w:cs="Cambria"/>
              </w:rPr>
            </w:rPrChange>
          </w:rPr>
          <w:t>ệ</w:t>
        </w:r>
        <w:r w:rsidR="00040D1C" w:rsidRPr="0075465B">
          <w:rPr>
            <w:sz w:val="26"/>
            <w:szCs w:val="26"/>
            <w:rPrChange w:id="6389" w:author="lợi đoàn" w:date="2024-11-30T03:25:00Z">
              <w:rPr/>
            </w:rPrChange>
          </w:rPr>
          <w:t>u th</w:t>
        </w:r>
        <w:r w:rsidR="00040D1C" w:rsidRPr="0075465B">
          <w:rPr>
            <w:sz w:val="26"/>
            <w:szCs w:val="26"/>
            <w:rPrChange w:id="6390" w:author="lợi đoàn" w:date="2024-11-30T03:25:00Z">
              <w:rPr>
                <w:rFonts w:ascii="Cambria" w:hAnsi="Cambria" w:cs="Cambria"/>
              </w:rPr>
            </w:rPrChange>
          </w:rPr>
          <w:t>ủ</w:t>
        </w:r>
        <w:r w:rsidR="00040D1C" w:rsidRPr="0075465B">
          <w:rPr>
            <w:sz w:val="26"/>
            <w:szCs w:val="26"/>
            <w:rPrChange w:id="6391" w:author="lợi đoàn" w:date="2024-11-30T03:25:00Z">
              <w:rPr/>
            </w:rPrChange>
          </w:rPr>
          <w:t xml:space="preserve"> c</w:t>
        </w:r>
        <w:r w:rsidR="00040D1C" w:rsidRPr="0075465B">
          <w:rPr>
            <w:sz w:val="26"/>
            <w:szCs w:val="26"/>
            <w:rPrChange w:id="6392" w:author="lợi đoàn" w:date="2024-11-30T03:25:00Z">
              <w:rPr>
                <w:rFonts w:ascii="VNI-Times" w:hAnsi="VNI-Times" w:cs="VNI-Times"/>
              </w:rPr>
            </w:rPrChange>
          </w:rPr>
          <w:t>ô</w:t>
        </w:r>
        <w:r w:rsidR="00040D1C" w:rsidRPr="0075465B">
          <w:rPr>
            <w:sz w:val="26"/>
            <w:szCs w:val="26"/>
            <w:rPrChange w:id="6393" w:author="lợi đoàn" w:date="2024-11-30T03:25:00Z">
              <w:rPr/>
            </w:rPrChange>
          </w:rPr>
          <w:t>ng.</w:t>
        </w:r>
      </w:ins>
    </w:p>
    <w:p w14:paraId="764398BF" w14:textId="4241796D" w:rsidR="00040D1C" w:rsidRPr="0075465B" w:rsidRDefault="00003C72" w:rsidP="00003C72">
      <w:pPr>
        <w:pStyle w:val="ListParagraph"/>
        <w:numPr>
          <w:ilvl w:val="0"/>
          <w:numId w:val="1"/>
        </w:numPr>
        <w:ind w:firstLine="18"/>
        <w:rPr>
          <w:ins w:id="6394" w:author="lợi đoàn" w:date="2024-11-30T03:07:00Z"/>
          <w:sz w:val="26"/>
          <w:szCs w:val="26"/>
          <w:rPrChange w:id="6395" w:author="lợi đoàn" w:date="2024-11-30T03:25:00Z">
            <w:rPr>
              <w:ins w:id="6396" w:author="lợi đoàn" w:date="2024-11-30T03:07:00Z"/>
            </w:rPr>
          </w:rPrChange>
        </w:rPr>
      </w:pPr>
      <w:ins w:id="6397" w:author="lợi đoàn" w:date="2024-11-30T03:06:00Z">
        <w:r w:rsidRPr="0075465B">
          <w:rPr>
            <w:sz w:val="26"/>
            <w:szCs w:val="26"/>
            <w:rPrChange w:id="6398" w:author="lợi đoàn" w:date="2024-11-30T03:25:00Z">
              <w:rPr/>
            </w:rPrChange>
          </w:rPr>
          <w:t>Phía</w:t>
        </w:r>
      </w:ins>
      <w:ins w:id="6399" w:author="lợi đoàn" w:date="2024-11-30T03:04:00Z">
        <w:r w:rsidR="00040D1C" w:rsidRPr="0075465B">
          <w:rPr>
            <w:sz w:val="26"/>
            <w:szCs w:val="26"/>
            <w:rPrChange w:id="6400" w:author="lợi đoàn" w:date="2024-11-30T03:25:00Z">
              <w:rPr/>
            </w:rPrChange>
          </w:rPr>
          <w:t xml:space="preserve"> </w:t>
        </w:r>
      </w:ins>
      <w:ins w:id="6401" w:author="lợi đoàn" w:date="2024-11-30T03:05:00Z">
        <w:r w:rsidR="00834E52" w:rsidRPr="0075465B">
          <w:rPr>
            <w:sz w:val="26"/>
            <w:szCs w:val="26"/>
            <w:rPrChange w:id="6402" w:author="lợi đoàn" w:date="2024-11-30T03:25:00Z">
              <w:rPr/>
            </w:rPrChange>
          </w:rPr>
          <w:t>L</w:t>
        </w:r>
        <w:r w:rsidR="00834E52" w:rsidRPr="0075465B">
          <w:rPr>
            <w:sz w:val="26"/>
            <w:szCs w:val="26"/>
            <w:rPrChange w:id="6403" w:author="lợi đoàn" w:date="2024-11-30T03:25:00Z">
              <w:rPr>
                <w:rFonts w:ascii="Cambria" w:hAnsi="Cambria" w:cs="Cambria"/>
              </w:rPr>
            </w:rPrChange>
          </w:rPr>
          <w:t>ễ</w:t>
        </w:r>
        <w:r w:rsidR="00834E52" w:rsidRPr="0075465B">
          <w:rPr>
            <w:sz w:val="26"/>
            <w:szCs w:val="26"/>
            <w:rPrChange w:id="6404" w:author="lợi đoàn" w:date="2024-11-30T03:25:00Z">
              <w:rPr/>
            </w:rPrChange>
          </w:rPr>
          <w:t xml:space="preserve"> tân</w:t>
        </w:r>
      </w:ins>
      <w:ins w:id="6405" w:author="lợi đoàn" w:date="2024-11-30T03:04:00Z">
        <w:r w:rsidR="00040D1C" w:rsidRPr="0075465B">
          <w:rPr>
            <w:sz w:val="26"/>
            <w:szCs w:val="26"/>
            <w:rPrChange w:id="6406" w:author="lợi đoàn" w:date="2024-11-30T03:25:00Z">
              <w:rPr/>
            </w:rPrChange>
          </w:rPr>
          <w:t>:</w:t>
        </w:r>
      </w:ins>
    </w:p>
    <w:p w14:paraId="653F697A" w14:textId="1D8464C9" w:rsidR="00B3301F" w:rsidRPr="0075465B" w:rsidRDefault="00C401C9">
      <w:pPr>
        <w:pStyle w:val="ListParagraph"/>
        <w:rPr>
          <w:ins w:id="6407" w:author="lợi đoàn" w:date="2024-11-30T03:07:00Z"/>
          <w:sz w:val="26"/>
          <w:szCs w:val="26"/>
          <w:rPrChange w:id="6408" w:author="lợi đoàn" w:date="2024-11-30T03:25:00Z">
            <w:rPr>
              <w:ins w:id="6409" w:author="lợi đoàn" w:date="2024-11-30T03:07:00Z"/>
            </w:rPr>
          </w:rPrChange>
        </w:rPr>
        <w:pPrChange w:id="6410" w:author="lợi đoàn" w:date="2024-11-30T06:53:00Z">
          <w:pPr>
            <w:pStyle w:val="ListParagraph"/>
            <w:ind w:left="426"/>
          </w:pPr>
        </w:pPrChange>
      </w:pPr>
      <w:ins w:id="6411" w:author="lợi đoàn" w:date="2024-11-30T06:53:00Z">
        <w:r>
          <w:rPr>
            <w:sz w:val="26"/>
            <w:szCs w:val="26"/>
          </w:rPr>
          <w:t xml:space="preserve">- </w:t>
        </w:r>
      </w:ins>
      <w:ins w:id="6412" w:author="lợi đoàn" w:date="2024-11-30T03:07:00Z">
        <w:r w:rsidR="00B3301F" w:rsidRPr="0075465B">
          <w:rPr>
            <w:sz w:val="26"/>
            <w:szCs w:val="26"/>
            <w:rPrChange w:id="6413" w:author="lợi đoàn" w:date="2024-11-30T03:25:00Z">
              <w:rPr>
                <w:rFonts w:ascii="Cambria" w:hAnsi="Cambria" w:cs="Cambria"/>
              </w:rPr>
            </w:rPrChange>
          </w:rPr>
          <w:t>Đặ</w:t>
        </w:r>
        <w:r w:rsidR="00B3301F" w:rsidRPr="0075465B">
          <w:rPr>
            <w:sz w:val="26"/>
            <w:szCs w:val="26"/>
            <w:rPrChange w:id="6414" w:author="lợi đoàn" w:date="2024-11-30T03:25:00Z">
              <w:rPr/>
            </w:rPrChange>
          </w:rPr>
          <w:t>t l</w:t>
        </w:r>
        <w:r w:rsidR="00B3301F" w:rsidRPr="0075465B">
          <w:rPr>
            <w:sz w:val="26"/>
            <w:szCs w:val="26"/>
            <w:rPrChange w:id="6415" w:author="lợi đoàn" w:date="2024-11-30T03:25:00Z">
              <w:rPr>
                <w:rFonts w:ascii="Cambria" w:hAnsi="Cambria" w:cs="Cambria"/>
              </w:rPr>
            </w:rPrChange>
          </w:rPr>
          <w:t>ị</w:t>
        </w:r>
        <w:r w:rsidR="00B3301F" w:rsidRPr="0075465B">
          <w:rPr>
            <w:sz w:val="26"/>
            <w:szCs w:val="26"/>
            <w:rPrChange w:id="6416" w:author="lợi đoàn" w:date="2024-11-30T03:25:00Z">
              <w:rPr/>
            </w:rPrChange>
          </w:rPr>
          <w:t>ch cho b</w:t>
        </w:r>
        <w:r w:rsidR="00B3301F" w:rsidRPr="0075465B">
          <w:rPr>
            <w:sz w:val="26"/>
            <w:szCs w:val="26"/>
            <w:rPrChange w:id="6417" w:author="lợi đoàn" w:date="2024-11-30T03:25:00Z">
              <w:rPr>
                <w:rFonts w:ascii="Cambria" w:hAnsi="Cambria" w:cs="Cambria"/>
              </w:rPr>
            </w:rPrChange>
          </w:rPr>
          <w:t>ệ</w:t>
        </w:r>
        <w:r w:rsidR="00B3301F" w:rsidRPr="0075465B">
          <w:rPr>
            <w:sz w:val="26"/>
            <w:szCs w:val="26"/>
            <w:rPrChange w:id="6418" w:author="lợi đoàn" w:date="2024-11-30T03:25:00Z">
              <w:rPr/>
            </w:rPrChange>
          </w:rPr>
          <w:t>nh nh</w:t>
        </w:r>
        <w:r w:rsidR="00B3301F" w:rsidRPr="0075465B">
          <w:rPr>
            <w:sz w:val="26"/>
            <w:szCs w:val="26"/>
            <w:rPrChange w:id="6419" w:author="lợi đoàn" w:date="2024-11-30T03:25:00Z">
              <w:rPr>
                <w:rFonts w:ascii="VNI-Times" w:hAnsi="VNI-Times" w:cs="VNI-Times"/>
              </w:rPr>
            </w:rPrChange>
          </w:rPr>
          <w:t>â</w:t>
        </w:r>
        <w:r w:rsidR="00B3301F" w:rsidRPr="0075465B">
          <w:rPr>
            <w:sz w:val="26"/>
            <w:szCs w:val="26"/>
            <w:rPrChange w:id="6420" w:author="lợi đoàn" w:date="2024-11-30T03:25:00Z">
              <w:rPr/>
            </w:rPrChange>
          </w:rPr>
          <w:t>n v</w:t>
        </w:r>
        <w:r w:rsidR="00B3301F" w:rsidRPr="0075465B">
          <w:rPr>
            <w:sz w:val="26"/>
            <w:szCs w:val="26"/>
            <w:rPrChange w:id="6421" w:author="lợi đoàn" w:date="2024-11-30T03:25:00Z">
              <w:rPr>
                <w:rFonts w:ascii="Cambria" w:hAnsi="Cambria" w:cs="Cambria"/>
              </w:rPr>
            </w:rPrChange>
          </w:rPr>
          <w:t>ớ</w:t>
        </w:r>
        <w:r w:rsidR="00B3301F" w:rsidRPr="0075465B">
          <w:rPr>
            <w:sz w:val="26"/>
            <w:szCs w:val="26"/>
            <w:rPrChange w:id="6422" w:author="lợi đoàn" w:date="2024-11-30T03:25:00Z">
              <w:rPr/>
            </w:rPrChange>
          </w:rPr>
          <w:t>i s</w:t>
        </w:r>
        <w:r w:rsidR="00B3301F" w:rsidRPr="0075465B">
          <w:rPr>
            <w:sz w:val="26"/>
            <w:szCs w:val="26"/>
            <w:rPrChange w:id="6423" w:author="lợi đoàn" w:date="2024-11-30T03:25:00Z">
              <w:rPr>
                <w:rFonts w:ascii="Cambria" w:hAnsi="Cambria" w:cs="Cambria"/>
              </w:rPr>
            </w:rPrChange>
          </w:rPr>
          <w:t>ự</w:t>
        </w:r>
        <w:r w:rsidR="00B3301F" w:rsidRPr="0075465B">
          <w:rPr>
            <w:sz w:val="26"/>
            <w:szCs w:val="26"/>
            <w:rPrChange w:id="6424" w:author="lợi đoàn" w:date="2024-11-30T03:25:00Z">
              <w:rPr/>
            </w:rPrChange>
          </w:rPr>
          <w:t xml:space="preserve"> </w:t>
        </w:r>
        <w:r w:rsidR="00B3301F" w:rsidRPr="0075465B">
          <w:rPr>
            <w:sz w:val="26"/>
            <w:szCs w:val="26"/>
            <w:rPrChange w:id="6425" w:author="lợi đoàn" w:date="2024-11-30T03:25:00Z">
              <w:rPr>
                <w:rFonts w:ascii="Cambria" w:hAnsi="Cambria" w:cs="Cambria"/>
              </w:rPr>
            </w:rPrChange>
          </w:rPr>
          <w:t>ư</w:t>
        </w:r>
        <w:r w:rsidR="00B3301F" w:rsidRPr="0075465B">
          <w:rPr>
            <w:sz w:val="26"/>
            <w:szCs w:val="26"/>
            <w:rPrChange w:id="6426" w:author="lợi đoàn" w:date="2024-11-30T03:25:00Z">
              <w:rPr/>
            </w:rPrChange>
          </w:rPr>
          <w:t>u ti</w:t>
        </w:r>
        <w:r w:rsidR="00B3301F" w:rsidRPr="0075465B">
          <w:rPr>
            <w:sz w:val="26"/>
            <w:szCs w:val="26"/>
            <w:rPrChange w:id="6427" w:author="lợi đoàn" w:date="2024-11-30T03:25:00Z">
              <w:rPr>
                <w:rFonts w:ascii="VNI-Times" w:hAnsi="VNI-Times" w:cs="VNI-Times"/>
              </w:rPr>
            </w:rPrChange>
          </w:rPr>
          <w:t>ê</w:t>
        </w:r>
        <w:r w:rsidR="00B3301F" w:rsidRPr="0075465B">
          <w:rPr>
            <w:sz w:val="26"/>
            <w:szCs w:val="26"/>
            <w:rPrChange w:id="6428" w:author="lợi đoàn" w:date="2024-11-30T03:25:00Z">
              <w:rPr/>
            </w:rPrChange>
          </w:rPr>
          <w:t>n Bác s</w:t>
        </w:r>
        <w:r w:rsidR="00B3301F" w:rsidRPr="0075465B">
          <w:rPr>
            <w:sz w:val="26"/>
            <w:szCs w:val="26"/>
            <w:rPrChange w:id="6429" w:author="lợi đoàn" w:date="2024-11-30T03:25:00Z">
              <w:rPr>
                <w:rFonts w:ascii="Cambria" w:hAnsi="Cambria" w:cs="Cambria"/>
              </w:rPr>
            </w:rPrChange>
          </w:rPr>
          <w:t>ĩ</w:t>
        </w:r>
        <w:r w:rsidR="00B3301F" w:rsidRPr="0075465B">
          <w:rPr>
            <w:sz w:val="26"/>
            <w:szCs w:val="26"/>
            <w:rPrChange w:id="6430" w:author="lợi đoàn" w:date="2024-11-30T03:25:00Z">
              <w:rPr/>
            </w:rPrChange>
          </w:rPr>
          <w:t xml:space="preserve"> c</w:t>
        </w:r>
        <w:r w:rsidR="00B3301F" w:rsidRPr="0075465B">
          <w:rPr>
            <w:sz w:val="26"/>
            <w:szCs w:val="26"/>
            <w:rPrChange w:id="6431" w:author="lợi đoàn" w:date="2024-11-30T03:25:00Z">
              <w:rPr>
                <w:rFonts w:ascii="VNI-Times" w:hAnsi="VNI-Times" w:cs="VNI-Times"/>
              </w:rPr>
            </w:rPrChange>
          </w:rPr>
          <w:t>ó</w:t>
        </w:r>
        <w:r w:rsidR="00B3301F" w:rsidRPr="0075465B">
          <w:rPr>
            <w:sz w:val="26"/>
            <w:szCs w:val="26"/>
            <w:rPrChange w:id="6432" w:author="lợi đoàn" w:date="2024-11-30T03:25:00Z">
              <w:rPr/>
            </w:rPrChange>
          </w:rPr>
          <w:t xml:space="preserve"> l</w:t>
        </w:r>
        <w:r w:rsidR="00B3301F" w:rsidRPr="0075465B">
          <w:rPr>
            <w:sz w:val="26"/>
            <w:szCs w:val="26"/>
            <w:rPrChange w:id="6433" w:author="lợi đoàn" w:date="2024-11-30T03:25:00Z">
              <w:rPr>
                <w:rFonts w:ascii="Cambria" w:hAnsi="Cambria" w:cs="Cambria"/>
              </w:rPr>
            </w:rPrChange>
          </w:rPr>
          <w:t>ị</w:t>
        </w:r>
        <w:r w:rsidR="00B3301F" w:rsidRPr="0075465B">
          <w:rPr>
            <w:sz w:val="26"/>
            <w:szCs w:val="26"/>
            <w:rPrChange w:id="6434" w:author="lợi đoàn" w:date="2024-11-30T03:25:00Z">
              <w:rPr/>
            </w:rPrChange>
          </w:rPr>
          <w:t>ch r</w:t>
        </w:r>
        <w:r w:rsidR="00B3301F" w:rsidRPr="0075465B">
          <w:rPr>
            <w:sz w:val="26"/>
            <w:szCs w:val="26"/>
            <w:rPrChange w:id="6435" w:author="lợi đoàn" w:date="2024-11-30T03:25:00Z">
              <w:rPr>
                <w:rFonts w:ascii="Cambria" w:hAnsi="Cambria" w:cs="Cambria"/>
              </w:rPr>
            </w:rPrChange>
          </w:rPr>
          <w:t>ả</w:t>
        </w:r>
        <w:r w:rsidR="00B3301F" w:rsidRPr="0075465B">
          <w:rPr>
            <w:sz w:val="26"/>
            <w:szCs w:val="26"/>
            <w:rPrChange w:id="6436" w:author="lợi đoàn" w:date="2024-11-30T03:25:00Z">
              <w:rPr/>
            </w:rPrChange>
          </w:rPr>
          <w:t>nh n</w:t>
        </w:r>
        <w:r w:rsidR="00B3301F" w:rsidRPr="0075465B">
          <w:rPr>
            <w:sz w:val="26"/>
            <w:szCs w:val="26"/>
            <w:rPrChange w:id="6437" w:author="lợi đoàn" w:date="2024-11-30T03:25:00Z">
              <w:rPr>
                <w:rFonts w:ascii="Cambria" w:hAnsi="Cambria" w:cs="Cambria"/>
              </w:rPr>
            </w:rPrChange>
          </w:rPr>
          <w:t>ế</w:t>
        </w:r>
        <w:r w:rsidR="00B3301F" w:rsidRPr="0075465B">
          <w:rPr>
            <w:sz w:val="26"/>
            <w:szCs w:val="26"/>
            <w:rPrChange w:id="6438" w:author="lợi đoàn" w:date="2024-11-30T03:25:00Z">
              <w:rPr/>
            </w:rPrChange>
          </w:rPr>
          <w:t>u kh</w:t>
        </w:r>
        <w:r w:rsidR="00B3301F" w:rsidRPr="0075465B">
          <w:rPr>
            <w:sz w:val="26"/>
            <w:szCs w:val="26"/>
            <w:rPrChange w:id="6439" w:author="lợi đoàn" w:date="2024-11-30T03:25:00Z">
              <w:rPr>
                <w:rFonts w:ascii="VNI-Times" w:hAnsi="VNI-Times" w:cs="VNI-Times"/>
              </w:rPr>
            </w:rPrChange>
          </w:rPr>
          <w:t>ô</w:t>
        </w:r>
        <w:r w:rsidR="00B3301F" w:rsidRPr="0075465B">
          <w:rPr>
            <w:sz w:val="26"/>
            <w:szCs w:val="26"/>
            <w:rPrChange w:id="6440" w:author="lợi đoàn" w:date="2024-11-30T03:25:00Z">
              <w:rPr/>
            </w:rPrChange>
          </w:rPr>
          <w:t>ng, ch</w:t>
        </w:r>
        <w:r w:rsidR="00B3301F" w:rsidRPr="0075465B">
          <w:rPr>
            <w:sz w:val="26"/>
            <w:szCs w:val="26"/>
            <w:rPrChange w:id="6441" w:author="lợi đoàn" w:date="2024-11-30T03:25:00Z">
              <w:rPr>
                <w:rFonts w:ascii="Cambria" w:hAnsi="Cambria" w:cs="Cambria"/>
              </w:rPr>
            </w:rPrChange>
          </w:rPr>
          <w:t>ọ</w:t>
        </w:r>
        <w:r w:rsidR="00B3301F" w:rsidRPr="0075465B">
          <w:rPr>
            <w:sz w:val="26"/>
            <w:szCs w:val="26"/>
            <w:rPrChange w:id="6442" w:author="lợi đoàn" w:date="2024-11-30T03:25:00Z">
              <w:rPr/>
            </w:rPrChange>
          </w:rPr>
          <w:t>n b</w:t>
        </w:r>
        <w:r w:rsidR="00B3301F" w:rsidRPr="0075465B">
          <w:rPr>
            <w:sz w:val="26"/>
            <w:szCs w:val="26"/>
            <w:rPrChange w:id="6443" w:author="lợi đoàn" w:date="2024-11-30T03:25:00Z">
              <w:rPr>
                <w:rFonts w:ascii="VNI-Times" w:hAnsi="VNI-Times" w:cs="VNI-Times"/>
              </w:rPr>
            </w:rPrChange>
          </w:rPr>
          <w:t>á</w:t>
        </w:r>
        <w:r w:rsidR="00B3301F" w:rsidRPr="0075465B">
          <w:rPr>
            <w:sz w:val="26"/>
            <w:szCs w:val="26"/>
            <w:rPrChange w:id="6444" w:author="lợi đoàn" w:date="2024-11-30T03:25:00Z">
              <w:rPr/>
            </w:rPrChange>
          </w:rPr>
          <w:t>c s</w:t>
        </w:r>
        <w:r w:rsidR="00B3301F" w:rsidRPr="0075465B">
          <w:rPr>
            <w:sz w:val="26"/>
            <w:szCs w:val="26"/>
            <w:rPrChange w:id="6445" w:author="lợi đoàn" w:date="2024-11-30T03:25:00Z">
              <w:rPr>
                <w:rFonts w:ascii="Cambria" w:hAnsi="Cambria" w:cs="Cambria"/>
              </w:rPr>
            </w:rPrChange>
          </w:rPr>
          <w:t>ĩ</w:t>
        </w:r>
        <w:r w:rsidR="00B3301F" w:rsidRPr="0075465B">
          <w:rPr>
            <w:sz w:val="26"/>
            <w:szCs w:val="26"/>
            <w:rPrChange w:id="6446" w:author="lợi đoàn" w:date="2024-11-30T03:25:00Z">
              <w:rPr/>
            </w:rPrChange>
          </w:rPr>
          <w:t xml:space="preserve"> c</w:t>
        </w:r>
        <w:r w:rsidR="00B3301F" w:rsidRPr="0075465B">
          <w:rPr>
            <w:sz w:val="26"/>
            <w:szCs w:val="26"/>
            <w:rPrChange w:id="6447" w:author="lợi đoàn" w:date="2024-11-30T03:25:00Z">
              <w:rPr>
                <w:rFonts w:ascii="VNI-Times" w:hAnsi="VNI-Times" w:cs="VNI-Times"/>
              </w:rPr>
            </w:rPrChange>
          </w:rPr>
          <w:t>ó</w:t>
        </w:r>
        <w:r w:rsidR="00B3301F" w:rsidRPr="0075465B">
          <w:rPr>
            <w:sz w:val="26"/>
            <w:szCs w:val="26"/>
            <w:rPrChange w:id="6448" w:author="lợi đoàn" w:date="2024-11-30T03:25:00Z">
              <w:rPr/>
            </w:rPrChange>
          </w:rPr>
          <w:t xml:space="preserve"> th</w:t>
        </w:r>
        <w:r w:rsidR="00B3301F" w:rsidRPr="0075465B">
          <w:rPr>
            <w:sz w:val="26"/>
            <w:szCs w:val="26"/>
            <w:rPrChange w:id="6449" w:author="lợi đoàn" w:date="2024-11-30T03:25:00Z">
              <w:rPr>
                <w:rFonts w:ascii="Cambria" w:hAnsi="Cambria" w:cs="Cambria"/>
              </w:rPr>
            </w:rPrChange>
          </w:rPr>
          <w:t>ờ</w:t>
        </w:r>
        <w:r w:rsidR="00B3301F" w:rsidRPr="0075465B">
          <w:rPr>
            <w:sz w:val="26"/>
            <w:szCs w:val="26"/>
            <w:rPrChange w:id="6450" w:author="lợi đoàn" w:date="2024-11-30T03:25:00Z">
              <w:rPr/>
            </w:rPrChange>
          </w:rPr>
          <w:t>i gian r</w:t>
        </w:r>
        <w:r w:rsidR="00B3301F" w:rsidRPr="0075465B">
          <w:rPr>
            <w:sz w:val="26"/>
            <w:szCs w:val="26"/>
            <w:rPrChange w:id="6451" w:author="lợi đoàn" w:date="2024-11-30T03:25:00Z">
              <w:rPr>
                <w:rFonts w:ascii="Cambria" w:hAnsi="Cambria" w:cs="Cambria"/>
              </w:rPr>
            </w:rPrChange>
          </w:rPr>
          <w:t>ả</w:t>
        </w:r>
        <w:r w:rsidR="00B3301F" w:rsidRPr="0075465B">
          <w:rPr>
            <w:sz w:val="26"/>
            <w:szCs w:val="26"/>
            <w:rPrChange w:id="6452" w:author="lợi đoàn" w:date="2024-11-30T03:25:00Z">
              <w:rPr/>
            </w:rPrChange>
          </w:rPr>
          <w:t>nh s</w:t>
        </w:r>
        <w:r w:rsidR="00B3301F" w:rsidRPr="0075465B">
          <w:rPr>
            <w:sz w:val="26"/>
            <w:szCs w:val="26"/>
            <w:rPrChange w:id="6453" w:author="lợi đoàn" w:date="2024-11-30T03:25:00Z">
              <w:rPr>
                <w:rFonts w:ascii="Cambria" w:hAnsi="Cambria" w:cs="Cambria"/>
              </w:rPr>
            </w:rPrChange>
          </w:rPr>
          <w:t>ớ</w:t>
        </w:r>
        <w:r w:rsidR="00B3301F" w:rsidRPr="0075465B">
          <w:rPr>
            <w:sz w:val="26"/>
            <w:szCs w:val="26"/>
            <w:rPrChange w:id="6454" w:author="lợi đoàn" w:date="2024-11-30T03:25:00Z">
              <w:rPr/>
            </w:rPrChange>
          </w:rPr>
          <w:t>m nh</w:t>
        </w:r>
        <w:r w:rsidR="00B3301F" w:rsidRPr="0075465B">
          <w:rPr>
            <w:sz w:val="26"/>
            <w:szCs w:val="26"/>
            <w:rPrChange w:id="6455" w:author="lợi đoàn" w:date="2024-11-30T03:25:00Z">
              <w:rPr>
                <w:rFonts w:ascii="Cambria" w:hAnsi="Cambria" w:cs="Cambria"/>
              </w:rPr>
            </w:rPrChange>
          </w:rPr>
          <w:t>ấ</w:t>
        </w:r>
        <w:r w:rsidR="00B3301F" w:rsidRPr="0075465B">
          <w:rPr>
            <w:sz w:val="26"/>
            <w:szCs w:val="26"/>
            <w:rPrChange w:id="6456" w:author="lợi đoàn" w:date="2024-11-30T03:25:00Z">
              <w:rPr/>
            </w:rPrChange>
          </w:rPr>
          <w:t>t.</w:t>
        </w:r>
      </w:ins>
    </w:p>
    <w:p w14:paraId="51381F03" w14:textId="18FDAE9F" w:rsidR="00160500" w:rsidRDefault="00C401C9">
      <w:pPr>
        <w:pStyle w:val="ListParagraph"/>
        <w:rPr>
          <w:ins w:id="6457" w:author="lợi đoàn" w:date="2024-11-30T03:26:00Z"/>
          <w:sz w:val="26"/>
          <w:szCs w:val="26"/>
        </w:rPr>
        <w:pPrChange w:id="6458" w:author="lợi đoàn" w:date="2024-11-30T06:52:00Z">
          <w:pPr>
            <w:pStyle w:val="ListParagraph"/>
            <w:ind w:left="426"/>
          </w:pPr>
        </w:pPrChange>
      </w:pPr>
      <w:ins w:id="6459" w:author="lợi đoàn" w:date="2024-11-30T06:52:00Z">
        <w:r>
          <w:rPr>
            <w:sz w:val="26"/>
            <w:szCs w:val="26"/>
          </w:rPr>
          <w:t xml:space="preserve">- </w:t>
        </w:r>
      </w:ins>
      <w:ins w:id="6460" w:author="lợi đoàn" w:date="2024-11-30T03:08:00Z">
        <w:r w:rsidR="00791C9F" w:rsidRPr="0075465B">
          <w:rPr>
            <w:sz w:val="26"/>
            <w:szCs w:val="26"/>
            <w:rPrChange w:id="6461" w:author="lợi đoàn" w:date="2024-11-30T03:25:00Z">
              <w:rPr/>
            </w:rPrChange>
          </w:rPr>
          <w:t>Hi</w:t>
        </w:r>
        <w:r w:rsidR="00791C9F" w:rsidRPr="0075465B">
          <w:rPr>
            <w:sz w:val="26"/>
            <w:szCs w:val="26"/>
            <w:rPrChange w:id="6462" w:author="lợi đoàn" w:date="2024-11-30T03:25:00Z">
              <w:rPr>
                <w:rFonts w:ascii="Cambria" w:hAnsi="Cambria" w:cs="Cambria"/>
              </w:rPr>
            </w:rPrChange>
          </w:rPr>
          <w:t>ể</w:t>
        </w:r>
        <w:r w:rsidR="00791C9F" w:rsidRPr="0075465B">
          <w:rPr>
            <w:sz w:val="26"/>
            <w:szCs w:val="26"/>
            <w:rPrChange w:id="6463" w:author="lợi đoàn" w:date="2024-11-30T03:25:00Z">
              <w:rPr/>
            </w:rPrChange>
          </w:rPr>
          <w:t>n th</w:t>
        </w:r>
        <w:r w:rsidR="00791C9F" w:rsidRPr="0075465B">
          <w:rPr>
            <w:sz w:val="26"/>
            <w:szCs w:val="26"/>
            <w:rPrChange w:id="6464" w:author="lợi đoàn" w:date="2024-11-30T03:25:00Z">
              <w:rPr>
                <w:rFonts w:ascii="Cambria" w:hAnsi="Cambria" w:cs="Cambria"/>
              </w:rPr>
            </w:rPrChange>
          </w:rPr>
          <w:t>ị</w:t>
        </w:r>
        <w:r w:rsidR="00791C9F" w:rsidRPr="0075465B">
          <w:rPr>
            <w:sz w:val="26"/>
            <w:szCs w:val="26"/>
            <w:rPrChange w:id="6465" w:author="lợi đoàn" w:date="2024-11-30T03:25:00Z">
              <w:rPr/>
            </w:rPrChange>
          </w:rPr>
          <w:t xml:space="preserve"> danh s</w:t>
        </w:r>
        <w:r w:rsidR="00791C9F" w:rsidRPr="0075465B">
          <w:rPr>
            <w:sz w:val="26"/>
            <w:szCs w:val="26"/>
            <w:rPrChange w:id="6466" w:author="lợi đoàn" w:date="2024-11-30T03:25:00Z">
              <w:rPr>
                <w:rFonts w:ascii="VNI-Times" w:hAnsi="VNI-Times" w:cs="VNI-Times"/>
              </w:rPr>
            </w:rPrChange>
          </w:rPr>
          <w:t>á</w:t>
        </w:r>
        <w:r w:rsidR="00791C9F" w:rsidRPr="0075465B">
          <w:rPr>
            <w:sz w:val="26"/>
            <w:szCs w:val="26"/>
            <w:rPrChange w:id="6467" w:author="lợi đoàn" w:date="2024-11-30T03:25:00Z">
              <w:rPr/>
            </w:rPrChange>
          </w:rPr>
          <w:t>ch thanh to</w:t>
        </w:r>
        <w:r w:rsidR="00791C9F" w:rsidRPr="0075465B">
          <w:rPr>
            <w:sz w:val="26"/>
            <w:szCs w:val="26"/>
            <w:rPrChange w:id="6468" w:author="lợi đoàn" w:date="2024-11-30T03:25:00Z">
              <w:rPr>
                <w:rFonts w:ascii="VNI-Times" w:hAnsi="VNI-Times" w:cs="VNI-Times"/>
              </w:rPr>
            </w:rPrChange>
          </w:rPr>
          <w:t>á</w:t>
        </w:r>
        <w:r w:rsidR="00791C9F" w:rsidRPr="0075465B">
          <w:rPr>
            <w:sz w:val="26"/>
            <w:szCs w:val="26"/>
            <w:rPrChange w:id="6469" w:author="lợi đoàn" w:date="2024-11-30T03:25:00Z">
              <w:rPr/>
            </w:rPrChange>
          </w:rPr>
          <w:t xml:space="preserve">n </w:t>
        </w:r>
        <w:r w:rsidR="00791C9F" w:rsidRPr="0075465B">
          <w:rPr>
            <w:sz w:val="26"/>
            <w:szCs w:val="26"/>
            <w:rPrChange w:id="6470" w:author="lợi đoàn" w:date="2024-11-30T03:25:00Z">
              <w:rPr>
                <w:rFonts w:ascii="VNI-Times" w:hAnsi="VNI-Times" w:cs="VNI-Times"/>
              </w:rPr>
            </w:rPrChange>
          </w:rPr>
          <w:t>đã</w:t>
        </w:r>
        <w:r w:rsidR="00791C9F" w:rsidRPr="0075465B">
          <w:rPr>
            <w:sz w:val="26"/>
            <w:szCs w:val="26"/>
            <w:rPrChange w:id="6471" w:author="lợi đoàn" w:date="2024-11-30T03:25:00Z">
              <w:rPr/>
            </w:rPrChange>
          </w:rPr>
          <w:t xml:space="preserve"> ho</w:t>
        </w:r>
        <w:r w:rsidR="00791C9F" w:rsidRPr="0075465B">
          <w:rPr>
            <w:sz w:val="26"/>
            <w:szCs w:val="26"/>
            <w:rPrChange w:id="6472" w:author="lợi đoàn" w:date="2024-11-30T03:25:00Z">
              <w:rPr>
                <w:rFonts w:ascii="VNI-Times" w:hAnsi="VNI-Times" w:cs="VNI-Times"/>
              </w:rPr>
            </w:rPrChange>
          </w:rPr>
          <w:t>à</w:t>
        </w:r>
        <w:r w:rsidR="00791C9F" w:rsidRPr="0075465B">
          <w:rPr>
            <w:sz w:val="26"/>
            <w:szCs w:val="26"/>
            <w:rPrChange w:id="6473" w:author="lợi đoàn" w:date="2024-11-30T03:25:00Z">
              <w:rPr/>
            </w:rPrChange>
          </w:rPr>
          <w:t>n th</w:t>
        </w:r>
        <w:r w:rsidR="00791C9F" w:rsidRPr="0075465B">
          <w:rPr>
            <w:sz w:val="26"/>
            <w:szCs w:val="26"/>
            <w:rPrChange w:id="6474" w:author="lợi đoàn" w:date="2024-11-30T03:25:00Z">
              <w:rPr>
                <w:rFonts w:ascii="VNI-Times" w:hAnsi="VNI-Times" w:cs="VNI-Times"/>
              </w:rPr>
            </w:rPrChange>
          </w:rPr>
          <w:t>à</w:t>
        </w:r>
        <w:r w:rsidR="00791C9F" w:rsidRPr="0075465B">
          <w:rPr>
            <w:sz w:val="26"/>
            <w:szCs w:val="26"/>
            <w:rPrChange w:id="6475" w:author="lợi đoàn" w:date="2024-11-30T03:25:00Z">
              <w:rPr/>
            </w:rPrChange>
          </w:rPr>
          <w:t>nh, ch</w:t>
        </w:r>
        <w:r w:rsidR="00791C9F" w:rsidRPr="0075465B">
          <w:rPr>
            <w:sz w:val="26"/>
            <w:szCs w:val="26"/>
            <w:rPrChange w:id="6476" w:author="lợi đoàn" w:date="2024-11-30T03:25:00Z">
              <w:rPr>
                <w:rFonts w:ascii="Cambria" w:hAnsi="Cambria" w:cs="Cambria"/>
              </w:rPr>
            </w:rPrChange>
          </w:rPr>
          <w:t>ư</w:t>
        </w:r>
        <w:r w:rsidR="00791C9F" w:rsidRPr="0075465B">
          <w:rPr>
            <w:sz w:val="26"/>
            <w:szCs w:val="26"/>
            <w:rPrChange w:id="6477" w:author="lợi đoàn" w:date="2024-11-30T03:25:00Z">
              <w:rPr/>
            </w:rPrChange>
          </w:rPr>
          <w:t>a thanh to</w:t>
        </w:r>
        <w:r w:rsidR="00791C9F" w:rsidRPr="0075465B">
          <w:rPr>
            <w:sz w:val="26"/>
            <w:szCs w:val="26"/>
            <w:rPrChange w:id="6478" w:author="lợi đoàn" w:date="2024-11-30T03:25:00Z">
              <w:rPr>
                <w:rFonts w:ascii="VNI-Times" w:hAnsi="VNI-Times" w:cs="VNI-Times"/>
              </w:rPr>
            </w:rPrChange>
          </w:rPr>
          <w:t>á</w:t>
        </w:r>
        <w:r w:rsidR="00791C9F" w:rsidRPr="0075465B">
          <w:rPr>
            <w:sz w:val="26"/>
            <w:szCs w:val="26"/>
            <w:rPrChange w:id="6479" w:author="lợi đoàn" w:date="2024-11-30T03:25:00Z">
              <w:rPr/>
            </w:rPrChange>
          </w:rPr>
          <w:t>n, v</w:t>
        </w:r>
        <w:r w:rsidR="00791C9F" w:rsidRPr="0075465B">
          <w:rPr>
            <w:sz w:val="26"/>
            <w:szCs w:val="26"/>
            <w:rPrChange w:id="6480" w:author="lợi đoàn" w:date="2024-11-30T03:25:00Z">
              <w:rPr>
                <w:rFonts w:ascii="VNI-Times" w:hAnsi="VNI-Times" w:cs="VNI-Times"/>
              </w:rPr>
            </w:rPrChange>
          </w:rPr>
          <w:t>à</w:t>
        </w:r>
        <w:r w:rsidR="00791C9F" w:rsidRPr="0075465B">
          <w:rPr>
            <w:sz w:val="26"/>
            <w:szCs w:val="26"/>
            <w:rPrChange w:id="6481" w:author="lợi đoàn" w:date="2024-11-30T03:25:00Z">
              <w:rPr/>
            </w:rPrChange>
          </w:rPr>
          <w:t xml:space="preserve"> to</w:t>
        </w:r>
        <w:r w:rsidR="00791C9F" w:rsidRPr="0075465B">
          <w:rPr>
            <w:sz w:val="26"/>
            <w:szCs w:val="26"/>
            <w:rPrChange w:id="6482" w:author="lợi đoàn" w:date="2024-11-30T03:25:00Z">
              <w:rPr>
                <w:rFonts w:ascii="VNI-Times" w:hAnsi="VNI-Times" w:cs="VNI-Times"/>
              </w:rPr>
            </w:rPrChange>
          </w:rPr>
          <w:t>à</w:t>
        </w:r>
        <w:r w:rsidR="00791C9F" w:rsidRPr="0075465B">
          <w:rPr>
            <w:sz w:val="26"/>
            <w:szCs w:val="26"/>
            <w:rPrChange w:id="6483" w:author="lợi đoàn" w:date="2024-11-30T03:25:00Z">
              <w:rPr/>
            </w:rPrChange>
          </w:rPr>
          <w:t>n b</w:t>
        </w:r>
        <w:r w:rsidR="00791C9F" w:rsidRPr="0075465B">
          <w:rPr>
            <w:sz w:val="26"/>
            <w:szCs w:val="26"/>
            <w:rPrChange w:id="6484" w:author="lợi đoàn" w:date="2024-11-30T03:25:00Z">
              <w:rPr>
                <w:rFonts w:ascii="Cambria" w:hAnsi="Cambria" w:cs="Cambria"/>
              </w:rPr>
            </w:rPrChange>
          </w:rPr>
          <w:t>ộ</w:t>
        </w:r>
        <w:r w:rsidR="00791C9F" w:rsidRPr="0075465B">
          <w:rPr>
            <w:sz w:val="26"/>
            <w:szCs w:val="26"/>
            <w:rPrChange w:id="6485" w:author="lợi đoàn" w:date="2024-11-30T03:25:00Z">
              <w:rPr/>
            </w:rPrChange>
          </w:rPr>
          <w:t xml:space="preserve"> thanh to</w:t>
        </w:r>
        <w:r w:rsidR="00791C9F" w:rsidRPr="0075465B">
          <w:rPr>
            <w:sz w:val="26"/>
            <w:szCs w:val="26"/>
            <w:rPrChange w:id="6486" w:author="lợi đoàn" w:date="2024-11-30T03:25:00Z">
              <w:rPr>
                <w:rFonts w:ascii="VNI-Times" w:hAnsi="VNI-Times" w:cs="VNI-Times"/>
              </w:rPr>
            </w:rPrChange>
          </w:rPr>
          <w:t>á</w:t>
        </w:r>
        <w:r w:rsidR="00791C9F" w:rsidRPr="0075465B">
          <w:rPr>
            <w:sz w:val="26"/>
            <w:szCs w:val="26"/>
            <w:rPrChange w:id="6487" w:author="lợi đoàn" w:date="2024-11-30T03:25:00Z">
              <w:rPr/>
            </w:rPrChange>
          </w:rPr>
          <w:t>n.</w:t>
        </w:r>
      </w:ins>
      <w:ins w:id="6488" w:author="lợi đoàn" w:date="2024-11-30T03:26:00Z">
        <w:r w:rsidR="0075465B">
          <w:rPr>
            <w:sz w:val="26"/>
            <w:szCs w:val="26"/>
          </w:rPr>
          <w:t xml:space="preserve"> </w:t>
        </w:r>
      </w:ins>
    </w:p>
    <w:p w14:paraId="2059D2C5" w14:textId="12D7C8B0" w:rsidR="00160500" w:rsidRDefault="00C401C9">
      <w:pPr>
        <w:pStyle w:val="ListParagraph"/>
        <w:ind w:left="426" w:firstLine="294"/>
        <w:rPr>
          <w:ins w:id="6489" w:author="lợi đoàn" w:date="2024-11-30T03:26:00Z"/>
          <w:sz w:val="26"/>
          <w:szCs w:val="26"/>
        </w:rPr>
        <w:pPrChange w:id="6490" w:author="lợi đoàn" w:date="2024-11-30T06:52:00Z">
          <w:pPr>
            <w:pStyle w:val="ListParagraph"/>
            <w:ind w:left="426"/>
          </w:pPr>
        </w:pPrChange>
      </w:pPr>
      <w:ins w:id="6491" w:author="lợi đoàn" w:date="2024-11-30T06:52:00Z">
        <w:r>
          <w:rPr>
            <w:sz w:val="26"/>
            <w:szCs w:val="26"/>
          </w:rPr>
          <w:t xml:space="preserve">- </w:t>
        </w:r>
      </w:ins>
      <w:ins w:id="6492" w:author="lợi đoàn" w:date="2024-11-30T03:08:00Z">
        <w:r w:rsidR="00791C9F" w:rsidRPr="0075465B">
          <w:rPr>
            <w:sz w:val="26"/>
            <w:szCs w:val="26"/>
            <w:rPrChange w:id="6493" w:author="lợi đoàn" w:date="2024-11-30T03:25:00Z">
              <w:rPr/>
            </w:rPrChange>
          </w:rPr>
          <w:t>Thanh toán cho b</w:t>
        </w:r>
        <w:r w:rsidR="00791C9F" w:rsidRPr="0075465B">
          <w:rPr>
            <w:sz w:val="26"/>
            <w:szCs w:val="26"/>
            <w:rPrChange w:id="6494" w:author="lợi đoàn" w:date="2024-11-30T03:25:00Z">
              <w:rPr>
                <w:rFonts w:ascii="Cambria" w:hAnsi="Cambria" w:cs="Cambria"/>
              </w:rPr>
            </w:rPrChange>
          </w:rPr>
          <w:t>ệ</w:t>
        </w:r>
        <w:r w:rsidR="00791C9F" w:rsidRPr="0075465B">
          <w:rPr>
            <w:sz w:val="26"/>
            <w:szCs w:val="26"/>
            <w:rPrChange w:id="6495" w:author="lợi đoàn" w:date="2024-11-30T03:25:00Z">
              <w:rPr/>
            </w:rPrChange>
          </w:rPr>
          <w:t>nh nh</w:t>
        </w:r>
        <w:r w:rsidR="00791C9F" w:rsidRPr="0075465B">
          <w:rPr>
            <w:sz w:val="26"/>
            <w:szCs w:val="26"/>
            <w:rPrChange w:id="6496" w:author="lợi đoàn" w:date="2024-11-30T03:25:00Z">
              <w:rPr>
                <w:rFonts w:cs="VNI-Times"/>
              </w:rPr>
            </w:rPrChange>
          </w:rPr>
          <w:t>â</w:t>
        </w:r>
        <w:r w:rsidR="00791C9F" w:rsidRPr="0075465B">
          <w:rPr>
            <w:sz w:val="26"/>
            <w:szCs w:val="26"/>
            <w:rPrChange w:id="6497" w:author="lợi đoàn" w:date="2024-11-30T03:25:00Z">
              <w:rPr/>
            </w:rPrChange>
          </w:rPr>
          <w:t>n tr</w:t>
        </w:r>
        <w:r w:rsidR="00791C9F" w:rsidRPr="0075465B">
          <w:rPr>
            <w:sz w:val="26"/>
            <w:szCs w:val="26"/>
            <w:rPrChange w:id="6498" w:author="lợi đoàn" w:date="2024-11-30T03:25:00Z">
              <w:rPr>
                <w:rFonts w:ascii="Cambria" w:hAnsi="Cambria" w:cs="Cambria"/>
              </w:rPr>
            </w:rPrChange>
          </w:rPr>
          <w:t>ự</w:t>
        </w:r>
        <w:r w:rsidR="00791C9F" w:rsidRPr="0075465B">
          <w:rPr>
            <w:sz w:val="26"/>
            <w:szCs w:val="26"/>
            <w:rPrChange w:id="6499" w:author="lợi đoàn" w:date="2024-11-30T03:25:00Z">
              <w:rPr/>
            </w:rPrChange>
          </w:rPr>
          <w:t>c ti</w:t>
        </w:r>
        <w:r w:rsidR="00791C9F" w:rsidRPr="0075465B">
          <w:rPr>
            <w:sz w:val="26"/>
            <w:szCs w:val="26"/>
            <w:rPrChange w:id="6500" w:author="lợi đoàn" w:date="2024-11-30T03:25:00Z">
              <w:rPr>
                <w:rFonts w:ascii="Cambria" w:hAnsi="Cambria" w:cs="Cambria"/>
              </w:rPr>
            </w:rPrChange>
          </w:rPr>
          <w:t>ế</w:t>
        </w:r>
        <w:r w:rsidR="00791C9F" w:rsidRPr="0075465B">
          <w:rPr>
            <w:sz w:val="26"/>
            <w:szCs w:val="26"/>
            <w:rPrChange w:id="6501" w:author="lợi đoàn" w:date="2024-11-30T03:25:00Z">
              <w:rPr/>
            </w:rPrChange>
          </w:rPr>
          <w:t>p t</w:t>
        </w:r>
        <w:r w:rsidR="00791C9F" w:rsidRPr="0075465B">
          <w:rPr>
            <w:sz w:val="26"/>
            <w:szCs w:val="26"/>
            <w:rPrChange w:id="6502" w:author="lợi đoàn" w:date="2024-11-30T03:25:00Z">
              <w:rPr>
                <w:rFonts w:ascii="Cambria" w:hAnsi="Cambria" w:cs="Cambria"/>
              </w:rPr>
            </w:rPrChange>
          </w:rPr>
          <w:t>ạ</w:t>
        </w:r>
        <w:r w:rsidR="00791C9F" w:rsidRPr="0075465B">
          <w:rPr>
            <w:sz w:val="26"/>
            <w:szCs w:val="26"/>
            <w:rPrChange w:id="6503" w:author="lợi đoàn" w:date="2024-11-30T03:25:00Z">
              <w:rPr/>
            </w:rPrChange>
          </w:rPr>
          <w:t>i qu</w:t>
        </w:r>
        <w:r w:rsidR="00791C9F" w:rsidRPr="0075465B">
          <w:rPr>
            <w:sz w:val="26"/>
            <w:szCs w:val="26"/>
            <w:rPrChange w:id="6504" w:author="lợi đoàn" w:date="2024-11-30T03:25:00Z">
              <w:rPr>
                <w:rFonts w:ascii="Cambria" w:hAnsi="Cambria" w:cs="Cambria"/>
              </w:rPr>
            </w:rPrChange>
          </w:rPr>
          <w:t>ầ</w:t>
        </w:r>
        <w:r w:rsidR="00791C9F" w:rsidRPr="0075465B">
          <w:rPr>
            <w:sz w:val="26"/>
            <w:szCs w:val="26"/>
            <w:rPrChange w:id="6505" w:author="lợi đoàn" w:date="2024-11-30T03:25:00Z">
              <w:rPr/>
            </w:rPrChange>
          </w:rPr>
          <w:t>y.</w:t>
        </w:r>
      </w:ins>
    </w:p>
    <w:p w14:paraId="0B232A9E" w14:textId="2AD39F0C" w:rsidR="00273E09" w:rsidRPr="0075465B" w:rsidRDefault="00C401C9">
      <w:pPr>
        <w:pStyle w:val="ListParagraph"/>
        <w:ind w:left="426" w:firstLine="294"/>
        <w:rPr>
          <w:ins w:id="6506" w:author="lợi đoàn" w:date="2024-11-30T03:09:00Z"/>
          <w:sz w:val="26"/>
          <w:szCs w:val="26"/>
          <w:rPrChange w:id="6507" w:author="lợi đoàn" w:date="2024-11-30T03:25:00Z">
            <w:rPr>
              <w:ins w:id="6508" w:author="lợi đoàn" w:date="2024-11-30T03:09:00Z"/>
            </w:rPr>
          </w:rPrChange>
        </w:rPr>
        <w:pPrChange w:id="6509" w:author="lợi đoàn" w:date="2024-11-30T06:52:00Z">
          <w:pPr>
            <w:spacing w:before="100" w:beforeAutospacing="1" w:after="100" w:afterAutospacing="1" w:line="240" w:lineRule="auto"/>
            <w:ind w:left="426"/>
          </w:pPr>
        </w:pPrChange>
      </w:pPr>
      <w:ins w:id="6510" w:author="lợi đoàn" w:date="2024-11-30T06:52:00Z">
        <w:r>
          <w:rPr>
            <w:sz w:val="26"/>
            <w:szCs w:val="26"/>
          </w:rPr>
          <w:t xml:space="preserve">- </w:t>
        </w:r>
      </w:ins>
      <w:ins w:id="6511" w:author="lợi đoàn" w:date="2024-11-30T03:09:00Z">
        <w:r w:rsidR="00273E09" w:rsidRPr="0075465B">
          <w:rPr>
            <w:sz w:val="26"/>
            <w:szCs w:val="26"/>
            <w:rPrChange w:id="6512" w:author="lợi đoàn" w:date="2024-11-30T03:25:00Z">
              <w:rPr/>
            </w:rPrChange>
          </w:rPr>
          <w:t>Nh</w:t>
        </w:r>
        <w:r w:rsidR="00273E09" w:rsidRPr="0075465B">
          <w:rPr>
            <w:sz w:val="26"/>
            <w:szCs w:val="26"/>
            <w:rPrChange w:id="6513" w:author="lợi đoàn" w:date="2024-11-30T03:25:00Z">
              <w:rPr>
                <w:rFonts w:ascii="Cambria" w:hAnsi="Cambria" w:cs="Cambria"/>
              </w:rPr>
            </w:rPrChange>
          </w:rPr>
          <w:t>ậ</w:t>
        </w:r>
        <w:r w:rsidR="00273E09" w:rsidRPr="0075465B">
          <w:rPr>
            <w:sz w:val="26"/>
            <w:szCs w:val="26"/>
            <w:rPrChange w:id="6514" w:author="lợi đoàn" w:date="2024-11-30T03:25:00Z">
              <w:rPr/>
            </w:rPrChange>
          </w:rPr>
          <w:t>n th</w:t>
        </w:r>
        <w:r w:rsidR="00273E09" w:rsidRPr="0075465B">
          <w:rPr>
            <w:sz w:val="26"/>
            <w:szCs w:val="26"/>
            <w:rPrChange w:id="6515" w:author="lợi đoàn" w:date="2024-11-30T03:25:00Z">
              <w:rPr>
                <w:rFonts w:cs="VNI-Times"/>
              </w:rPr>
            </w:rPrChange>
          </w:rPr>
          <w:t>ô</w:t>
        </w:r>
        <w:r w:rsidR="00273E09" w:rsidRPr="0075465B">
          <w:rPr>
            <w:sz w:val="26"/>
            <w:szCs w:val="26"/>
            <w:rPrChange w:id="6516" w:author="lợi đoàn" w:date="2024-11-30T03:25:00Z">
              <w:rPr/>
            </w:rPrChange>
          </w:rPr>
          <w:t>ng b</w:t>
        </w:r>
        <w:r w:rsidR="00273E09" w:rsidRPr="0075465B">
          <w:rPr>
            <w:sz w:val="26"/>
            <w:szCs w:val="26"/>
            <w:rPrChange w:id="6517" w:author="lợi đoàn" w:date="2024-11-30T03:25:00Z">
              <w:rPr>
                <w:rFonts w:cs="VNI-Times"/>
              </w:rPr>
            </w:rPrChange>
          </w:rPr>
          <w:t>á</w:t>
        </w:r>
        <w:r w:rsidR="00273E09" w:rsidRPr="0075465B">
          <w:rPr>
            <w:sz w:val="26"/>
            <w:szCs w:val="26"/>
            <w:rPrChange w:id="6518" w:author="lợi đoàn" w:date="2024-11-30T03:25:00Z">
              <w:rPr/>
            </w:rPrChange>
          </w:rPr>
          <w:t>o t</w:t>
        </w:r>
        <w:r w:rsidR="00273E09" w:rsidRPr="0075465B">
          <w:rPr>
            <w:sz w:val="26"/>
            <w:szCs w:val="26"/>
            <w:rPrChange w:id="6519" w:author="lợi đoàn" w:date="2024-11-30T03:25:00Z">
              <w:rPr>
                <w:rFonts w:ascii="Cambria" w:hAnsi="Cambria" w:cs="Cambria"/>
              </w:rPr>
            </w:rPrChange>
          </w:rPr>
          <w:t>ừ</w:t>
        </w:r>
        <w:r w:rsidR="00273E09" w:rsidRPr="0075465B">
          <w:rPr>
            <w:sz w:val="26"/>
            <w:szCs w:val="26"/>
            <w:rPrChange w:id="6520" w:author="lợi đoàn" w:date="2024-11-30T03:25:00Z">
              <w:rPr/>
            </w:rPrChange>
          </w:rPr>
          <w:t xml:space="preserve"> b</w:t>
        </w:r>
        <w:r w:rsidR="00273E09" w:rsidRPr="0075465B">
          <w:rPr>
            <w:sz w:val="26"/>
            <w:szCs w:val="26"/>
            <w:rPrChange w:id="6521" w:author="lợi đoàn" w:date="2024-11-30T03:25:00Z">
              <w:rPr>
                <w:rFonts w:cs="VNI-Times"/>
              </w:rPr>
            </w:rPrChange>
          </w:rPr>
          <w:t>á</w:t>
        </w:r>
        <w:r w:rsidR="00273E09" w:rsidRPr="0075465B">
          <w:rPr>
            <w:sz w:val="26"/>
            <w:szCs w:val="26"/>
            <w:rPrChange w:id="6522" w:author="lợi đoàn" w:date="2024-11-30T03:25:00Z">
              <w:rPr/>
            </w:rPrChange>
          </w:rPr>
          <w:t>c s</w:t>
        </w:r>
        <w:r w:rsidR="00273E09" w:rsidRPr="0075465B">
          <w:rPr>
            <w:sz w:val="26"/>
            <w:szCs w:val="26"/>
            <w:rPrChange w:id="6523" w:author="lợi đoàn" w:date="2024-11-30T03:25:00Z">
              <w:rPr>
                <w:rFonts w:ascii="Cambria" w:hAnsi="Cambria" w:cs="Cambria"/>
              </w:rPr>
            </w:rPrChange>
          </w:rPr>
          <w:t>ĩ</w:t>
        </w:r>
        <w:r w:rsidR="00273E09" w:rsidRPr="0075465B">
          <w:rPr>
            <w:sz w:val="26"/>
            <w:szCs w:val="26"/>
            <w:rPrChange w:id="6524" w:author="lợi đoàn" w:date="2024-11-30T03:25:00Z">
              <w:rPr/>
            </w:rPrChange>
          </w:rPr>
          <w:t xml:space="preserve"> ho</w:t>
        </w:r>
        <w:r w:rsidR="00273E09" w:rsidRPr="0075465B">
          <w:rPr>
            <w:sz w:val="26"/>
            <w:szCs w:val="26"/>
            <w:rPrChange w:id="6525" w:author="lợi đoàn" w:date="2024-11-30T03:25:00Z">
              <w:rPr>
                <w:rFonts w:ascii="Cambria" w:hAnsi="Cambria" w:cs="Cambria"/>
              </w:rPr>
            </w:rPrChange>
          </w:rPr>
          <w:t>ặ</w:t>
        </w:r>
        <w:r w:rsidR="00273E09" w:rsidRPr="0075465B">
          <w:rPr>
            <w:sz w:val="26"/>
            <w:szCs w:val="26"/>
            <w:rPrChange w:id="6526" w:author="lợi đoàn" w:date="2024-11-30T03:25:00Z">
              <w:rPr/>
            </w:rPrChange>
          </w:rPr>
          <w:t>c b</w:t>
        </w:r>
        <w:r w:rsidR="00273E09" w:rsidRPr="0075465B">
          <w:rPr>
            <w:sz w:val="26"/>
            <w:szCs w:val="26"/>
            <w:rPrChange w:id="6527" w:author="lợi đoàn" w:date="2024-11-30T03:25:00Z">
              <w:rPr>
                <w:rFonts w:ascii="Cambria" w:hAnsi="Cambria" w:cs="Cambria"/>
              </w:rPr>
            </w:rPrChange>
          </w:rPr>
          <w:t>ệ</w:t>
        </w:r>
        <w:r w:rsidR="00273E09" w:rsidRPr="0075465B">
          <w:rPr>
            <w:sz w:val="26"/>
            <w:szCs w:val="26"/>
            <w:rPrChange w:id="6528" w:author="lợi đoàn" w:date="2024-11-30T03:25:00Z">
              <w:rPr/>
            </w:rPrChange>
          </w:rPr>
          <w:t>nh nh</w:t>
        </w:r>
        <w:r w:rsidR="00273E09" w:rsidRPr="0075465B">
          <w:rPr>
            <w:sz w:val="26"/>
            <w:szCs w:val="26"/>
            <w:rPrChange w:id="6529" w:author="lợi đoàn" w:date="2024-11-30T03:25:00Z">
              <w:rPr>
                <w:rFonts w:cs="VNI-Times"/>
              </w:rPr>
            </w:rPrChange>
          </w:rPr>
          <w:t>â</w:t>
        </w:r>
        <w:r w:rsidR="00273E09" w:rsidRPr="0075465B">
          <w:rPr>
            <w:sz w:val="26"/>
            <w:szCs w:val="26"/>
            <w:rPrChange w:id="6530" w:author="lợi đoàn" w:date="2024-11-30T03:25:00Z">
              <w:rPr/>
            </w:rPrChange>
          </w:rPr>
          <w:t xml:space="preserve">n </w:t>
        </w:r>
        <w:r w:rsidR="00273E09" w:rsidRPr="0075465B">
          <w:rPr>
            <w:sz w:val="26"/>
            <w:szCs w:val="26"/>
            <w:rPrChange w:id="6531" w:author="lợi đoàn" w:date="2024-11-30T03:25:00Z">
              <w:rPr>
                <w:rFonts w:cs="VNI-Times"/>
              </w:rPr>
            </w:rPrChange>
          </w:rPr>
          <w:t>đ</w:t>
        </w:r>
        <w:r w:rsidR="00273E09" w:rsidRPr="0075465B">
          <w:rPr>
            <w:sz w:val="26"/>
            <w:szCs w:val="26"/>
            <w:rPrChange w:id="6532" w:author="lợi đoàn" w:date="2024-11-30T03:25:00Z">
              <w:rPr>
                <w:rFonts w:ascii="Cambria" w:hAnsi="Cambria" w:cs="Cambria"/>
              </w:rPr>
            </w:rPrChange>
          </w:rPr>
          <w:t>ể</w:t>
        </w:r>
        <w:r w:rsidR="00273E09" w:rsidRPr="0075465B">
          <w:rPr>
            <w:sz w:val="26"/>
            <w:szCs w:val="26"/>
            <w:rPrChange w:id="6533" w:author="lợi đoàn" w:date="2024-11-30T03:25:00Z">
              <w:rPr/>
            </w:rPrChange>
          </w:rPr>
          <w:t xml:space="preserve"> x</w:t>
        </w:r>
        <w:r w:rsidR="00273E09" w:rsidRPr="0075465B">
          <w:rPr>
            <w:sz w:val="26"/>
            <w:szCs w:val="26"/>
            <w:rPrChange w:id="6534" w:author="lợi đoàn" w:date="2024-11-30T03:25:00Z">
              <w:rPr>
                <w:rFonts w:ascii="Cambria" w:hAnsi="Cambria" w:cs="Cambria"/>
              </w:rPr>
            </w:rPrChange>
          </w:rPr>
          <w:t>ử</w:t>
        </w:r>
        <w:r w:rsidR="00273E09" w:rsidRPr="0075465B">
          <w:rPr>
            <w:sz w:val="26"/>
            <w:szCs w:val="26"/>
            <w:rPrChange w:id="6535" w:author="lợi đoàn" w:date="2024-11-30T03:25:00Z">
              <w:rPr/>
            </w:rPrChange>
          </w:rPr>
          <w:t xml:space="preserve"> l</w:t>
        </w:r>
        <w:r w:rsidR="00273E09" w:rsidRPr="0075465B">
          <w:rPr>
            <w:sz w:val="26"/>
            <w:szCs w:val="26"/>
            <w:rPrChange w:id="6536" w:author="lợi đoàn" w:date="2024-11-30T03:25:00Z">
              <w:rPr>
                <w:rFonts w:cs="VNI-Times"/>
              </w:rPr>
            </w:rPrChange>
          </w:rPr>
          <w:t>ý</w:t>
        </w:r>
        <w:r w:rsidR="00273E09" w:rsidRPr="0075465B">
          <w:rPr>
            <w:sz w:val="26"/>
            <w:szCs w:val="26"/>
            <w:rPrChange w:id="6537" w:author="lợi đoàn" w:date="2024-11-30T03:25:00Z">
              <w:rPr/>
            </w:rPrChange>
          </w:rPr>
          <w:t xml:space="preserve"> k</w:t>
        </w:r>
        <w:r w:rsidR="00273E09" w:rsidRPr="0075465B">
          <w:rPr>
            <w:sz w:val="26"/>
            <w:szCs w:val="26"/>
            <w:rPrChange w:id="6538" w:author="lợi đoàn" w:date="2024-11-30T03:25:00Z">
              <w:rPr>
                <w:rFonts w:ascii="Cambria" w:hAnsi="Cambria" w:cs="Cambria"/>
              </w:rPr>
            </w:rPrChange>
          </w:rPr>
          <w:t>ị</w:t>
        </w:r>
        <w:r w:rsidR="00273E09" w:rsidRPr="0075465B">
          <w:rPr>
            <w:sz w:val="26"/>
            <w:szCs w:val="26"/>
            <w:rPrChange w:id="6539" w:author="lợi đoàn" w:date="2024-11-30T03:25:00Z">
              <w:rPr/>
            </w:rPrChange>
          </w:rPr>
          <w:t>p th</w:t>
        </w:r>
        <w:r w:rsidR="00273E09" w:rsidRPr="0075465B">
          <w:rPr>
            <w:sz w:val="26"/>
            <w:szCs w:val="26"/>
            <w:rPrChange w:id="6540" w:author="lợi đoàn" w:date="2024-11-30T03:25:00Z">
              <w:rPr>
                <w:rFonts w:ascii="Cambria" w:hAnsi="Cambria" w:cs="Cambria"/>
              </w:rPr>
            </w:rPrChange>
          </w:rPr>
          <w:t>ờ</w:t>
        </w:r>
        <w:r w:rsidR="00273E09" w:rsidRPr="0075465B">
          <w:rPr>
            <w:sz w:val="26"/>
            <w:szCs w:val="26"/>
            <w:rPrChange w:id="6541" w:author="lợi đoàn" w:date="2024-11-30T03:25:00Z">
              <w:rPr/>
            </w:rPrChange>
          </w:rPr>
          <w:t>i c</w:t>
        </w:r>
        <w:r w:rsidR="00273E09" w:rsidRPr="0075465B">
          <w:rPr>
            <w:sz w:val="26"/>
            <w:szCs w:val="26"/>
            <w:rPrChange w:id="6542" w:author="lợi đoàn" w:date="2024-11-30T03:25:00Z">
              <w:rPr>
                <w:rFonts w:cs="VNI-Times"/>
              </w:rPr>
            </w:rPrChange>
          </w:rPr>
          <w:t>á</w:t>
        </w:r>
        <w:r w:rsidR="00273E09" w:rsidRPr="0075465B">
          <w:rPr>
            <w:sz w:val="26"/>
            <w:szCs w:val="26"/>
            <w:rPrChange w:id="6543" w:author="lợi đoàn" w:date="2024-11-30T03:25:00Z">
              <w:rPr/>
            </w:rPrChange>
          </w:rPr>
          <w:t>c y</w:t>
        </w:r>
        <w:r w:rsidR="00273E09" w:rsidRPr="0075465B">
          <w:rPr>
            <w:sz w:val="26"/>
            <w:szCs w:val="26"/>
            <w:rPrChange w:id="6544" w:author="lợi đoàn" w:date="2024-11-30T03:25:00Z">
              <w:rPr>
                <w:rFonts w:cs="VNI-Times"/>
              </w:rPr>
            </w:rPrChange>
          </w:rPr>
          <w:t>ê</w:t>
        </w:r>
        <w:r w:rsidR="00273E09" w:rsidRPr="0075465B">
          <w:rPr>
            <w:sz w:val="26"/>
            <w:szCs w:val="26"/>
            <w:rPrChange w:id="6545" w:author="lợi đoàn" w:date="2024-11-30T03:25:00Z">
              <w:rPr/>
            </w:rPrChange>
          </w:rPr>
          <w:t>u c</w:t>
        </w:r>
        <w:r w:rsidR="00273E09" w:rsidRPr="0075465B">
          <w:rPr>
            <w:sz w:val="26"/>
            <w:szCs w:val="26"/>
            <w:rPrChange w:id="6546" w:author="lợi đoàn" w:date="2024-11-30T03:25:00Z">
              <w:rPr>
                <w:rFonts w:ascii="Cambria" w:hAnsi="Cambria" w:cs="Cambria"/>
              </w:rPr>
            </w:rPrChange>
          </w:rPr>
          <w:t>ầ</w:t>
        </w:r>
        <w:r w:rsidR="00273E09" w:rsidRPr="0075465B">
          <w:rPr>
            <w:sz w:val="26"/>
            <w:szCs w:val="26"/>
            <w:rPrChange w:id="6547" w:author="lợi đoàn" w:date="2024-11-30T03:25:00Z">
              <w:rPr/>
            </w:rPrChange>
          </w:rPr>
          <w:t>u.</w:t>
        </w:r>
      </w:ins>
    </w:p>
    <w:p w14:paraId="35BB4D4E" w14:textId="5E5786F7" w:rsidR="00273E09" w:rsidRPr="0075465B" w:rsidRDefault="00273E09" w:rsidP="00A53E17">
      <w:pPr>
        <w:pStyle w:val="ListParagraph"/>
        <w:numPr>
          <w:ilvl w:val="0"/>
          <w:numId w:val="1"/>
        </w:numPr>
        <w:ind w:firstLine="18"/>
        <w:rPr>
          <w:ins w:id="6548" w:author="lợi đoàn" w:date="2024-11-30T03:09:00Z"/>
          <w:sz w:val="26"/>
          <w:szCs w:val="26"/>
          <w:rPrChange w:id="6549" w:author="lợi đoàn" w:date="2024-11-30T03:25:00Z">
            <w:rPr>
              <w:ins w:id="6550" w:author="lợi đoàn" w:date="2024-11-30T03:09:00Z"/>
            </w:rPr>
          </w:rPrChange>
        </w:rPr>
      </w:pPr>
      <w:ins w:id="6551" w:author="lợi đoàn" w:date="2024-11-30T03:09:00Z">
        <w:r w:rsidRPr="0075465B">
          <w:rPr>
            <w:sz w:val="26"/>
            <w:szCs w:val="26"/>
            <w:rPrChange w:id="6552" w:author="lợi đoàn" w:date="2024-11-30T03:25:00Z">
              <w:rPr/>
            </w:rPrChange>
          </w:rPr>
          <w:t xml:space="preserve">Phía </w:t>
        </w:r>
        <w:r w:rsidR="00A53E17" w:rsidRPr="0075465B">
          <w:rPr>
            <w:sz w:val="26"/>
            <w:szCs w:val="26"/>
            <w:rPrChange w:id="6553" w:author="lợi đoàn" w:date="2024-11-30T03:25:00Z">
              <w:rPr/>
            </w:rPrChange>
          </w:rPr>
          <w:t>Bác sĩ</w:t>
        </w:r>
        <w:r w:rsidRPr="0075465B">
          <w:rPr>
            <w:sz w:val="26"/>
            <w:szCs w:val="26"/>
            <w:rPrChange w:id="6554" w:author="lợi đoàn" w:date="2024-11-30T03:25:00Z">
              <w:rPr/>
            </w:rPrChange>
          </w:rPr>
          <w:t>:</w:t>
        </w:r>
      </w:ins>
    </w:p>
    <w:p w14:paraId="0F9FBB99" w14:textId="2548C431" w:rsidR="00A53E17" w:rsidRPr="0075465B" w:rsidRDefault="00C401C9">
      <w:pPr>
        <w:pStyle w:val="ListParagraph"/>
        <w:ind w:left="426" w:firstLine="294"/>
        <w:rPr>
          <w:ins w:id="6555" w:author="lợi đoàn" w:date="2024-11-30T03:10:00Z"/>
          <w:sz w:val="26"/>
          <w:szCs w:val="26"/>
          <w:rPrChange w:id="6556" w:author="lợi đoàn" w:date="2024-11-30T03:25:00Z">
            <w:rPr>
              <w:ins w:id="6557" w:author="lợi đoàn" w:date="2024-11-30T03:10:00Z"/>
            </w:rPr>
          </w:rPrChange>
        </w:rPr>
        <w:pPrChange w:id="6558" w:author="lợi đoàn" w:date="2024-11-30T06:52:00Z">
          <w:pPr>
            <w:pStyle w:val="ListParagraph"/>
            <w:ind w:left="426"/>
          </w:pPr>
        </w:pPrChange>
      </w:pPr>
      <w:ins w:id="6559" w:author="lợi đoàn" w:date="2024-11-30T06:52:00Z">
        <w:r>
          <w:rPr>
            <w:sz w:val="26"/>
            <w:szCs w:val="26"/>
          </w:rPr>
          <w:t xml:space="preserve">- </w:t>
        </w:r>
      </w:ins>
      <w:ins w:id="6560" w:author="lợi đoàn" w:date="2024-11-30T03:10:00Z">
        <w:r w:rsidR="00A53E17" w:rsidRPr="0075465B">
          <w:rPr>
            <w:sz w:val="26"/>
            <w:szCs w:val="26"/>
            <w:rPrChange w:id="6561" w:author="lợi đoàn" w:date="2024-11-30T03:25:00Z">
              <w:rPr/>
            </w:rPrChange>
          </w:rPr>
          <w:t>T</w:t>
        </w:r>
        <w:r w:rsidR="00A53E17" w:rsidRPr="0075465B">
          <w:rPr>
            <w:sz w:val="26"/>
            <w:szCs w:val="26"/>
            <w:rPrChange w:id="6562" w:author="lợi đoàn" w:date="2024-11-30T03:25:00Z">
              <w:rPr>
                <w:rFonts w:ascii="Cambria" w:hAnsi="Cambria" w:cs="Cambria"/>
              </w:rPr>
            </w:rPrChange>
          </w:rPr>
          <w:t>ạ</w:t>
        </w:r>
        <w:r w:rsidR="00A53E17" w:rsidRPr="0075465B">
          <w:rPr>
            <w:sz w:val="26"/>
            <w:szCs w:val="26"/>
            <w:rPrChange w:id="6563" w:author="lợi đoàn" w:date="2024-11-30T03:25:00Z">
              <w:rPr/>
            </w:rPrChange>
          </w:rPr>
          <w:t>o h</w:t>
        </w:r>
        <w:r w:rsidR="00A53E17" w:rsidRPr="0075465B">
          <w:rPr>
            <w:sz w:val="26"/>
            <w:szCs w:val="26"/>
            <w:rPrChange w:id="6564" w:author="lợi đoàn" w:date="2024-11-30T03:25:00Z">
              <w:rPr>
                <w:rFonts w:ascii="Cambria" w:hAnsi="Cambria" w:cs="Cambria"/>
              </w:rPr>
            </w:rPrChange>
          </w:rPr>
          <w:t>ồ</w:t>
        </w:r>
        <w:r w:rsidR="00A53E17" w:rsidRPr="0075465B">
          <w:rPr>
            <w:sz w:val="26"/>
            <w:szCs w:val="26"/>
            <w:rPrChange w:id="6565" w:author="lợi đoàn" w:date="2024-11-30T03:25:00Z">
              <w:rPr/>
            </w:rPrChange>
          </w:rPr>
          <w:t xml:space="preserve"> s</w:t>
        </w:r>
        <w:r w:rsidR="00A53E17" w:rsidRPr="0075465B">
          <w:rPr>
            <w:sz w:val="26"/>
            <w:szCs w:val="26"/>
            <w:rPrChange w:id="6566" w:author="lợi đoàn" w:date="2024-11-30T03:25:00Z">
              <w:rPr>
                <w:rFonts w:ascii="Cambria" w:hAnsi="Cambria" w:cs="Cambria"/>
              </w:rPr>
            </w:rPrChange>
          </w:rPr>
          <w:t>ơ</w:t>
        </w:r>
        <w:r w:rsidR="00A53E17" w:rsidRPr="0075465B">
          <w:rPr>
            <w:sz w:val="26"/>
            <w:szCs w:val="26"/>
            <w:rPrChange w:id="6567" w:author="lợi đoàn" w:date="2024-11-30T03:25:00Z">
              <w:rPr/>
            </w:rPrChange>
          </w:rPr>
          <w:t xml:space="preserve"> b</w:t>
        </w:r>
        <w:r w:rsidR="00A53E17" w:rsidRPr="0075465B">
          <w:rPr>
            <w:sz w:val="26"/>
            <w:szCs w:val="26"/>
            <w:rPrChange w:id="6568" w:author="lợi đoàn" w:date="2024-11-30T03:25:00Z">
              <w:rPr>
                <w:rFonts w:ascii="Cambria" w:hAnsi="Cambria" w:cs="Cambria"/>
              </w:rPr>
            </w:rPrChange>
          </w:rPr>
          <w:t>ệ</w:t>
        </w:r>
        <w:r w:rsidR="00A53E17" w:rsidRPr="0075465B">
          <w:rPr>
            <w:sz w:val="26"/>
            <w:szCs w:val="26"/>
            <w:rPrChange w:id="6569" w:author="lợi đoàn" w:date="2024-11-30T03:25:00Z">
              <w:rPr/>
            </w:rPrChange>
          </w:rPr>
          <w:t xml:space="preserve">nh </w:t>
        </w:r>
        <w:r w:rsidR="00A53E17" w:rsidRPr="0075465B">
          <w:rPr>
            <w:sz w:val="26"/>
            <w:szCs w:val="26"/>
            <w:rPrChange w:id="6570" w:author="lợi đoàn" w:date="2024-11-30T03:25:00Z">
              <w:rPr>
                <w:rFonts w:ascii="VNI-Times" w:hAnsi="VNI-Times" w:cs="VNI-Times"/>
              </w:rPr>
            </w:rPrChange>
          </w:rPr>
          <w:t>á</w:t>
        </w:r>
        <w:r w:rsidR="00A53E17" w:rsidRPr="0075465B">
          <w:rPr>
            <w:sz w:val="26"/>
            <w:szCs w:val="26"/>
            <w:rPrChange w:id="6571" w:author="lợi đoàn" w:date="2024-11-30T03:25:00Z">
              <w:rPr/>
            </w:rPrChange>
          </w:rPr>
          <w:t>n m</w:t>
        </w:r>
        <w:r w:rsidR="00A53E17" w:rsidRPr="0075465B">
          <w:rPr>
            <w:sz w:val="26"/>
            <w:szCs w:val="26"/>
            <w:rPrChange w:id="6572" w:author="lợi đoàn" w:date="2024-11-30T03:25:00Z">
              <w:rPr>
                <w:rFonts w:ascii="Cambria" w:hAnsi="Cambria" w:cs="Cambria"/>
              </w:rPr>
            </w:rPrChange>
          </w:rPr>
          <w:t>ớ</w:t>
        </w:r>
        <w:r w:rsidR="00A53E17" w:rsidRPr="0075465B">
          <w:rPr>
            <w:sz w:val="26"/>
            <w:szCs w:val="26"/>
            <w:rPrChange w:id="6573" w:author="lợi đoàn" w:date="2024-11-30T03:25:00Z">
              <w:rPr/>
            </w:rPrChange>
          </w:rPr>
          <w:t>i, th</w:t>
        </w:r>
        <w:r w:rsidR="00A53E17" w:rsidRPr="0075465B">
          <w:rPr>
            <w:sz w:val="26"/>
            <w:szCs w:val="26"/>
            <w:rPrChange w:id="6574" w:author="lợi đoàn" w:date="2024-11-30T03:25:00Z">
              <w:rPr>
                <w:rFonts w:ascii="VNI-Times" w:hAnsi="VNI-Times" w:cs="VNI-Times"/>
              </w:rPr>
            </w:rPrChange>
          </w:rPr>
          <w:t>ê</w:t>
        </w:r>
        <w:r w:rsidR="00A53E17" w:rsidRPr="0075465B">
          <w:rPr>
            <w:sz w:val="26"/>
            <w:szCs w:val="26"/>
            <w:rPrChange w:id="6575" w:author="lợi đoàn" w:date="2024-11-30T03:25:00Z">
              <w:rPr/>
            </w:rPrChange>
          </w:rPr>
          <w:t>m th</w:t>
        </w:r>
        <w:r w:rsidR="00A53E17" w:rsidRPr="0075465B">
          <w:rPr>
            <w:sz w:val="26"/>
            <w:szCs w:val="26"/>
            <w:rPrChange w:id="6576" w:author="lợi đoàn" w:date="2024-11-30T03:25:00Z">
              <w:rPr>
                <w:rFonts w:ascii="VNI-Times" w:hAnsi="VNI-Times" w:cs="VNI-Times"/>
              </w:rPr>
            </w:rPrChange>
          </w:rPr>
          <w:t>ô</w:t>
        </w:r>
        <w:r w:rsidR="00A53E17" w:rsidRPr="0075465B">
          <w:rPr>
            <w:sz w:val="26"/>
            <w:szCs w:val="26"/>
            <w:rPrChange w:id="6577" w:author="lợi đoàn" w:date="2024-11-30T03:25:00Z">
              <w:rPr/>
            </w:rPrChange>
          </w:rPr>
          <w:t>ng tin v</w:t>
        </w:r>
        <w:r w:rsidR="00A53E17" w:rsidRPr="0075465B">
          <w:rPr>
            <w:sz w:val="26"/>
            <w:szCs w:val="26"/>
            <w:rPrChange w:id="6578" w:author="lợi đoàn" w:date="2024-11-30T03:25:00Z">
              <w:rPr>
                <w:rFonts w:ascii="Cambria" w:hAnsi="Cambria" w:cs="Cambria"/>
              </w:rPr>
            </w:rPrChange>
          </w:rPr>
          <w:t>ề</w:t>
        </w:r>
        <w:r w:rsidR="00A53E17" w:rsidRPr="0075465B">
          <w:rPr>
            <w:sz w:val="26"/>
            <w:szCs w:val="26"/>
            <w:rPrChange w:id="6579" w:author="lợi đoàn" w:date="2024-11-30T03:25:00Z">
              <w:rPr/>
            </w:rPrChange>
          </w:rPr>
          <w:t xml:space="preserve"> ch</w:t>
        </w:r>
        <w:r w:rsidR="00A53E17" w:rsidRPr="0075465B">
          <w:rPr>
            <w:sz w:val="26"/>
            <w:szCs w:val="26"/>
            <w:rPrChange w:id="6580" w:author="lợi đoàn" w:date="2024-11-30T03:25:00Z">
              <w:rPr>
                <w:rFonts w:ascii="Cambria" w:hAnsi="Cambria" w:cs="Cambria"/>
              </w:rPr>
            </w:rPrChange>
          </w:rPr>
          <w:t>ẩ</w:t>
        </w:r>
        <w:r w:rsidR="00A53E17" w:rsidRPr="0075465B">
          <w:rPr>
            <w:sz w:val="26"/>
            <w:szCs w:val="26"/>
            <w:rPrChange w:id="6581" w:author="lợi đoàn" w:date="2024-11-30T03:25:00Z">
              <w:rPr/>
            </w:rPrChange>
          </w:rPr>
          <w:t xml:space="preserve">n </w:t>
        </w:r>
        <w:r w:rsidR="00A53E17" w:rsidRPr="0075465B">
          <w:rPr>
            <w:sz w:val="26"/>
            <w:szCs w:val="26"/>
            <w:rPrChange w:id="6582" w:author="lợi đoàn" w:date="2024-11-30T03:25:00Z">
              <w:rPr>
                <w:rFonts w:ascii="VNI-Times" w:hAnsi="VNI-Times" w:cs="VNI-Times"/>
              </w:rPr>
            </w:rPrChange>
          </w:rPr>
          <w:t>đ</w:t>
        </w:r>
        <w:r w:rsidR="00A53E17" w:rsidRPr="0075465B">
          <w:rPr>
            <w:sz w:val="26"/>
            <w:szCs w:val="26"/>
            <w:rPrChange w:id="6583" w:author="lợi đoàn" w:date="2024-11-30T03:25:00Z">
              <w:rPr/>
            </w:rPrChange>
          </w:rPr>
          <w:t>o</w:t>
        </w:r>
        <w:r w:rsidR="00A53E17" w:rsidRPr="0075465B">
          <w:rPr>
            <w:sz w:val="26"/>
            <w:szCs w:val="26"/>
            <w:rPrChange w:id="6584" w:author="lợi đoàn" w:date="2024-11-30T03:25:00Z">
              <w:rPr>
                <w:rFonts w:ascii="VNI-Times" w:hAnsi="VNI-Times" w:cs="VNI-Times"/>
              </w:rPr>
            </w:rPrChange>
          </w:rPr>
          <w:t>á</w:t>
        </w:r>
        <w:r w:rsidR="00A53E17" w:rsidRPr="0075465B">
          <w:rPr>
            <w:sz w:val="26"/>
            <w:szCs w:val="26"/>
            <w:rPrChange w:id="6585" w:author="lợi đoàn" w:date="2024-11-30T03:25:00Z">
              <w:rPr/>
            </w:rPrChange>
          </w:rPr>
          <w:t>n v</w:t>
        </w:r>
        <w:r w:rsidR="00A53E17" w:rsidRPr="0075465B">
          <w:rPr>
            <w:sz w:val="26"/>
            <w:szCs w:val="26"/>
            <w:rPrChange w:id="6586" w:author="lợi đoàn" w:date="2024-11-30T03:25:00Z">
              <w:rPr>
                <w:rFonts w:ascii="VNI-Times" w:hAnsi="VNI-Times" w:cs="VNI-Times"/>
              </w:rPr>
            </w:rPrChange>
          </w:rPr>
          <w:t>à</w:t>
        </w:r>
        <w:r w:rsidR="00A53E17" w:rsidRPr="0075465B">
          <w:rPr>
            <w:sz w:val="26"/>
            <w:szCs w:val="26"/>
            <w:rPrChange w:id="6587" w:author="lợi đoàn" w:date="2024-11-30T03:25:00Z">
              <w:rPr/>
            </w:rPrChange>
          </w:rPr>
          <w:t xml:space="preserve"> x</w:t>
        </w:r>
        <w:r w:rsidR="00A53E17" w:rsidRPr="0075465B">
          <w:rPr>
            <w:sz w:val="26"/>
            <w:szCs w:val="26"/>
            <w:rPrChange w:id="6588" w:author="lợi đoàn" w:date="2024-11-30T03:25:00Z">
              <w:rPr>
                <w:rFonts w:ascii="VNI-Times" w:hAnsi="VNI-Times" w:cs="VNI-Times"/>
              </w:rPr>
            </w:rPrChange>
          </w:rPr>
          <w:t>é</w:t>
        </w:r>
        <w:r w:rsidR="00A53E17" w:rsidRPr="0075465B">
          <w:rPr>
            <w:sz w:val="26"/>
            <w:szCs w:val="26"/>
            <w:rPrChange w:id="6589" w:author="lợi đoàn" w:date="2024-11-30T03:25:00Z">
              <w:rPr/>
            </w:rPrChange>
          </w:rPr>
          <w:t>t nghi</w:t>
        </w:r>
        <w:r w:rsidR="00A53E17" w:rsidRPr="0075465B">
          <w:rPr>
            <w:sz w:val="26"/>
            <w:szCs w:val="26"/>
            <w:rPrChange w:id="6590" w:author="lợi đoàn" w:date="2024-11-30T03:25:00Z">
              <w:rPr>
                <w:rFonts w:ascii="Cambria" w:hAnsi="Cambria" w:cs="Cambria"/>
              </w:rPr>
            </w:rPrChange>
          </w:rPr>
          <w:t>ệ</w:t>
        </w:r>
        <w:r w:rsidR="00A53E17" w:rsidRPr="0075465B">
          <w:rPr>
            <w:sz w:val="26"/>
            <w:szCs w:val="26"/>
            <w:rPrChange w:id="6591" w:author="lợi đoàn" w:date="2024-11-30T03:25:00Z">
              <w:rPr/>
            </w:rPrChange>
          </w:rPr>
          <w:t>m.</w:t>
        </w:r>
      </w:ins>
    </w:p>
    <w:p w14:paraId="606213A7" w14:textId="4EA1951C" w:rsidR="00A53E17" w:rsidRPr="0075465B" w:rsidRDefault="007D3C85">
      <w:pPr>
        <w:pStyle w:val="ListParagraph"/>
        <w:ind w:left="426" w:firstLine="294"/>
        <w:rPr>
          <w:ins w:id="6592" w:author="lợi đoàn" w:date="2024-11-30T03:10:00Z"/>
          <w:sz w:val="26"/>
          <w:szCs w:val="26"/>
          <w:rPrChange w:id="6593" w:author="lợi đoàn" w:date="2024-11-30T03:25:00Z">
            <w:rPr>
              <w:ins w:id="6594" w:author="lợi đoàn" w:date="2024-11-30T03:10:00Z"/>
            </w:rPr>
          </w:rPrChange>
        </w:rPr>
        <w:pPrChange w:id="6595" w:author="lợi đoàn" w:date="2024-11-30T06:52:00Z">
          <w:pPr>
            <w:pStyle w:val="ListParagraph"/>
            <w:ind w:left="426"/>
          </w:pPr>
        </w:pPrChange>
      </w:pPr>
      <w:ins w:id="6596" w:author="lợi đoàn" w:date="2024-11-30T06:52:00Z">
        <w:r>
          <w:rPr>
            <w:sz w:val="26"/>
            <w:szCs w:val="26"/>
          </w:rPr>
          <w:t xml:space="preserve">- </w:t>
        </w:r>
      </w:ins>
      <w:ins w:id="6597" w:author="lợi đoàn" w:date="2024-11-30T03:10:00Z">
        <w:r w:rsidR="00A53E17" w:rsidRPr="0075465B">
          <w:rPr>
            <w:sz w:val="26"/>
            <w:szCs w:val="26"/>
            <w:rPrChange w:id="6598" w:author="lợi đoàn" w:date="2024-11-30T03:25:00Z">
              <w:rPr>
                <w:rFonts w:ascii="Cambria" w:hAnsi="Cambria" w:cs="Cambria"/>
              </w:rPr>
            </w:rPrChange>
          </w:rPr>
          <w:t>Đặ</w:t>
        </w:r>
        <w:r w:rsidR="00A53E17" w:rsidRPr="0075465B">
          <w:rPr>
            <w:sz w:val="26"/>
            <w:szCs w:val="26"/>
            <w:rPrChange w:id="6599" w:author="lợi đoàn" w:date="2024-11-30T03:25:00Z">
              <w:rPr/>
            </w:rPrChange>
          </w:rPr>
          <w:t>t l</w:t>
        </w:r>
        <w:r w:rsidR="00A53E17" w:rsidRPr="0075465B">
          <w:rPr>
            <w:sz w:val="26"/>
            <w:szCs w:val="26"/>
            <w:rPrChange w:id="6600" w:author="lợi đoàn" w:date="2024-11-30T03:25:00Z">
              <w:rPr>
                <w:rFonts w:ascii="Cambria" w:hAnsi="Cambria" w:cs="Cambria"/>
              </w:rPr>
            </w:rPrChange>
          </w:rPr>
          <w:t>ị</w:t>
        </w:r>
        <w:r w:rsidR="00A53E17" w:rsidRPr="0075465B">
          <w:rPr>
            <w:sz w:val="26"/>
            <w:szCs w:val="26"/>
            <w:rPrChange w:id="6601" w:author="lợi đoàn" w:date="2024-11-30T03:25:00Z">
              <w:rPr/>
            </w:rPrChange>
          </w:rPr>
          <w:t>ch cho b</w:t>
        </w:r>
        <w:r w:rsidR="00A53E17" w:rsidRPr="0075465B">
          <w:rPr>
            <w:sz w:val="26"/>
            <w:szCs w:val="26"/>
            <w:rPrChange w:id="6602" w:author="lợi đoàn" w:date="2024-11-30T03:25:00Z">
              <w:rPr>
                <w:rFonts w:ascii="Cambria" w:hAnsi="Cambria" w:cs="Cambria"/>
              </w:rPr>
            </w:rPrChange>
          </w:rPr>
          <w:t>ệ</w:t>
        </w:r>
        <w:r w:rsidR="00A53E17" w:rsidRPr="0075465B">
          <w:rPr>
            <w:sz w:val="26"/>
            <w:szCs w:val="26"/>
            <w:rPrChange w:id="6603" w:author="lợi đoàn" w:date="2024-11-30T03:25:00Z">
              <w:rPr/>
            </w:rPrChange>
          </w:rPr>
          <w:t>nh nh</w:t>
        </w:r>
        <w:r w:rsidR="00A53E17" w:rsidRPr="0075465B">
          <w:rPr>
            <w:sz w:val="26"/>
            <w:szCs w:val="26"/>
            <w:rPrChange w:id="6604" w:author="lợi đoàn" w:date="2024-11-30T03:25:00Z">
              <w:rPr>
                <w:rFonts w:ascii="VNI-Times" w:hAnsi="VNI-Times" w:cs="VNI-Times"/>
              </w:rPr>
            </w:rPrChange>
          </w:rPr>
          <w:t>â</w:t>
        </w:r>
        <w:r w:rsidR="00A53E17" w:rsidRPr="0075465B">
          <w:rPr>
            <w:sz w:val="26"/>
            <w:szCs w:val="26"/>
            <w:rPrChange w:id="6605" w:author="lợi đoàn" w:date="2024-11-30T03:25:00Z">
              <w:rPr/>
            </w:rPrChange>
          </w:rPr>
          <w:t>n v</w:t>
        </w:r>
        <w:r w:rsidR="00A53E17" w:rsidRPr="0075465B">
          <w:rPr>
            <w:sz w:val="26"/>
            <w:szCs w:val="26"/>
            <w:rPrChange w:id="6606" w:author="lợi đoàn" w:date="2024-11-30T03:25:00Z">
              <w:rPr>
                <w:rFonts w:ascii="Cambria" w:hAnsi="Cambria" w:cs="Cambria"/>
              </w:rPr>
            </w:rPrChange>
          </w:rPr>
          <w:t>ớ</w:t>
        </w:r>
        <w:r w:rsidR="00A53E17" w:rsidRPr="0075465B">
          <w:rPr>
            <w:sz w:val="26"/>
            <w:szCs w:val="26"/>
            <w:rPrChange w:id="6607" w:author="lợi đoàn" w:date="2024-11-30T03:25:00Z">
              <w:rPr/>
            </w:rPrChange>
          </w:rPr>
          <w:t>i b</w:t>
        </w:r>
        <w:r w:rsidR="00A53E17" w:rsidRPr="0075465B">
          <w:rPr>
            <w:sz w:val="26"/>
            <w:szCs w:val="26"/>
            <w:rPrChange w:id="6608" w:author="lợi đoàn" w:date="2024-11-30T03:25:00Z">
              <w:rPr>
                <w:rFonts w:ascii="VNI-Times" w:hAnsi="VNI-Times" w:cs="VNI-Times"/>
              </w:rPr>
            </w:rPrChange>
          </w:rPr>
          <w:t>á</w:t>
        </w:r>
        <w:r w:rsidR="00A53E17" w:rsidRPr="0075465B">
          <w:rPr>
            <w:sz w:val="26"/>
            <w:szCs w:val="26"/>
            <w:rPrChange w:id="6609" w:author="lợi đoàn" w:date="2024-11-30T03:25:00Z">
              <w:rPr/>
            </w:rPrChange>
          </w:rPr>
          <w:t>c s</w:t>
        </w:r>
        <w:r w:rsidR="00A53E17" w:rsidRPr="0075465B">
          <w:rPr>
            <w:sz w:val="26"/>
            <w:szCs w:val="26"/>
            <w:rPrChange w:id="6610" w:author="lợi đoàn" w:date="2024-11-30T03:25:00Z">
              <w:rPr>
                <w:rFonts w:ascii="Cambria" w:hAnsi="Cambria" w:cs="Cambria"/>
              </w:rPr>
            </w:rPrChange>
          </w:rPr>
          <w:t>ĩ</w:t>
        </w:r>
        <w:r w:rsidR="00A53E17" w:rsidRPr="0075465B">
          <w:rPr>
            <w:sz w:val="26"/>
            <w:szCs w:val="26"/>
            <w:rPrChange w:id="6611" w:author="lợi đoàn" w:date="2024-11-30T03:25:00Z">
              <w:rPr/>
            </w:rPrChange>
          </w:rPr>
          <w:t xml:space="preserve"> kh</w:t>
        </w:r>
        <w:r w:rsidR="00A53E17" w:rsidRPr="0075465B">
          <w:rPr>
            <w:sz w:val="26"/>
            <w:szCs w:val="26"/>
            <w:rPrChange w:id="6612" w:author="lợi đoàn" w:date="2024-11-30T03:25:00Z">
              <w:rPr>
                <w:rFonts w:ascii="VNI-Times" w:hAnsi="VNI-Times" w:cs="VNI-Times"/>
              </w:rPr>
            </w:rPrChange>
          </w:rPr>
          <w:t>á</w:t>
        </w:r>
        <w:r w:rsidR="00A53E17" w:rsidRPr="0075465B">
          <w:rPr>
            <w:sz w:val="26"/>
            <w:szCs w:val="26"/>
            <w:rPrChange w:id="6613" w:author="lợi đoàn" w:date="2024-11-30T03:25:00Z">
              <w:rPr/>
            </w:rPrChange>
          </w:rPr>
          <w:t>c n</w:t>
        </w:r>
        <w:r w:rsidR="00A53E17" w:rsidRPr="0075465B">
          <w:rPr>
            <w:sz w:val="26"/>
            <w:szCs w:val="26"/>
            <w:rPrChange w:id="6614" w:author="lợi đoàn" w:date="2024-11-30T03:25:00Z">
              <w:rPr>
                <w:rFonts w:ascii="Cambria" w:hAnsi="Cambria" w:cs="Cambria"/>
              </w:rPr>
            </w:rPrChange>
          </w:rPr>
          <w:t>ế</w:t>
        </w:r>
        <w:r w:rsidR="00A53E17" w:rsidRPr="0075465B">
          <w:rPr>
            <w:sz w:val="26"/>
            <w:szCs w:val="26"/>
            <w:rPrChange w:id="6615" w:author="lợi đoàn" w:date="2024-11-30T03:25:00Z">
              <w:rPr/>
            </w:rPrChange>
          </w:rPr>
          <w:t>u b</w:t>
        </w:r>
        <w:r w:rsidR="00A53E17" w:rsidRPr="0075465B">
          <w:rPr>
            <w:sz w:val="26"/>
            <w:szCs w:val="26"/>
            <w:rPrChange w:id="6616" w:author="lợi đoàn" w:date="2024-11-30T03:25:00Z">
              <w:rPr>
                <w:rFonts w:ascii="Cambria" w:hAnsi="Cambria" w:cs="Cambria"/>
              </w:rPr>
            </w:rPrChange>
          </w:rPr>
          <w:t>ệ</w:t>
        </w:r>
        <w:r w:rsidR="00A53E17" w:rsidRPr="0075465B">
          <w:rPr>
            <w:sz w:val="26"/>
            <w:szCs w:val="26"/>
            <w:rPrChange w:id="6617" w:author="lợi đoàn" w:date="2024-11-30T03:25:00Z">
              <w:rPr/>
            </w:rPrChange>
          </w:rPr>
          <w:t>nh nh</w:t>
        </w:r>
        <w:r w:rsidR="00A53E17" w:rsidRPr="0075465B">
          <w:rPr>
            <w:sz w:val="26"/>
            <w:szCs w:val="26"/>
            <w:rPrChange w:id="6618" w:author="lợi đoàn" w:date="2024-11-30T03:25:00Z">
              <w:rPr>
                <w:rFonts w:ascii="VNI-Times" w:hAnsi="VNI-Times" w:cs="VNI-Times"/>
              </w:rPr>
            </w:rPrChange>
          </w:rPr>
          <w:t>â</w:t>
        </w:r>
        <w:r w:rsidR="00A53E17" w:rsidRPr="0075465B">
          <w:rPr>
            <w:sz w:val="26"/>
            <w:szCs w:val="26"/>
            <w:rPrChange w:id="6619" w:author="lợi đoàn" w:date="2024-11-30T03:25:00Z">
              <w:rPr/>
            </w:rPrChange>
          </w:rPr>
          <w:t>n c</w:t>
        </w:r>
        <w:r w:rsidR="00A53E17" w:rsidRPr="0075465B">
          <w:rPr>
            <w:sz w:val="26"/>
            <w:szCs w:val="26"/>
            <w:rPrChange w:id="6620" w:author="lợi đoàn" w:date="2024-11-30T03:25:00Z">
              <w:rPr>
                <w:rFonts w:ascii="Cambria" w:hAnsi="Cambria" w:cs="Cambria"/>
              </w:rPr>
            </w:rPrChange>
          </w:rPr>
          <w:t>ầ</w:t>
        </w:r>
        <w:r w:rsidR="00A53E17" w:rsidRPr="0075465B">
          <w:rPr>
            <w:sz w:val="26"/>
            <w:szCs w:val="26"/>
            <w:rPrChange w:id="6621" w:author="lợi đoàn" w:date="2024-11-30T03:25:00Z">
              <w:rPr/>
            </w:rPrChange>
          </w:rPr>
          <w:t>n theo d</w:t>
        </w:r>
        <w:r w:rsidR="00A53E17" w:rsidRPr="0075465B">
          <w:rPr>
            <w:sz w:val="26"/>
            <w:szCs w:val="26"/>
            <w:rPrChange w:id="6622" w:author="lợi đoàn" w:date="2024-11-30T03:25:00Z">
              <w:rPr>
                <w:rFonts w:ascii="VNI-Times" w:hAnsi="VNI-Times" w:cs="VNI-Times"/>
              </w:rPr>
            </w:rPrChange>
          </w:rPr>
          <w:t>õ</w:t>
        </w:r>
        <w:r w:rsidR="00A53E17" w:rsidRPr="0075465B">
          <w:rPr>
            <w:sz w:val="26"/>
            <w:szCs w:val="26"/>
            <w:rPrChange w:id="6623" w:author="lợi đoàn" w:date="2024-11-30T03:25:00Z">
              <w:rPr/>
            </w:rPrChange>
          </w:rPr>
          <w:t>i th</w:t>
        </w:r>
        <w:r w:rsidR="00A53E17" w:rsidRPr="0075465B">
          <w:rPr>
            <w:sz w:val="26"/>
            <w:szCs w:val="26"/>
            <w:rPrChange w:id="6624" w:author="lợi đoàn" w:date="2024-11-30T03:25:00Z">
              <w:rPr>
                <w:rFonts w:ascii="VNI-Times" w:hAnsi="VNI-Times" w:cs="VNI-Times"/>
              </w:rPr>
            </w:rPrChange>
          </w:rPr>
          <w:t>ê</w:t>
        </w:r>
        <w:r w:rsidR="00A53E17" w:rsidRPr="0075465B">
          <w:rPr>
            <w:sz w:val="26"/>
            <w:szCs w:val="26"/>
            <w:rPrChange w:id="6625" w:author="lợi đoàn" w:date="2024-11-30T03:25:00Z">
              <w:rPr/>
            </w:rPrChange>
          </w:rPr>
          <w:t>m.</w:t>
        </w:r>
      </w:ins>
    </w:p>
    <w:p w14:paraId="21BCF497" w14:textId="0FFBE478" w:rsidR="00FD76FD" w:rsidRPr="0075465B" w:rsidRDefault="00C401C9">
      <w:pPr>
        <w:pStyle w:val="ListParagraph"/>
        <w:ind w:left="426" w:firstLine="294"/>
        <w:rPr>
          <w:ins w:id="6626" w:author="lợi đoàn" w:date="2024-11-30T03:10:00Z"/>
          <w:sz w:val="26"/>
          <w:szCs w:val="26"/>
          <w:rPrChange w:id="6627" w:author="lợi đoàn" w:date="2024-11-30T03:25:00Z">
            <w:rPr>
              <w:ins w:id="6628" w:author="lợi đoàn" w:date="2024-11-30T03:10:00Z"/>
            </w:rPr>
          </w:rPrChange>
        </w:rPr>
        <w:pPrChange w:id="6629" w:author="lợi đoàn" w:date="2024-11-30T06:52:00Z">
          <w:pPr>
            <w:pStyle w:val="ListParagraph"/>
            <w:ind w:left="426"/>
          </w:pPr>
        </w:pPrChange>
      </w:pPr>
      <w:ins w:id="6630" w:author="lợi đoàn" w:date="2024-11-30T06:52:00Z">
        <w:r>
          <w:rPr>
            <w:sz w:val="26"/>
            <w:szCs w:val="26"/>
          </w:rPr>
          <w:t xml:space="preserve">- </w:t>
        </w:r>
      </w:ins>
      <w:ins w:id="6631" w:author="lợi đoàn" w:date="2024-11-30T03:10:00Z">
        <w:r w:rsidR="00FD76FD" w:rsidRPr="0075465B">
          <w:rPr>
            <w:sz w:val="26"/>
            <w:szCs w:val="26"/>
            <w:rPrChange w:id="6632" w:author="lợi đoàn" w:date="2024-11-30T03:25:00Z">
              <w:rPr/>
            </w:rPrChange>
          </w:rPr>
          <w:t>G</w:t>
        </w:r>
        <w:r w:rsidR="00FD76FD" w:rsidRPr="0075465B">
          <w:rPr>
            <w:sz w:val="26"/>
            <w:szCs w:val="26"/>
            <w:rPrChange w:id="6633" w:author="lợi đoàn" w:date="2024-11-30T03:25:00Z">
              <w:rPr>
                <w:rFonts w:ascii="Cambria" w:hAnsi="Cambria" w:cs="Cambria"/>
              </w:rPr>
            </w:rPrChange>
          </w:rPr>
          <w:t>ử</w:t>
        </w:r>
        <w:r w:rsidR="00FD76FD" w:rsidRPr="0075465B">
          <w:rPr>
            <w:sz w:val="26"/>
            <w:szCs w:val="26"/>
            <w:rPrChange w:id="6634" w:author="lợi đoàn" w:date="2024-11-30T03:25:00Z">
              <w:rPr/>
            </w:rPrChange>
          </w:rPr>
          <w:t>i th</w:t>
        </w:r>
        <w:r w:rsidR="00FD76FD" w:rsidRPr="0075465B">
          <w:rPr>
            <w:sz w:val="26"/>
            <w:szCs w:val="26"/>
            <w:rPrChange w:id="6635" w:author="lợi đoàn" w:date="2024-11-30T03:25:00Z">
              <w:rPr>
                <w:rFonts w:ascii="VNI-Times" w:hAnsi="VNI-Times" w:cs="VNI-Times"/>
              </w:rPr>
            </w:rPrChange>
          </w:rPr>
          <w:t>ô</w:t>
        </w:r>
        <w:r w:rsidR="00FD76FD" w:rsidRPr="0075465B">
          <w:rPr>
            <w:sz w:val="26"/>
            <w:szCs w:val="26"/>
            <w:rPrChange w:id="6636" w:author="lợi đoàn" w:date="2024-11-30T03:25:00Z">
              <w:rPr/>
            </w:rPrChange>
          </w:rPr>
          <w:t>ng b</w:t>
        </w:r>
        <w:r w:rsidR="00FD76FD" w:rsidRPr="0075465B">
          <w:rPr>
            <w:sz w:val="26"/>
            <w:szCs w:val="26"/>
            <w:rPrChange w:id="6637" w:author="lợi đoàn" w:date="2024-11-30T03:25:00Z">
              <w:rPr>
                <w:rFonts w:ascii="VNI-Times" w:hAnsi="VNI-Times" w:cs="VNI-Times"/>
              </w:rPr>
            </w:rPrChange>
          </w:rPr>
          <w:t>á</w:t>
        </w:r>
        <w:r w:rsidR="00FD76FD" w:rsidRPr="0075465B">
          <w:rPr>
            <w:sz w:val="26"/>
            <w:szCs w:val="26"/>
            <w:rPrChange w:id="6638" w:author="lợi đoàn" w:date="2024-11-30T03:25:00Z">
              <w:rPr/>
            </w:rPrChange>
          </w:rPr>
          <w:t xml:space="preserve">o </w:t>
        </w:r>
        <w:r w:rsidR="00FD76FD" w:rsidRPr="0075465B">
          <w:rPr>
            <w:sz w:val="26"/>
            <w:szCs w:val="26"/>
            <w:rPrChange w:id="6639" w:author="lợi đoàn" w:date="2024-11-30T03:25:00Z">
              <w:rPr>
                <w:rFonts w:ascii="VNI-Times" w:hAnsi="VNI-Times" w:cs="VNI-Times"/>
              </w:rPr>
            </w:rPrChange>
          </w:rPr>
          <w:t>đ</w:t>
        </w:r>
        <w:r w:rsidR="00FD76FD" w:rsidRPr="0075465B">
          <w:rPr>
            <w:sz w:val="26"/>
            <w:szCs w:val="26"/>
            <w:rPrChange w:id="6640" w:author="lợi đoàn" w:date="2024-11-30T03:25:00Z">
              <w:rPr>
                <w:rFonts w:ascii="Cambria" w:hAnsi="Cambria" w:cs="Cambria"/>
              </w:rPr>
            </w:rPrChange>
          </w:rPr>
          <w:t>ế</w:t>
        </w:r>
        <w:r w:rsidR="00FD76FD" w:rsidRPr="0075465B">
          <w:rPr>
            <w:sz w:val="26"/>
            <w:szCs w:val="26"/>
            <w:rPrChange w:id="6641" w:author="lợi đoàn" w:date="2024-11-30T03:25:00Z">
              <w:rPr/>
            </w:rPrChange>
          </w:rPr>
          <w:t>n l</w:t>
        </w:r>
        <w:r w:rsidR="00FD76FD" w:rsidRPr="0075465B">
          <w:rPr>
            <w:sz w:val="26"/>
            <w:szCs w:val="26"/>
            <w:rPrChange w:id="6642" w:author="lợi đoàn" w:date="2024-11-30T03:25:00Z">
              <w:rPr>
                <w:rFonts w:ascii="Cambria" w:hAnsi="Cambria" w:cs="Cambria"/>
              </w:rPr>
            </w:rPrChange>
          </w:rPr>
          <w:t>ễ</w:t>
        </w:r>
        <w:r w:rsidR="00FD76FD" w:rsidRPr="0075465B">
          <w:rPr>
            <w:sz w:val="26"/>
            <w:szCs w:val="26"/>
            <w:rPrChange w:id="6643" w:author="lợi đoàn" w:date="2024-11-30T03:25:00Z">
              <w:rPr/>
            </w:rPrChange>
          </w:rPr>
          <w:t xml:space="preserve"> t</w:t>
        </w:r>
        <w:r w:rsidR="00FD76FD" w:rsidRPr="0075465B">
          <w:rPr>
            <w:sz w:val="26"/>
            <w:szCs w:val="26"/>
            <w:rPrChange w:id="6644" w:author="lợi đoàn" w:date="2024-11-30T03:25:00Z">
              <w:rPr>
                <w:rFonts w:ascii="VNI-Times" w:hAnsi="VNI-Times" w:cs="VNI-Times"/>
              </w:rPr>
            </w:rPrChange>
          </w:rPr>
          <w:t>â</w:t>
        </w:r>
        <w:r w:rsidR="00FD76FD" w:rsidRPr="0075465B">
          <w:rPr>
            <w:sz w:val="26"/>
            <w:szCs w:val="26"/>
            <w:rPrChange w:id="6645" w:author="lợi đoàn" w:date="2024-11-30T03:25:00Z">
              <w:rPr/>
            </w:rPrChange>
          </w:rPr>
          <w:t xml:space="preserve">n </w:t>
        </w:r>
        <w:r w:rsidR="00FD76FD" w:rsidRPr="0075465B">
          <w:rPr>
            <w:sz w:val="26"/>
            <w:szCs w:val="26"/>
            <w:rPrChange w:id="6646" w:author="lợi đoàn" w:date="2024-11-30T03:25:00Z">
              <w:rPr>
                <w:rFonts w:ascii="VNI-Times" w:hAnsi="VNI-Times" w:cs="VNI-Times"/>
              </w:rPr>
            </w:rPrChange>
          </w:rPr>
          <w:t>đ</w:t>
        </w:r>
        <w:r w:rsidR="00FD76FD" w:rsidRPr="0075465B">
          <w:rPr>
            <w:sz w:val="26"/>
            <w:szCs w:val="26"/>
            <w:rPrChange w:id="6647" w:author="lợi đoàn" w:date="2024-11-30T03:25:00Z">
              <w:rPr>
                <w:rFonts w:ascii="Cambria" w:hAnsi="Cambria" w:cs="Cambria"/>
              </w:rPr>
            </w:rPrChange>
          </w:rPr>
          <w:t>ể</w:t>
        </w:r>
        <w:r w:rsidR="00FD76FD" w:rsidRPr="0075465B">
          <w:rPr>
            <w:sz w:val="26"/>
            <w:szCs w:val="26"/>
            <w:rPrChange w:id="6648" w:author="lợi đoàn" w:date="2024-11-30T03:25:00Z">
              <w:rPr/>
            </w:rPrChange>
          </w:rPr>
          <w:t xml:space="preserve"> y</w:t>
        </w:r>
        <w:r w:rsidR="00FD76FD" w:rsidRPr="0075465B">
          <w:rPr>
            <w:sz w:val="26"/>
            <w:szCs w:val="26"/>
            <w:rPrChange w:id="6649" w:author="lợi đoàn" w:date="2024-11-30T03:25:00Z">
              <w:rPr>
                <w:rFonts w:ascii="VNI-Times" w:hAnsi="VNI-Times" w:cs="VNI-Times"/>
              </w:rPr>
            </w:rPrChange>
          </w:rPr>
          <w:t>ê</w:t>
        </w:r>
        <w:r w:rsidR="00FD76FD" w:rsidRPr="0075465B">
          <w:rPr>
            <w:sz w:val="26"/>
            <w:szCs w:val="26"/>
            <w:rPrChange w:id="6650" w:author="lợi đoàn" w:date="2024-11-30T03:25:00Z">
              <w:rPr/>
            </w:rPrChange>
          </w:rPr>
          <w:t>u c</w:t>
        </w:r>
        <w:r w:rsidR="00FD76FD" w:rsidRPr="0075465B">
          <w:rPr>
            <w:sz w:val="26"/>
            <w:szCs w:val="26"/>
            <w:rPrChange w:id="6651" w:author="lợi đoàn" w:date="2024-11-30T03:25:00Z">
              <w:rPr>
                <w:rFonts w:ascii="Cambria" w:hAnsi="Cambria" w:cs="Cambria"/>
              </w:rPr>
            </w:rPrChange>
          </w:rPr>
          <w:t>ầ</w:t>
        </w:r>
        <w:r w:rsidR="00FD76FD" w:rsidRPr="0075465B">
          <w:rPr>
            <w:sz w:val="26"/>
            <w:szCs w:val="26"/>
            <w:rPrChange w:id="6652" w:author="lợi đoàn" w:date="2024-11-30T03:25:00Z">
              <w:rPr/>
            </w:rPrChange>
          </w:rPr>
          <w:t>u thanh to</w:t>
        </w:r>
        <w:r w:rsidR="00FD76FD" w:rsidRPr="0075465B">
          <w:rPr>
            <w:sz w:val="26"/>
            <w:szCs w:val="26"/>
            <w:rPrChange w:id="6653" w:author="lợi đoàn" w:date="2024-11-30T03:25:00Z">
              <w:rPr>
                <w:rFonts w:ascii="VNI-Times" w:hAnsi="VNI-Times" w:cs="VNI-Times"/>
              </w:rPr>
            </w:rPrChange>
          </w:rPr>
          <w:t>á</w:t>
        </w:r>
        <w:r w:rsidR="00FD76FD" w:rsidRPr="0075465B">
          <w:rPr>
            <w:sz w:val="26"/>
            <w:szCs w:val="26"/>
            <w:rPrChange w:id="6654" w:author="lợi đoàn" w:date="2024-11-30T03:25:00Z">
              <w:rPr/>
            </w:rPrChange>
          </w:rPr>
          <w:t>n.</w:t>
        </w:r>
      </w:ins>
    </w:p>
    <w:p w14:paraId="4CECBB77" w14:textId="08E1C6B6" w:rsidR="00FD76FD" w:rsidRPr="0075465B" w:rsidRDefault="00FD76FD" w:rsidP="00FD76FD">
      <w:pPr>
        <w:pStyle w:val="ListParagraph"/>
        <w:numPr>
          <w:ilvl w:val="0"/>
          <w:numId w:val="1"/>
        </w:numPr>
        <w:ind w:firstLine="18"/>
        <w:rPr>
          <w:ins w:id="6655" w:author="lợi đoàn" w:date="2024-11-30T03:10:00Z"/>
          <w:sz w:val="26"/>
          <w:szCs w:val="26"/>
          <w:rPrChange w:id="6656" w:author="lợi đoàn" w:date="2024-11-30T03:25:00Z">
            <w:rPr>
              <w:ins w:id="6657" w:author="lợi đoàn" w:date="2024-11-30T03:10:00Z"/>
            </w:rPr>
          </w:rPrChange>
        </w:rPr>
      </w:pPr>
      <w:ins w:id="6658" w:author="lợi đoàn" w:date="2024-11-30T03:10:00Z">
        <w:r w:rsidRPr="0075465B">
          <w:rPr>
            <w:sz w:val="26"/>
            <w:szCs w:val="26"/>
            <w:rPrChange w:id="6659" w:author="lợi đoàn" w:date="2024-11-30T03:25:00Z">
              <w:rPr/>
            </w:rPrChange>
          </w:rPr>
          <w:t>Công nghệ và kỹ thuật:</w:t>
        </w:r>
      </w:ins>
    </w:p>
    <w:p w14:paraId="36E71AC4" w14:textId="7D506631" w:rsidR="00B114C9" w:rsidRPr="0075465B" w:rsidRDefault="007D3C85">
      <w:pPr>
        <w:pStyle w:val="ListParagraph"/>
        <w:rPr>
          <w:ins w:id="6660" w:author="lợi đoàn" w:date="2024-11-30T03:11:00Z"/>
          <w:sz w:val="26"/>
          <w:szCs w:val="26"/>
          <w:rPrChange w:id="6661" w:author="lợi đoàn" w:date="2024-11-30T03:25:00Z">
            <w:rPr>
              <w:ins w:id="6662" w:author="lợi đoàn" w:date="2024-11-30T03:11:00Z"/>
            </w:rPr>
          </w:rPrChange>
        </w:rPr>
        <w:pPrChange w:id="6663" w:author="lợi đoàn" w:date="2024-11-30T06:52:00Z">
          <w:pPr>
            <w:pStyle w:val="ListParagraph"/>
            <w:ind w:left="426"/>
          </w:pPr>
        </w:pPrChange>
      </w:pPr>
      <w:ins w:id="6664" w:author="lợi đoàn" w:date="2024-11-30T06:52:00Z">
        <w:r>
          <w:rPr>
            <w:rStyle w:val="Strong"/>
            <w:rFonts w:eastAsiaTheme="majorEastAsia"/>
            <w:b w:val="0"/>
            <w:bCs w:val="0"/>
            <w:sz w:val="26"/>
            <w:szCs w:val="26"/>
          </w:rPr>
          <w:t xml:space="preserve">- </w:t>
        </w:r>
      </w:ins>
      <w:ins w:id="6665" w:author="lợi đoàn" w:date="2024-11-30T03:11:00Z">
        <w:r w:rsidR="00B114C9" w:rsidRPr="0075465B">
          <w:rPr>
            <w:rStyle w:val="Strong"/>
            <w:rFonts w:eastAsiaTheme="majorEastAsia"/>
            <w:b w:val="0"/>
            <w:bCs w:val="0"/>
            <w:sz w:val="26"/>
            <w:szCs w:val="26"/>
            <w:rPrChange w:id="6666" w:author="lợi đoàn" w:date="2024-11-30T03:25:00Z">
              <w:rPr>
                <w:rStyle w:val="Strong"/>
                <w:rFonts w:eastAsiaTheme="majorEastAsia"/>
              </w:rPr>
            </w:rPrChange>
          </w:rPr>
          <w:t>Thông báo th</w:t>
        </w:r>
        <w:r w:rsidR="00B114C9" w:rsidRPr="0075465B">
          <w:rPr>
            <w:rStyle w:val="Strong"/>
            <w:rFonts w:eastAsiaTheme="majorEastAsia"/>
            <w:b w:val="0"/>
            <w:bCs w:val="0"/>
            <w:sz w:val="26"/>
            <w:szCs w:val="26"/>
            <w:rPrChange w:id="6667" w:author="lợi đoàn" w:date="2024-11-30T03:25:00Z">
              <w:rPr>
                <w:rStyle w:val="Strong"/>
                <w:rFonts w:ascii="Cambria" w:eastAsiaTheme="majorEastAsia" w:hAnsi="Cambria" w:cs="Cambria"/>
              </w:rPr>
            </w:rPrChange>
          </w:rPr>
          <w:t>ờ</w:t>
        </w:r>
        <w:r w:rsidR="00B114C9" w:rsidRPr="0075465B">
          <w:rPr>
            <w:rStyle w:val="Strong"/>
            <w:rFonts w:eastAsiaTheme="majorEastAsia"/>
            <w:b w:val="0"/>
            <w:bCs w:val="0"/>
            <w:sz w:val="26"/>
            <w:szCs w:val="26"/>
            <w:rPrChange w:id="6668" w:author="lợi đoàn" w:date="2024-11-30T03:25:00Z">
              <w:rPr>
                <w:rStyle w:val="Strong"/>
                <w:rFonts w:eastAsiaTheme="majorEastAsia"/>
              </w:rPr>
            </w:rPrChange>
          </w:rPr>
          <w:t>i gian th</w:t>
        </w:r>
        <w:r w:rsidR="00B114C9" w:rsidRPr="0075465B">
          <w:rPr>
            <w:rStyle w:val="Strong"/>
            <w:rFonts w:eastAsiaTheme="majorEastAsia"/>
            <w:b w:val="0"/>
            <w:bCs w:val="0"/>
            <w:sz w:val="26"/>
            <w:szCs w:val="26"/>
            <w:rPrChange w:id="6669" w:author="lợi đoàn" w:date="2024-11-30T03:25:00Z">
              <w:rPr>
                <w:rStyle w:val="Strong"/>
                <w:rFonts w:ascii="Cambria" w:eastAsiaTheme="majorEastAsia" w:hAnsi="Cambria" w:cs="Cambria"/>
              </w:rPr>
            </w:rPrChange>
          </w:rPr>
          <w:t>ự</w:t>
        </w:r>
        <w:r w:rsidR="00B114C9" w:rsidRPr="0075465B">
          <w:rPr>
            <w:rStyle w:val="Strong"/>
            <w:rFonts w:eastAsiaTheme="majorEastAsia"/>
            <w:b w:val="0"/>
            <w:bCs w:val="0"/>
            <w:sz w:val="26"/>
            <w:szCs w:val="26"/>
            <w:rPrChange w:id="6670" w:author="lợi đoàn" w:date="2024-11-30T03:25:00Z">
              <w:rPr>
                <w:rStyle w:val="Strong"/>
                <w:rFonts w:eastAsiaTheme="majorEastAsia"/>
              </w:rPr>
            </w:rPrChange>
          </w:rPr>
          <w:t>c:</w:t>
        </w:r>
        <w:r w:rsidR="00B114C9" w:rsidRPr="0075465B">
          <w:rPr>
            <w:sz w:val="26"/>
            <w:szCs w:val="26"/>
            <w:rPrChange w:id="6671" w:author="lợi đoàn" w:date="2024-11-30T03:25:00Z">
              <w:rPr/>
            </w:rPrChange>
          </w:rPr>
          <w:t xml:space="preserve"> S</w:t>
        </w:r>
        <w:r w:rsidR="00B114C9" w:rsidRPr="0075465B">
          <w:rPr>
            <w:sz w:val="26"/>
            <w:szCs w:val="26"/>
            <w:rPrChange w:id="6672" w:author="lợi đoàn" w:date="2024-11-30T03:25:00Z">
              <w:rPr>
                <w:rFonts w:ascii="Cambria" w:hAnsi="Cambria" w:cs="Cambria"/>
              </w:rPr>
            </w:rPrChange>
          </w:rPr>
          <w:t>ử</w:t>
        </w:r>
        <w:r w:rsidR="00B114C9" w:rsidRPr="0075465B">
          <w:rPr>
            <w:sz w:val="26"/>
            <w:szCs w:val="26"/>
            <w:rPrChange w:id="6673" w:author="lợi đoàn" w:date="2024-11-30T03:25:00Z">
              <w:rPr/>
            </w:rPrChange>
          </w:rPr>
          <w:t xml:space="preserve"> d</w:t>
        </w:r>
        <w:r w:rsidR="00B114C9" w:rsidRPr="0075465B">
          <w:rPr>
            <w:sz w:val="26"/>
            <w:szCs w:val="26"/>
            <w:rPrChange w:id="6674" w:author="lợi đoàn" w:date="2024-11-30T03:25:00Z">
              <w:rPr>
                <w:rFonts w:ascii="Cambria" w:hAnsi="Cambria" w:cs="Cambria"/>
              </w:rPr>
            </w:rPrChange>
          </w:rPr>
          <w:t>ụ</w:t>
        </w:r>
        <w:r w:rsidR="00B114C9" w:rsidRPr="0075465B">
          <w:rPr>
            <w:sz w:val="26"/>
            <w:szCs w:val="26"/>
            <w:rPrChange w:id="6675" w:author="lợi đoàn" w:date="2024-11-30T03:25:00Z">
              <w:rPr/>
            </w:rPrChange>
          </w:rPr>
          <w:t xml:space="preserve">ng </w:t>
        </w:r>
        <w:r w:rsidR="00B114C9" w:rsidRPr="0075465B">
          <w:rPr>
            <w:rStyle w:val="Strong"/>
            <w:rFonts w:eastAsiaTheme="majorEastAsia"/>
            <w:b w:val="0"/>
            <w:bCs w:val="0"/>
            <w:sz w:val="26"/>
            <w:szCs w:val="26"/>
            <w:rPrChange w:id="6676" w:author="lợi đoàn" w:date="2024-11-30T03:25:00Z">
              <w:rPr>
                <w:rStyle w:val="Strong"/>
                <w:rFonts w:eastAsiaTheme="majorEastAsia"/>
              </w:rPr>
            </w:rPrChange>
          </w:rPr>
          <w:t>Pusher</w:t>
        </w:r>
        <w:r w:rsidR="00B114C9" w:rsidRPr="0075465B">
          <w:rPr>
            <w:sz w:val="26"/>
            <w:szCs w:val="26"/>
            <w:rPrChange w:id="6677" w:author="lợi đoàn" w:date="2024-11-30T03:25:00Z">
              <w:rPr/>
            </w:rPrChange>
          </w:rPr>
          <w:t xml:space="preserve"> và </w:t>
        </w:r>
        <w:r w:rsidR="00B114C9" w:rsidRPr="0075465B">
          <w:rPr>
            <w:rStyle w:val="Strong"/>
            <w:rFonts w:eastAsiaTheme="majorEastAsia"/>
            <w:b w:val="0"/>
            <w:bCs w:val="0"/>
            <w:sz w:val="26"/>
            <w:szCs w:val="26"/>
            <w:rPrChange w:id="6678" w:author="lợi đoàn" w:date="2024-11-30T03:25:00Z">
              <w:rPr>
                <w:rStyle w:val="Strong"/>
                <w:rFonts w:eastAsiaTheme="majorEastAsia"/>
              </w:rPr>
            </w:rPrChange>
          </w:rPr>
          <w:t>Celery Worker</w:t>
        </w:r>
        <w:r w:rsidR="00B114C9" w:rsidRPr="0075465B">
          <w:rPr>
            <w:sz w:val="26"/>
            <w:szCs w:val="26"/>
            <w:rPrChange w:id="6679" w:author="lợi đoàn" w:date="2024-11-30T03:25:00Z">
              <w:rPr/>
            </w:rPrChange>
          </w:rPr>
          <w:t xml:space="preserve"> đ</w:t>
        </w:r>
        <w:r w:rsidR="00B114C9" w:rsidRPr="0075465B">
          <w:rPr>
            <w:sz w:val="26"/>
            <w:szCs w:val="26"/>
            <w:rPrChange w:id="6680" w:author="lợi đoàn" w:date="2024-11-30T03:25:00Z">
              <w:rPr>
                <w:rFonts w:ascii="Cambria" w:hAnsi="Cambria" w:cs="Cambria"/>
              </w:rPr>
            </w:rPrChange>
          </w:rPr>
          <w:t>ể</w:t>
        </w:r>
        <w:r w:rsidR="00B114C9" w:rsidRPr="0075465B">
          <w:rPr>
            <w:sz w:val="26"/>
            <w:szCs w:val="26"/>
            <w:rPrChange w:id="6681" w:author="lợi đoàn" w:date="2024-11-30T03:25:00Z">
              <w:rPr/>
            </w:rPrChange>
          </w:rPr>
          <w:t xml:space="preserve"> g</w:t>
        </w:r>
        <w:r w:rsidR="00B114C9" w:rsidRPr="0075465B">
          <w:rPr>
            <w:sz w:val="26"/>
            <w:szCs w:val="26"/>
            <w:rPrChange w:id="6682" w:author="lợi đoàn" w:date="2024-11-30T03:25:00Z">
              <w:rPr>
                <w:rFonts w:ascii="Cambria" w:hAnsi="Cambria" w:cs="Cambria"/>
              </w:rPr>
            </w:rPrChange>
          </w:rPr>
          <w:t>ử</w:t>
        </w:r>
        <w:r w:rsidR="00B114C9" w:rsidRPr="0075465B">
          <w:rPr>
            <w:sz w:val="26"/>
            <w:szCs w:val="26"/>
            <w:rPrChange w:id="6683" w:author="lợi đoàn" w:date="2024-11-30T03:25:00Z">
              <w:rPr/>
            </w:rPrChange>
          </w:rPr>
          <w:t>i th</w:t>
        </w:r>
        <w:r w:rsidR="00B114C9" w:rsidRPr="0075465B">
          <w:rPr>
            <w:sz w:val="26"/>
            <w:szCs w:val="26"/>
            <w:rPrChange w:id="6684" w:author="lợi đoàn" w:date="2024-11-30T03:25:00Z">
              <w:rPr>
                <w:rFonts w:ascii="VNI-Times" w:hAnsi="VNI-Times" w:cs="VNI-Times"/>
              </w:rPr>
            </w:rPrChange>
          </w:rPr>
          <w:t>ô</w:t>
        </w:r>
        <w:r w:rsidR="00B114C9" w:rsidRPr="0075465B">
          <w:rPr>
            <w:sz w:val="26"/>
            <w:szCs w:val="26"/>
            <w:rPrChange w:id="6685" w:author="lợi đoàn" w:date="2024-11-30T03:25:00Z">
              <w:rPr/>
            </w:rPrChange>
          </w:rPr>
          <w:t>ng b</w:t>
        </w:r>
        <w:r w:rsidR="00B114C9" w:rsidRPr="0075465B">
          <w:rPr>
            <w:sz w:val="26"/>
            <w:szCs w:val="26"/>
            <w:rPrChange w:id="6686" w:author="lợi đoàn" w:date="2024-11-30T03:25:00Z">
              <w:rPr>
                <w:rFonts w:ascii="VNI-Times" w:hAnsi="VNI-Times" w:cs="VNI-Times"/>
              </w:rPr>
            </w:rPrChange>
          </w:rPr>
          <w:t>á</w:t>
        </w:r>
        <w:r w:rsidR="00B114C9" w:rsidRPr="0075465B">
          <w:rPr>
            <w:sz w:val="26"/>
            <w:szCs w:val="26"/>
            <w:rPrChange w:id="6687" w:author="lợi đoàn" w:date="2024-11-30T03:25:00Z">
              <w:rPr/>
            </w:rPrChange>
          </w:rPr>
          <w:t>o b</w:t>
        </w:r>
        <w:r w:rsidR="00B114C9" w:rsidRPr="0075465B">
          <w:rPr>
            <w:sz w:val="26"/>
            <w:szCs w:val="26"/>
            <w:rPrChange w:id="6688" w:author="lợi đoàn" w:date="2024-11-30T03:25:00Z">
              <w:rPr>
                <w:rFonts w:ascii="Cambria" w:hAnsi="Cambria" w:cs="Cambria"/>
              </w:rPr>
            </w:rPrChange>
          </w:rPr>
          <w:t>ấ</w:t>
        </w:r>
        <w:r w:rsidR="00B114C9" w:rsidRPr="0075465B">
          <w:rPr>
            <w:sz w:val="26"/>
            <w:szCs w:val="26"/>
            <w:rPrChange w:id="6689" w:author="lợi đoàn" w:date="2024-11-30T03:25:00Z">
              <w:rPr/>
            </w:rPrChange>
          </w:rPr>
          <w:t xml:space="preserve">t </w:t>
        </w:r>
        <w:r w:rsidR="00B114C9" w:rsidRPr="0075465B">
          <w:rPr>
            <w:sz w:val="26"/>
            <w:szCs w:val="26"/>
            <w:rPrChange w:id="6690" w:author="lợi đoàn" w:date="2024-11-30T03:25:00Z">
              <w:rPr>
                <w:rFonts w:ascii="VNI-Times" w:hAnsi="VNI-Times" w:cs="VNI-Times"/>
              </w:rPr>
            </w:rPrChange>
          </w:rPr>
          <w:t>đ</w:t>
        </w:r>
        <w:r w:rsidR="00B114C9" w:rsidRPr="0075465B">
          <w:rPr>
            <w:sz w:val="26"/>
            <w:szCs w:val="26"/>
            <w:rPrChange w:id="6691" w:author="lợi đoàn" w:date="2024-11-30T03:25:00Z">
              <w:rPr>
                <w:rFonts w:ascii="Cambria" w:hAnsi="Cambria" w:cs="Cambria"/>
              </w:rPr>
            </w:rPrChange>
          </w:rPr>
          <w:t>ồ</w:t>
        </w:r>
        <w:r w:rsidR="00B114C9" w:rsidRPr="0075465B">
          <w:rPr>
            <w:sz w:val="26"/>
            <w:szCs w:val="26"/>
            <w:rPrChange w:id="6692" w:author="lợi đoàn" w:date="2024-11-30T03:25:00Z">
              <w:rPr/>
            </w:rPrChange>
          </w:rPr>
          <w:t>ng b</w:t>
        </w:r>
        <w:r w:rsidR="00B114C9" w:rsidRPr="0075465B">
          <w:rPr>
            <w:sz w:val="26"/>
            <w:szCs w:val="26"/>
            <w:rPrChange w:id="6693" w:author="lợi đoàn" w:date="2024-11-30T03:25:00Z">
              <w:rPr>
                <w:rFonts w:ascii="Cambria" w:hAnsi="Cambria" w:cs="Cambria"/>
              </w:rPr>
            </w:rPrChange>
          </w:rPr>
          <w:t>ộ</w:t>
        </w:r>
        <w:r w:rsidR="00B114C9" w:rsidRPr="0075465B">
          <w:rPr>
            <w:sz w:val="26"/>
            <w:szCs w:val="26"/>
            <w:rPrChange w:id="6694" w:author="lợi đoàn" w:date="2024-11-30T03:25:00Z">
              <w:rPr/>
            </w:rPrChange>
          </w:rPr>
          <w:t>.</w:t>
        </w:r>
      </w:ins>
    </w:p>
    <w:p w14:paraId="55C7DEF7" w14:textId="2C98C1D9" w:rsidR="00B114C9" w:rsidRPr="0075465B" w:rsidRDefault="007D3C85">
      <w:pPr>
        <w:pStyle w:val="ListParagraph"/>
        <w:rPr>
          <w:ins w:id="6695" w:author="lợi đoàn" w:date="2024-11-30T03:11:00Z"/>
          <w:sz w:val="26"/>
          <w:szCs w:val="26"/>
          <w:rPrChange w:id="6696" w:author="lợi đoàn" w:date="2024-11-30T03:25:00Z">
            <w:rPr>
              <w:ins w:id="6697" w:author="lợi đoàn" w:date="2024-11-30T03:11:00Z"/>
            </w:rPr>
          </w:rPrChange>
        </w:rPr>
        <w:pPrChange w:id="6698" w:author="lợi đoàn" w:date="2024-11-30T06:51:00Z">
          <w:pPr>
            <w:pStyle w:val="ListParagraph"/>
            <w:ind w:left="426"/>
          </w:pPr>
        </w:pPrChange>
      </w:pPr>
      <w:ins w:id="6699" w:author="lợi đoàn" w:date="2024-11-30T06:51:00Z">
        <w:r>
          <w:rPr>
            <w:rStyle w:val="Strong"/>
            <w:rFonts w:eastAsiaTheme="majorEastAsia"/>
            <w:b w:val="0"/>
            <w:bCs w:val="0"/>
            <w:sz w:val="26"/>
            <w:szCs w:val="26"/>
          </w:rPr>
          <w:t xml:space="preserve">- </w:t>
        </w:r>
      </w:ins>
      <w:ins w:id="6700" w:author="lợi đoàn" w:date="2024-11-30T03:11:00Z">
        <w:r w:rsidR="00B114C9" w:rsidRPr="0075465B">
          <w:rPr>
            <w:rStyle w:val="Strong"/>
            <w:rFonts w:eastAsiaTheme="majorEastAsia"/>
            <w:b w:val="0"/>
            <w:bCs w:val="0"/>
            <w:sz w:val="26"/>
            <w:szCs w:val="26"/>
            <w:rPrChange w:id="6701" w:author="lợi đoàn" w:date="2024-11-30T03:25:00Z">
              <w:rPr>
                <w:rStyle w:val="Strong"/>
                <w:rFonts w:eastAsiaTheme="majorEastAsia"/>
              </w:rPr>
            </w:rPrChange>
          </w:rPr>
          <w:t>Qu</w:t>
        </w:r>
        <w:r w:rsidR="00B114C9" w:rsidRPr="0075465B">
          <w:rPr>
            <w:rStyle w:val="Strong"/>
            <w:rFonts w:eastAsiaTheme="majorEastAsia"/>
            <w:b w:val="0"/>
            <w:bCs w:val="0"/>
            <w:sz w:val="26"/>
            <w:szCs w:val="26"/>
            <w:rPrChange w:id="6702" w:author="lợi đoàn" w:date="2024-11-30T03:25:00Z">
              <w:rPr>
                <w:rStyle w:val="Strong"/>
                <w:rFonts w:ascii="Cambria" w:eastAsiaTheme="majorEastAsia" w:hAnsi="Cambria" w:cs="Cambria"/>
              </w:rPr>
            </w:rPrChange>
          </w:rPr>
          <w:t>ả</w:t>
        </w:r>
        <w:r w:rsidR="00B114C9" w:rsidRPr="0075465B">
          <w:rPr>
            <w:rStyle w:val="Strong"/>
            <w:rFonts w:eastAsiaTheme="majorEastAsia"/>
            <w:b w:val="0"/>
            <w:bCs w:val="0"/>
            <w:sz w:val="26"/>
            <w:szCs w:val="26"/>
            <w:rPrChange w:id="6703" w:author="lợi đoàn" w:date="2024-11-30T03:25:00Z">
              <w:rPr>
                <w:rStyle w:val="Strong"/>
                <w:rFonts w:eastAsiaTheme="majorEastAsia"/>
              </w:rPr>
            </w:rPrChange>
          </w:rPr>
          <w:t>n l</w:t>
        </w:r>
        <w:r w:rsidR="00B114C9" w:rsidRPr="0075465B">
          <w:rPr>
            <w:rStyle w:val="Strong"/>
            <w:rFonts w:eastAsiaTheme="majorEastAsia"/>
            <w:b w:val="0"/>
            <w:bCs w:val="0"/>
            <w:sz w:val="26"/>
            <w:szCs w:val="26"/>
            <w:rPrChange w:id="6704" w:author="lợi đoàn" w:date="2024-11-30T03:25:00Z">
              <w:rPr>
                <w:rStyle w:val="Strong"/>
                <w:rFonts w:ascii="VNI-Times" w:eastAsiaTheme="majorEastAsia" w:hAnsi="VNI-Times" w:cs="VNI-Times"/>
              </w:rPr>
            </w:rPrChange>
          </w:rPr>
          <w:t>ý</w:t>
        </w:r>
        <w:r w:rsidR="00B114C9" w:rsidRPr="0075465B">
          <w:rPr>
            <w:rStyle w:val="Strong"/>
            <w:rFonts w:eastAsiaTheme="majorEastAsia"/>
            <w:b w:val="0"/>
            <w:bCs w:val="0"/>
            <w:sz w:val="26"/>
            <w:szCs w:val="26"/>
            <w:rPrChange w:id="6705" w:author="lợi đoàn" w:date="2024-11-30T03:25:00Z">
              <w:rPr>
                <w:rStyle w:val="Strong"/>
                <w:rFonts w:eastAsiaTheme="majorEastAsia"/>
              </w:rPr>
            </w:rPrChange>
          </w:rPr>
          <w:t xml:space="preserve"> ph</w:t>
        </w:r>
        <w:r w:rsidR="00B114C9" w:rsidRPr="0075465B">
          <w:rPr>
            <w:rStyle w:val="Strong"/>
            <w:rFonts w:eastAsiaTheme="majorEastAsia"/>
            <w:b w:val="0"/>
            <w:bCs w:val="0"/>
            <w:sz w:val="26"/>
            <w:szCs w:val="26"/>
            <w:rPrChange w:id="6706" w:author="lợi đoàn" w:date="2024-11-30T03:25:00Z">
              <w:rPr>
                <w:rStyle w:val="Strong"/>
                <w:rFonts w:ascii="VNI-Times" w:eastAsiaTheme="majorEastAsia" w:hAnsi="VNI-Times" w:cs="VNI-Times"/>
              </w:rPr>
            </w:rPrChange>
          </w:rPr>
          <w:t>â</w:t>
        </w:r>
        <w:r w:rsidR="00B114C9" w:rsidRPr="0075465B">
          <w:rPr>
            <w:rStyle w:val="Strong"/>
            <w:rFonts w:eastAsiaTheme="majorEastAsia"/>
            <w:b w:val="0"/>
            <w:bCs w:val="0"/>
            <w:sz w:val="26"/>
            <w:szCs w:val="26"/>
            <w:rPrChange w:id="6707" w:author="lợi đoàn" w:date="2024-11-30T03:25:00Z">
              <w:rPr>
                <w:rStyle w:val="Strong"/>
                <w:rFonts w:eastAsiaTheme="majorEastAsia"/>
              </w:rPr>
            </w:rPrChange>
          </w:rPr>
          <w:t>n quy</w:t>
        </w:r>
        <w:r w:rsidR="00B114C9" w:rsidRPr="0075465B">
          <w:rPr>
            <w:rStyle w:val="Strong"/>
            <w:rFonts w:eastAsiaTheme="majorEastAsia"/>
            <w:b w:val="0"/>
            <w:bCs w:val="0"/>
            <w:sz w:val="26"/>
            <w:szCs w:val="26"/>
            <w:rPrChange w:id="6708" w:author="lợi đoàn" w:date="2024-11-30T03:25:00Z">
              <w:rPr>
                <w:rStyle w:val="Strong"/>
                <w:rFonts w:ascii="Cambria" w:eastAsiaTheme="majorEastAsia" w:hAnsi="Cambria" w:cs="Cambria"/>
              </w:rPr>
            </w:rPrChange>
          </w:rPr>
          <w:t>ề</w:t>
        </w:r>
        <w:r w:rsidR="00B114C9" w:rsidRPr="0075465B">
          <w:rPr>
            <w:rStyle w:val="Strong"/>
            <w:rFonts w:eastAsiaTheme="majorEastAsia"/>
            <w:b w:val="0"/>
            <w:bCs w:val="0"/>
            <w:sz w:val="26"/>
            <w:szCs w:val="26"/>
            <w:rPrChange w:id="6709" w:author="lợi đoàn" w:date="2024-11-30T03:25:00Z">
              <w:rPr>
                <w:rStyle w:val="Strong"/>
                <w:rFonts w:eastAsiaTheme="majorEastAsia"/>
              </w:rPr>
            </w:rPrChange>
          </w:rPr>
          <w:t>n:</w:t>
        </w:r>
        <w:r w:rsidR="00B114C9" w:rsidRPr="0075465B">
          <w:rPr>
            <w:sz w:val="26"/>
            <w:szCs w:val="26"/>
            <w:rPrChange w:id="6710" w:author="lợi đoàn" w:date="2024-11-30T03:25:00Z">
              <w:rPr/>
            </w:rPrChange>
          </w:rPr>
          <w:t xml:space="preserve"> S</w:t>
        </w:r>
        <w:r w:rsidR="00B114C9" w:rsidRPr="0075465B">
          <w:rPr>
            <w:sz w:val="26"/>
            <w:szCs w:val="26"/>
            <w:rPrChange w:id="6711" w:author="lợi đoàn" w:date="2024-11-30T03:25:00Z">
              <w:rPr>
                <w:rFonts w:ascii="Cambria" w:hAnsi="Cambria" w:cs="Cambria"/>
              </w:rPr>
            </w:rPrChange>
          </w:rPr>
          <w:t>ử</w:t>
        </w:r>
        <w:r w:rsidR="00B114C9" w:rsidRPr="0075465B">
          <w:rPr>
            <w:sz w:val="26"/>
            <w:szCs w:val="26"/>
            <w:rPrChange w:id="6712" w:author="lợi đoàn" w:date="2024-11-30T03:25:00Z">
              <w:rPr/>
            </w:rPrChange>
          </w:rPr>
          <w:t xml:space="preserve"> d</w:t>
        </w:r>
        <w:r w:rsidR="00B114C9" w:rsidRPr="0075465B">
          <w:rPr>
            <w:sz w:val="26"/>
            <w:szCs w:val="26"/>
            <w:rPrChange w:id="6713" w:author="lợi đoàn" w:date="2024-11-30T03:25:00Z">
              <w:rPr>
                <w:rFonts w:ascii="Cambria" w:hAnsi="Cambria" w:cs="Cambria"/>
              </w:rPr>
            </w:rPrChange>
          </w:rPr>
          <w:t>ụ</w:t>
        </w:r>
        <w:r w:rsidR="00B114C9" w:rsidRPr="0075465B">
          <w:rPr>
            <w:sz w:val="26"/>
            <w:szCs w:val="26"/>
            <w:rPrChange w:id="6714" w:author="lợi đoàn" w:date="2024-11-30T03:25:00Z">
              <w:rPr/>
            </w:rPrChange>
          </w:rPr>
          <w:t xml:space="preserve">ng </w:t>
        </w:r>
        <w:r w:rsidR="00B114C9" w:rsidRPr="0075465B">
          <w:rPr>
            <w:rStyle w:val="Strong"/>
            <w:rFonts w:eastAsiaTheme="majorEastAsia"/>
            <w:b w:val="0"/>
            <w:bCs w:val="0"/>
            <w:sz w:val="26"/>
            <w:szCs w:val="26"/>
            <w:rPrChange w:id="6715" w:author="lợi đoàn" w:date="2024-11-30T03:25:00Z">
              <w:rPr>
                <w:rStyle w:val="Strong"/>
                <w:rFonts w:eastAsiaTheme="majorEastAsia"/>
              </w:rPr>
            </w:rPrChange>
          </w:rPr>
          <w:t>OPA (Open Policy Agent)</w:t>
        </w:r>
        <w:r w:rsidR="00B114C9" w:rsidRPr="0075465B">
          <w:rPr>
            <w:sz w:val="26"/>
            <w:szCs w:val="26"/>
            <w:rPrChange w:id="6716" w:author="lợi đoàn" w:date="2024-11-30T03:25:00Z">
              <w:rPr/>
            </w:rPrChange>
          </w:rPr>
          <w:t xml:space="preserve"> đ</w:t>
        </w:r>
        <w:r w:rsidR="00B114C9" w:rsidRPr="0075465B">
          <w:rPr>
            <w:sz w:val="26"/>
            <w:szCs w:val="26"/>
            <w:rPrChange w:id="6717" w:author="lợi đoàn" w:date="2024-11-30T03:25:00Z">
              <w:rPr>
                <w:rFonts w:ascii="Cambria" w:hAnsi="Cambria" w:cs="Cambria"/>
              </w:rPr>
            </w:rPrChange>
          </w:rPr>
          <w:t>ể</w:t>
        </w:r>
        <w:r w:rsidR="00B114C9" w:rsidRPr="0075465B">
          <w:rPr>
            <w:sz w:val="26"/>
            <w:szCs w:val="26"/>
            <w:rPrChange w:id="6718" w:author="lợi đoàn" w:date="2024-11-30T03:25:00Z">
              <w:rPr/>
            </w:rPrChange>
          </w:rPr>
          <w:t xml:space="preserve"> ki</w:t>
        </w:r>
        <w:r w:rsidR="00B114C9" w:rsidRPr="0075465B">
          <w:rPr>
            <w:sz w:val="26"/>
            <w:szCs w:val="26"/>
            <w:rPrChange w:id="6719" w:author="lợi đoàn" w:date="2024-11-30T03:25:00Z">
              <w:rPr>
                <w:rFonts w:ascii="Cambria" w:hAnsi="Cambria" w:cs="Cambria"/>
              </w:rPr>
            </w:rPrChange>
          </w:rPr>
          <w:t>ể</w:t>
        </w:r>
        <w:r w:rsidR="00B114C9" w:rsidRPr="0075465B">
          <w:rPr>
            <w:sz w:val="26"/>
            <w:szCs w:val="26"/>
            <w:rPrChange w:id="6720" w:author="lợi đoàn" w:date="2024-11-30T03:25:00Z">
              <w:rPr/>
            </w:rPrChange>
          </w:rPr>
          <w:t>m tra quy</w:t>
        </w:r>
        <w:r w:rsidR="00B114C9" w:rsidRPr="0075465B">
          <w:rPr>
            <w:sz w:val="26"/>
            <w:szCs w:val="26"/>
            <w:rPrChange w:id="6721" w:author="lợi đoàn" w:date="2024-11-30T03:25:00Z">
              <w:rPr>
                <w:rFonts w:ascii="Cambria" w:hAnsi="Cambria" w:cs="Cambria"/>
              </w:rPr>
            </w:rPrChange>
          </w:rPr>
          <w:t>ề</w:t>
        </w:r>
        <w:r w:rsidR="00B114C9" w:rsidRPr="0075465B">
          <w:rPr>
            <w:sz w:val="26"/>
            <w:szCs w:val="26"/>
            <w:rPrChange w:id="6722" w:author="lợi đoàn" w:date="2024-11-30T03:25:00Z">
              <w:rPr/>
            </w:rPrChange>
          </w:rPr>
          <w:t>n truy c</w:t>
        </w:r>
        <w:r w:rsidR="00B114C9" w:rsidRPr="0075465B">
          <w:rPr>
            <w:sz w:val="26"/>
            <w:szCs w:val="26"/>
            <w:rPrChange w:id="6723" w:author="lợi đoàn" w:date="2024-11-30T03:25:00Z">
              <w:rPr>
                <w:rFonts w:ascii="Cambria" w:hAnsi="Cambria" w:cs="Cambria"/>
              </w:rPr>
            </w:rPrChange>
          </w:rPr>
          <w:t>ậ</w:t>
        </w:r>
        <w:r w:rsidR="00B114C9" w:rsidRPr="0075465B">
          <w:rPr>
            <w:sz w:val="26"/>
            <w:szCs w:val="26"/>
            <w:rPrChange w:id="6724" w:author="lợi đoàn" w:date="2024-11-30T03:25:00Z">
              <w:rPr/>
            </w:rPrChange>
          </w:rPr>
          <w:t>p linh ho</w:t>
        </w:r>
        <w:r w:rsidR="00B114C9" w:rsidRPr="0075465B">
          <w:rPr>
            <w:sz w:val="26"/>
            <w:szCs w:val="26"/>
            <w:rPrChange w:id="6725" w:author="lợi đoàn" w:date="2024-11-30T03:25:00Z">
              <w:rPr>
                <w:rFonts w:ascii="Cambria" w:hAnsi="Cambria" w:cs="Cambria"/>
              </w:rPr>
            </w:rPrChange>
          </w:rPr>
          <w:t>ạ</w:t>
        </w:r>
        <w:r w:rsidR="00B114C9" w:rsidRPr="0075465B">
          <w:rPr>
            <w:sz w:val="26"/>
            <w:szCs w:val="26"/>
            <w:rPrChange w:id="6726" w:author="lợi đoàn" w:date="2024-11-30T03:25:00Z">
              <w:rPr/>
            </w:rPrChange>
          </w:rPr>
          <w:t>t.</w:t>
        </w:r>
      </w:ins>
    </w:p>
    <w:p w14:paraId="27836197" w14:textId="29C9CD77" w:rsidR="00040D1C" w:rsidRPr="0075465B" w:rsidRDefault="001A4A0D">
      <w:pPr>
        <w:pStyle w:val="ListParagraph"/>
        <w:rPr>
          <w:ins w:id="6727" w:author="lợi đoàn" w:date="2024-11-30T03:00:00Z"/>
          <w:sz w:val="26"/>
          <w:szCs w:val="26"/>
          <w:rPrChange w:id="6728" w:author="lợi đoàn" w:date="2024-11-30T03:25:00Z">
            <w:rPr>
              <w:ins w:id="6729" w:author="lợi đoàn" w:date="2024-11-30T03:00:00Z"/>
            </w:rPr>
          </w:rPrChange>
        </w:rPr>
        <w:pPrChange w:id="6730" w:author="lợi đoàn" w:date="2024-11-30T06:51:00Z">
          <w:pPr>
            <w:pStyle w:val="Heading1"/>
          </w:pPr>
        </w:pPrChange>
      </w:pPr>
      <w:ins w:id="6731" w:author="lợi đoàn" w:date="2024-11-30T06:51:00Z">
        <w:r>
          <w:rPr>
            <w:rStyle w:val="Strong"/>
            <w:rFonts w:eastAsiaTheme="majorEastAsia"/>
            <w:b w:val="0"/>
            <w:bCs w:val="0"/>
            <w:sz w:val="26"/>
            <w:szCs w:val="26"/>
          </w:rPr>
          <w:lastRenderedPageBreak/>
          <w:t xml:space="preserve">- </w:t>
        </w:r>
      </w:ins>
      <w:ins w:id="6732" w:author="lợi đoàn" w:date="2024-11-30T03:11:00Z">
        <w:r w:rsidR="00B114C9" w:rsidRPr="0075465B">
          <w:rPr>
            <w:rStyle w:val="Strong"/>
            <w:rFonts w:eastAsiaTheme="majorEastAsia"/>
            <w:b w:val="0"/>
            <w:bCs w:val="0"/>
            <w:sz w:val="26"/>
            <w:szCs w:val="26"/>
            <w:rPrChange w:id="6733" w:author="lợi đoàn" w:date="2024-11-30T03:25:00Z">
              <w:rPr>
                <w:rStyle w:val="Strong"/>
              </w:rPr>
            </w:rPrChange>
          </w:rPr>
          <w:t>X</w:t>
        </w:r>
        <w:r w:rsidR="00B114C9" w:rsidRPr="0075465B">
          <w:rPr>
            <w:rStyle w:val="Strong"/>
            <w:rFonts w:eastAsiaTheme="majorEastAsia"/>
            <w:b w:val="0"/>
            <w:bCs w:val="0"/>
            <w:sz w:val="26"/>
            <w:szCs w:val="26"/>
            <w:rPrChange w:id="6734" w:author="lợi đoàn" w:date="2024-11-30T03:25:00Z">
              <w:rPr>
                <w:rStyle w:val="Strong"/>
                <w:rFonts w:ascii="Cambria" w:hAnsi="Cambria" w:cs="Cambria"/>
              </w:rPr>
            </w:rPrChange>
          </w:rPr>
          <w:t>ử</w:t>
        </w:r>
        <w:r w:rsidR="00B114C9" w:rsidRPr="0075465B">
          <w:rPr>
            <w:rStyle w:val="Strong"/>
            <w:rFonts w:eastAsiaTheme="majorEastAsia"/>
            <w:b w:val="0"/>
            <w:bCs w:val="0"/>
            <w:sz w:val="26"/>
            <w:szCs w:val="26"/>
            <w:rPrChange w:id="6735" w:author="lợi đoàn" w:date="2024-11-30T03:25:00Z">
              <w:rPr>
                <w:rStyle w:val="Strong"/>
              </w:rPr>
            </w:rPrChange>
          </w:rPr>
          <w:t xml:space="preserve"> l</w:t>
        </w:r>
        <w:r w:rsidR="00B114C9" w:rsidRPr="0075465B">
          <w:rPr>
            <w:rStyle w:val="Strong"/>
            <w:rFonts w:eastAsiaTheme="majorEastAsia"/>
            <w:b w:val="0"/>
            <w:bCs w:val="0"/>
            <w:sz w:val="26"/>
            <w:szCs w:val="26"/>
            <w:rPrChange w:id="6736" w:author="lợi đoàn" w:date="2024-11-30T03:25:00Z">
              <w:rPr>
                <w:rStyle w:val="Strong"/>
                <w:rFonts w:ascii="VNI-Times" w:hAnsi="VNI-Times" w:cs="VNI-Times"/>
              </w:rPr>
            </w:rPrChange>
          </w:rPr>
          <w:t>ý</w:t>
        </w:r>
        <w:r w:rsidR="00B114C9" w:rsidRPr="0075465B">
          <w:rPr>
            <w:rStyle w:val="Strong"/>
            <w:rFonts w:eastAsiaTheme="majorEastAsia"/>
            <w:b w:val="0"/>
            <w:bCs w:val="0"/>
            <w:sz w:val="26"/>
            <w:szCs w:val="26"/>
            <w:rPrChange w:id="6737" w:author="lợi đoàn" w:date="2024-11-30T03:25:00Z">
              <w:rPr>
                <w:rStyle w:val="Strong"/>
              </w:rPr>
            </w:rPrChange>
          </w:rPr>
          <w:t xml:space="preserve"> d</w:t>
        </w:r>
        <w:r w:rsidR="00B114C9" w:rsidRPr="0075465B">
          <w:rPr>
            <w:rStyle w:val="Strong"/>
            <w:rFonts w:eastAsiaTheme="majorEastAsia"/>
            <w:b w:val="0"/>
            <w:bCs w:val="0"/>
            <w:sz w:val="26"/>
            <w:szCs w:val="26"/>
            <w:rPrChange w:id="6738" w:author="lợi đoàn" w:date="2024-11-30T03:25:00Z">
              <w:rPr>
                <w:rStyle w:val="Strong"/>
                <w:rFonts w:ascii="Cambria" w:hAnsi="Cambria" w:cs="Cambria"/>
              </w:rPr>
            </w:rPrChange>
          </w:rPr>
          <w:t>ữ</w:t>
        </w:r>
        <w:r w:rsidR="00B114C9" w:rsidRPr="0075465B">
          <w:rPr>
            <w:rStyle w:val="Strong"/>
            <w:rFonts w:eastAsiaTheme="majorEastAsia"/>
            <w:b w:val="0"/>
            <w:bCs w:val="0"/>
            <w:sz w:val="26"/>
            <w:szCs w:val="26"/>
            <w:rPrChange w:id="6739" w:author="lợi đoàn" w:date="2024-11-30T03:25:00Z">
              <w:rPr>
                <w:rStyle w:val="Strong"/>
              </w:rPr>
            </w:rPrChange>
          </w:rPr>
          <w:t xml:space="preserve"> li</w:t>
        </w:r>
        <w:r w:rsidR="00B114C9" w:rsidRPr="0075465B">
          <w:rPr>
            <w:rStyle w:val="Strong"/>
            <w:rFonts w:eastAsiaTheme="majorEastAsia"/>
            <w:b w:val="0"/>
            <w:bCs w:val="0"/>
            <w:sz w:val="26"/>
            <w:szCs w:val="26"/>
            <w:rPrChange w:id="6740" w:author="lợi đoàn" w:date="2024-11-30T03:25:00Z">
              <w:rPr>
                <w:rStyle w:val="Strong"/>
                <w:rFonts w:ascii="Cambria" w:hAnsi="Cambria" w:cs="Cambria"/>
              </w:rPr>
            </w:rPrChange>
          </w:rPr>
          <w:t>ệ</w:t>
        </w:r>
        <w:r w:rsidR="00B114C9" w:rsidRPr="0075465B">
          <w:rPr>
            <w:rStyle w:val="Strong"/>
            <w:rFonts w:eastAsiaTheme="majorEastAsia"/>
            <w:b w:val="0"/>
            <w:bCs w:val="0"/>
            <w:sz w:val="26"/>
            <w:szCs w:val="26"/>
            <w:rPrChange w:id="6741" w:author="lợi đoàn" w:date="2024-11-30T03:25:00Z">
              <w:rPr>
                <w:rStyle w:val="Strong"/>
              </w:rPr>
            </w:rPrChange>
          </w:rPr>
          <w:t>u b</w:t>
        </w:r>
        <w:r w:rsidR="00B114C9" w:rsidRPr="0075465B">
          <w:rPr>
            <w:rStyle w:val="Strong"/>
            <w:rFonts w:eastAsiaTheme="majorEastAsia"/>
            <w:b w:val="0"/>
            <w:bCs w:val="0"/>
            <w:sz w:val="26"/>
            <w:szCs w:val="26"/>
            <w:rPrChange w:id="6742" w:author="lợi đoàn" w:date="2024-11-30T03:25:00Z">
              <w:rPr>
                <w:rStyle w:val="Strong"/>
                <w:rFonts w:ascii="Cambria" w:hAnsi="Cambria" w:cs="Cambria"/>
              </w:rPr>
            </w:rPrChange>
          </w:rPr>
          <w:t>ấ</w:t>
        </w:r>
        <w:r w:rsidR="00B114C9" w:rsidRPr="0075465B">
          <w:rPr>
            <w:rStyle w:val="Strong"/>
            <w:rFonts w:eastAsiaTheme="majorEastAsia"/>
            <w:b w:val="0"/>
            <w:bCs w:val="0"/>
            <w:sz w:val="26"/>
            <w:szCs w:val="26"/>
            <w:rPrChange w:id="6743" w:author="lợi đoàn" w:date="2024-11-30T03:25:00Z">
              <w:rPr>
                <w:rStyle w:val="Strong"/>
              </w:rPr>
            </w:rPrChange>
          </w:rPr>
          <w:t xml:space="preserve">t </w:t>
        </w:r>
        <w:r w:rsidR="00B114C9" w:rsidRPr="0075465B">
          <w:rPr>
            <w:rStyle w:val="Strong"/>
            <w:rFonts w:eastAsiaTheme="majorEastAsia"/>
            <w:b w:val="0"/>
            <w:bCs w:val="0"/>
            <w:sz w:val="26"/>
            <w:szCs w:val="26"/>
            <w:rPrChange w:id="6744" w:author="lợi đoàn" w:date="2024-11-30T03:25:00Z">
              <w:rPr>
                <w:rStyle w:val="Strong"/>
                <w:rFonts w:ascii="VNI-Times" w:hAnsi="VNI-Times" w:cs="VNI-Times"/>
              </w:rPr>
            </w:rPrChange>
          </w:rPr>
          <w:t>đ</w:t>
        </w:r>
        <w:r w:rsidR="00B114C9" w:rsidRPr="0075465B">
          <w:rPr>
            <w:rStyle w:val="Strong"/>
            <w:rFonts w:eastAsiaTheme="majorEastAsia"/>
            <w:b w:val="0"/>
            <w:bCs w:val="0"/>
            <w:sz w:val="26"/>
            <w:szCs w:val="26"/>
            <w:rPrChange w:id="6745" w:author="lợi đoàn" w:date="2024-11-30T03:25:00Z">
              <w:rPr>
                <w:rStyle w:val="Strong"/>
                <w:rFonts w:ascii="Cambria" w:hAnsi="Cambria" w:cs="Cambria"/>
              </w:rPr>
            </w:rPrChange>
          </w:rPr>
          <w:t>ồ</w:t>
        </w:r>
        <w:r w:rsidR="00B114C9" w:rsidRPr="0075465B">
          <w:rPr>
            <w:rStyle w:val="Strong"/>
            <w:rFonts w:eastAsiaTheme="majorEastAsia"/>
            <w:b w:val="0"/>
            <w:bCs w:val="0"/>
            <w:sz w:val="26"/>
            <w:szCs w:val="26"/>
            <w:rPrChange w:id="6746" w:author="lợi đoàn" w:date="2024-11-30T03:25:00Z">
              <w:rPr>
                <w:rStyle w:val="Strong"/>
              </w:rPr>
            </w:rPrChange>
          </w:rPr>
          <w:t>ng b</w:t>
        </w:r>
        <w:r w:rsidR="00B114C9" w:rsidRPr="0075465B">
          <w:rPr>
            <w:rStyle w:val="Strong"/>
            <w:rFonts w:eastAsiaTheme="majorEastAsia"/>
            <w:b w:val="0"/>
            <w:bCs w:val="0"/>
            <w:sz w:val="26"/>
            <w:szCs w:val="26"/>
            <w:rPrChange w:id="6747" w:author="lợi đoàn" w:date="2024-11-30T03:25:00Z">
              <w:rPr>
                <w:rStyle w:val="Strong"/>
                <w:rFonts w:ascii="Cambria" w:hAnsi="Cambria" w:cs="Cambria"/>
              </w:rPr>
            </w:rPrChange>
          </w:rPr>
          <w:t>ộ</w:t>
        </w:r>
        <w:r w:rsidR="00B114C9" w:rsidRPr="0075465B">
          <w:rPr>
            <w:rStyle w:val="Strong"/>
            <w:rFonts w:eastAsiaTheme="majorEastAsia"/>
            <w:b w:val="0"/>
            <w:bCs w:val="0"/>
            <w:sz w:val="26"/>
            <w:szCs w:val="26"/>
            <w:rPrChange w:id="6748" w:author="lợi đoàn" w:date="2024-11-30T03:25:00Z">
              <w:rPr>
                <w:rStyle w:val="Strong"/>
              </w:rPr>
            </w:rPrChange>
          </w:rPr>
          <w:t>:</w:t>
        </w:r>
        <w:r w:rsidR="00B114C9" w:rsidRPr="0075465B">
          <w:rPr>
            <w:sz w:val="26"/>
            <w:szCs w:val="26"/>
            <w:rPrChange w:id="6749" w:author="lợi đoàn" w:date="2024-11-30T03:25:00Z">
              <w:rPr/>
            </w:rPrChange>
          </w:rPr>
          <w:t xml:space="preserve"> S</w:t>
        </w:r>
        <w:r w:rsidR="00B114C9" w:rsidRPr="0075465B">
          <w:rPr>
            <w:sz w:val="26"/>
            <w:szCs w:val="26"/>
            <w:rPrChange w:id="6750" w:author="lợi đoàn" w:date="2024-11-30T03:25:00Z">
              <w:rPr>
                <w:rFonts w:ascii="Cambria" w:hAnsi="Cambria" w:cs="Cambria"/>
              </w:rPr>
            </w:rPrChange>
          </w:rPr>
          <w:t>ử</w:t>
        </w:r>
        <w:r w:rsidR="00B114C9" w:rsidRPr="0075465B">
          <w:rPr>
            <w:sz w:val="26"/>
            <w:szCs w:val="26"/>
            <w:rPrChange w:id="6751" w:author="lợi đoàn" w:date="2024-11-30T03:25:00Z">
              <w:rPr/>
            </w:rPrChange>
          </w:rPr>
          <w:t xml:space="preserve"> d</w:t>
        </w:r>
        <w:r w:rsidR="00B114C9" w:rsidRPr="0075465B">
          <w:rPr>
            <w:sz w:val="26"/>
            <w:szCs w:val="26"/>
            <w:rPrChange w:id="6752" w:author="lợi đoàn" w:date="2024-11-30T03:25:00Z">
              <w:rPr>
                <w:rFonts w:ascii="Cambria" w:hAnsi="Cambria" w:cs="Cambria"/>
              </w:rPr>
            </w:rPrChange>
          </w:rPr>
          <w:t>ụ</w:t>
        </w:r>
        <w:r w:rsidR="00B114C9" w:rsidRPr="0075465B">
          <w:rPr>
            <w:sz w:val="26"/>
            <w:szCs w:val="26"/>
            <w:rPrChange w:id="6753" w:author="lợi đoàn" w:date="2024-11-30T03:25:00Z">
              <w:rPr/>
            </w:rPrChange>
          </w:rPr>
          <w:t xml:space="preserve">ng </w:t>
        </w:r>
        <w:r w:rsidR="00B114C9" w:rsidRPr="0075465B">
          <w:rPr>
            <w:rStyle w:val="HTMLCode"/>
            <w:rFonts w:ascii="Times New Roman" w:eastAsiaTheme="majorEastAsia" w:hAnsi="Times New Roman" w:cs="Times New Roman"/>
            <w:sz w:val="26"/>
            <w:szCs w:val="26"/>
            <w:rPrChange w:id="6754" w:author="lợi đoàn" w:date="2024-11-30T03:25:00Z">
              <w:rPr>
                <w:rStyle w:val="HTMLCode"/>
                <w:rFonts w:eastAsiaTheme="majorEastAsia"/>
              </w:rPr>
            </w:rPrChange>
          </w:rPr>
          <w:t>async/await</w:t>
        </w:r>
        <w:r w:rsidR="00B114C9" w:rsidRPr="0075465B">
          <w:rPr>
            <w:sz w:val="26"/>
            <w:szCs w:val="26"/>
            <w:rPrChange w:id="6755" w:author="lợi đoàn" w:date="2024-11-30T03:25:00Z">
              <w:rPr/>
            </w:rPrChange>
          </w:rPr>
          <w:t xml:space="preserve"> đ</w:t>
        </w:r>
        <w:r w:rsidR="00B114C9" w:rsidRPr="0075465B">
          <w:rPr>
            <w:sz w:val="26"/>
            <w:szCs w:val="26"/>
            <w:rPrChange w:id="6756" w:author="lợi đoàn" w:date="2024-11-30T03:25:00Z">
              <w:rPr>
                <w:rFonts w:ascii="Cambria" w:hAnsi="Cambria" w:cs="Cambria"/>
              </w:rPr>
            </w:rPrChange>
          </w:rPr>
          <w:t>ể</w:t>
        </w:r>
        <w:r w:rsidR="00B114C9" w:rsidRPr="0075465B">
          <w:rPr>
            <w:sz w:val="26"/>
            <w:szCs w:val="26"/>
            <w:rPrChange w:id="6757" w:author="lợi đoàn" w:date="2024-11-30T03:25:00Z">
              <w:rPr/>
            </w:rPrChange>
          </w:rPr>
          <w:t xml:space="preserve"> t</w:t>
        </w:r>
        <w:r w:rsidR="00B114C9" w:rsidRPr="0075465B">
          <w:rPr>
            <w:sz w:val="26"/>
            <w:szCs w:val="26"/>
            <w:rPrChange w:id="6758" w:author="lợi đoàn" w:date="2024-11-30T03:25:00Z">
              <w:rPr>
                <w:rFonts w:ascii="Cambria" w:hAnsi="Cambria" w:cs="Cambria"/>
              </w:rPr>
            </w:rPrChange>
          </w:rPr>
          <w:t>ươ</w:t>
        </w:r>
        <w:r w:rsidR="00B114C9" w:rsidRPr="0075465B">
          <w:rPr>
            <w:sz w:val="26"/>
            <w:szCs w:val="26"/>
            <w:rPrChange w:id="6759" w:author="lợi đoàn" w:date="2024-11-30T03:25:00Z">
              <w:rPr/>
            </w:rPrChange>
          </w:rPr>
          <w:t>ng t</w:t>
        </w:r>
        <w:r w:rsidR="00B114C9" w:rsidRPr="0075465B">
          <w:rPr>
            <w:sz w:val="26"/>
            <w:szCs w:val="26"/>
            <w:rPrChange w:id="6760" w:author="lợi đoàn" w:date="2024-11-30T03:25:00Z">
              <w:rPr>
                <w:rFonts w:ascii="VNI-Times" w:hAnsi="VNI-Times" w:cs="VNI-Times"/>
              </w:rPr>
            </w:rPrChange>
          </w:rPr>
          <w:t>á</w:t>
        </w:r>
        <w:r w:rsidR="00B114C9" w:rsidRPr="0075465B">
          <w:rPr>
            <w:sz w:val="26"/>
            <w:szCs w:val="26"/>
            <w:rPrChange w:id="6761" w:author="lợi đoàn" w:date="2024-11-30T03:25:00Z">
              <w:rPr/>
            </w:rPrChange>
          </w:rPr>
          <w:t>c v</w:t>
        </w:r>
        <w:r w:rsidR="00B114C9" w:rsidRPr="0075465B">
          <w:rPr>
            <w:sz w:val="26"/>
            <w:szCs w:val="26"/>
            <w:rPrChange w:id="6762" w:author="lợi đoàn" w:date="2024-11-30T03:25:00Z">
              <w:rPr>
                <w:rFonts w:ascii="Cambria" w:hAnsi="Cambria" w:cs="Cambria"/>
              </w:rPr>
            </w:rPrChange>
          </w:rPr>
          <w:t>ớ</w:t>
        </w:r>
        <w:r w:rsidR="00B114C9" w:rsidRPr="0075465B">
          <w:rPr>
            <w:sz w:val="26"/>
            <w:szCs w:val="26"/>
            <w:rPrChange w:id="6763" w:author="lợi đoàn" w:date="2024-11-30T03:25:00Z">
              <w:rPr/>
            </w:rPrChange>
          </w:rPr>
          <w:t>i c</w:t>
        </w:r>
        <w:r w:rsidR="00B114C9" w:rsidRPr="0075465B">
          <w:rPr>
            <w:sz w:val="26"/>
            <w:szCs w:val="26"/>
            <w:rPrChange w:id="6764" w:author="lợi đoàn" w:date="2024-11-30T03:25:00Z">
              <w:rPr>
                <w:rFonts w:ascii="Cambria" w:hAnsi="Cambria" w:cs="Cambria"/>
              </w:rPr>
            </w:rPrChange>
          </w:rPr>
          <w:t>ơ</w:t>
        </w:r>
        <w:r w:rsidR="00B114C9" w:rsidRPr="0075465B">
          <w:rPr>
            <w:sz w:val="26"/>
            <w:szCs w:val="26"/>
            <w:rPrChange w:id="6765" w:author="lợi đoàn" w:date="2024-11-30T03:25:00Z">
              <w:rPr/>
            </w:rPrChange>
          </w:rPr>
          <w:t xml:space="preserve"> s</w:t>
        </w:r>
        <w:r w:rsidR="00B114C9" w:rsidRPr="0075465B">
          <w:rPr>
            <w:sz w:val="26"/>
            <w:szCs w:val="26"/>
            <w:rPrChange w:id="6766" w:author="lợi đoàn" w:date="2024-11-30T03:25:00Z">
              <w:rPr>
                <w:rFonts w:ascii="Cambria" w:hAnsi="Cambria" w:cs="Cambria"/>
              </w:rPr>
            </w:rPrChange>
          </w:rPr>
          <w:t>ở</w:t>
        </w:r>
        <w:r w:rsidR="00B114C9" w:rsidRPr="0075465B">
          <w:rPr>
            <w:sz w:val="26"/>
            <w:szCs w:val="26"/>
            <w:rPrChange w:id="6767" w:author="lợi đoàn" w:date="2024-11-30T03:25:00Z">
              <w:rPr/>
            </w:rPrChange>
          </w:rPr>
          <w:t xml:space="preserve"> d</w:t>
        </w:r>
        <w:r w:rsidR="00B114C9" w:rsidRPr="0075465B">
          <w:rPr>
            <w:sz w:val="26"/>
            <w:szCs w:val="26"/>
            <w:rPrChange w:id="6768" w:author="lợi đoàn" w:date="2024-11-30T03:25:00Z">
              <w:rPr>
                <w:rFonts w:ascii="Cambria" w:hAnsi="Cambria" w:cs="Cambria"/>
              </w:rPr>
            </w:rPrChange>
          </w:rPr>
          <w:t>ữ</w:t>
        </w:r>
        <w:r w:rsidR="00B114C9" w:rsidRPr="0075465B">
          <w:rPr>
            <w:sz w:val="26"/>
            <w:szCs w:val="26"/>
            <w:rPrChange w:id="6769" w:author="lợi đoàn" w:date="2024-11-30T03:25:00Z">
              <w:rPr/>
            </w:rPrChange>
          </w:rPr>
          <w:t xml:space="preserve"> li</w:t>
        </w:r>
        <w:r w:rsidR="00B114C9" w:rsidRPr="0075465B">
          <w:rPr>
            <w:sz w:val="26"/>
            <w:szCs w:val="26"/>
            <w:rPrChange w:id="6770" w:author="lợi đoàn" w:date="2024-11-30T03:25:00Z">
              <w:rPr>
                <w:rFonts w:ascii="Cambria" w:hAnsi="Cambria" w:cs="Cambria"/>
              </w:rPr>
            </w:rPrChange>
          </w:rPr>
          <w:t>ệ</w:t>
        </w:r>
        <w:r w:rsidR="00B114C9" w:rsidRPr="0075465B">
          <w:rPr>
            <w:sz w:val="26"/>
            <w:szCs w:val="26"/>
            <w:rPrChange w:id="6771" w:author="lợi đoàn" w:date="2024-11-30T03:25:00Z">
              <w:rPr/>
            </w:rPrChange>
          </w:rPr>
          <w:t xml:space="preserve">u, </w:t>
        </w:r>
        <w:r w:rsidR="00B114C9" w:rsidRPr="0075465B">
          <w:rPr>
            <w:sz w:val="26"/>
            <w:szCs w:val="26"/>
            <w:rPrChange w:id="6772" w:author="lợi đoàn" w:date="2024-11-30T03:25:00Z">
              <w:rPr>
                <w:rFonts w:ascii="VNI-Times" w:hAnsi="VNI-Times" w:cs="VNI-Times"/>
              </w:rPr>
            </w:rPrChange>
          </w:rPr>
          <w:t>đ</w:t>
        </w:r>
        <w:r w:rsidR="00B114C9" w:rsidRPr="0075465B">
          <w:rPr>
            <w:sz w:val="26"/>
            <w:szCs w:val="26"/>
            <w:rPrChange w:id="6773" w:author="lợi đoàn" w:date="2024-11-30T03:25:00Z">
              <w:rPr>
                <w:rFonts w:ascii="Cambria" w:hAnsi="Cambria" w:cs="Cambria"/>
              </w:rPr>
            </w:rPrChange>
          </w:rPr>
          <w:t>ả</w:t>
        </w:r>
        <w:r w:rsidR="00B114C9" w:rsidRPr="0075465B">
          <w:rPr>
            <w:sz w:val="26"/>
            <w:szCs w:val="26"/>
            <w:rPrChange w:id="6774" w:author="lợi đoàn" w:date="2024-11-30T03:25:00Z">
              <w:rPr/>
            </w:rPrChange>
          </w:rPr>
          <w:t>m b</w:t>
        </w:r>
        <w:r w:rsidR="00B114C9" w:rsidRPr="0075465B">
          <w:rPr>
            <w:sz w:val="26"/>
            <w:szCs w:val="26"/>
            <w:rPrChange w:id="6775" w:author="lợi đoàn" w:date="2024-11-30T03:25:00Z">
              <w:rPr>
                <w:rFonts w:ascii="Cambria" w:hAnsi="Cambria" w:cs="Cambria"/>
              </w:rPr>
            </w:rPrChange>
          </w:rPr>
          <w:t>ả</w:t>
        </w:r>
        <w:r w:rsidR="00B114C9" w:rsidRPr="0075465B">
          <w:rPr>
            <w:sz w:val="26"/>
            <w:szCs w:val="26"/>
            <w:rPrChange w:id="6776" w:author="lợi đoàn" w:date="2024-11-30T03:25:00Z">
              <w:rPr/>
            </w:rPrChange>
          </w:rPr>
          <w:t>o hi</w:t>
        </w:r>
        <w:r w:rsidR="00B114C9" w:rsidRPr="0075465B">
          <w:rPr>
            <w:sz w:val="26"/>
            <w:szCs w:val="26"/>
            <w:rPrChange w:id="6777" w:author="lợi đoàn" w:date="2024-11-30T03:25:00Z">
              <w:rPr>
                <w:rFonts w:ascii="Cambria" w:hAnsi="Cambria" w:cs="Cambria"/>
              </w:rPr>
            </w:rPrChange>
          </w:rPr>
          <w:t>ệ</w:t>
        </w:r>
        <w:r w:rsidR="00B114C9" w:rsidRPr="0075465B">
          <w:rPr>
            <w:sz w:val="26"/>
            <w:szCs w:val="26"/>
            <w:rPrChange w:id="6778" w:author="lợi đoàn" w:date="2024-11-30T03:25:00Z">
              <w:rPr/>
            </w:rPrChange>
          </w:rPr>
          <w:t>u n</w:t>
        </w:r>
        <w:r w:rsidR="00B114C9" w:rsidRPr="0075465B">
          <w:rPr>
            <w:sz w:val="26"/>
            <w:szCs w:val="26"/>
            <w:rPrChange w:id="6779" w:author="lợi đoàn" w:date="2024-11-30T03:25:00Z">
              <w:rPr>
                <w:rFonts w:ascii="Cambria" w:hAnsi="Cambria" w:cs="Cambria"/>
              </w:rPr>
            </w:rPrChange>
          </w:rPr>
          <w:t>ă</w:t>
        </w:r>
        <w:r w:rsidR="00B114C9" w:rsidRPr="0075465B">
          <w:rPr>
            <w:sz w:val="26"/>
            <w:szCs w:val="26"/>
            <w:rPrChange w:id="6780" w:author="lợi đoàn" w:date="2024-11-30T03:25:00Z">
              <w:rPr/>
            </w:rPrChange>
          </w:rPr>
          <w:t>ng cao.</w:t>
        </w:r>
      </w:ins>
    </w:p>
    <w:p w14:paraId="20023C4A" w14:textId="2E934055" w:rsidR="00626413" w:rsidRPr="002E348B" w:rsidRDefault="00626413" w:rsidP="00056BAD">
      <w:pPr>
        <w:pStyle w:val="ListParagraph"/>
        <w:numPr>
          <w:ilvl w:val="0"/>
          <w:numId w:val="30"/>
        </w:numPr>
        <w:ind w:left="426" w:hanging="142"/>
        <w:rPr>
          <w:ins w:id="6781" w:author="lợi đoàn" w:date="2024-11-30T03:12:00Z"/>
          <w:rPrChange w:id="6782" w:author="lợi đoàn" w:date="2024-11-30T03:12:00Z">
            <w:rPr>
              <w:ins w:id="6783" w:author="lợi đoàn" w:date="2024-11-30T03:12:00Z"/>
              <w:rFonts w:ascii="Cambria" w:hAnsi="Cambria" w:cs="Cambria"/>
            </w:rPr>
          </w:rPrChange>
        </w:rPr>
      </w:pPr>
      <w:ins w:id="6784" w:author="lợi đoàn" w:date="2024-11-30T03:00:00Z">
        <w:r>
          <w:t>H</w:t>
        </w:r>
        <w:r w:rsidRPr="004E0C81">
          <w:rPr>
            <w:rFonts w:ascii="Cambria" w:hAnsi="Cambria" w:cs="Cambria"/>
          </w:rPr>
          <w:t>Ạ</w:t>
        </w:r>
        <w:r>
          <w:t>N CH</w:t>
        </w:r>
        <w:r w:rsidRPr="004E0C81">
          <w:rPr>
            <w:rFonts w:ascii="Cambria" w:hAnsi="Cambria" w:cs="Cambria"/>
          </w:rPr>
          <w:t>Ế</w:t>
        </w:r>
      </w:ins>
    </w:p>
    <w:p w14:paraId="270138EA" w14:textId="30D1CC32" w:rsidR="002E348B" w:rsidRPr="00106199" w:rsidRDefault="002E348B" w:rsidP="002E348B">
      <w:pPr>
        <w:ind w:left="426"/>
        <w:rPr>
          <w:ins w:id="6785" w:author="lợi đoàn" w:date="2024-11-30T03:13:00Z"/>
          <w:rFonts w:ascii="Times New Roman" w:hAnsi="Times New Roman"/>
          <w:sz w:val="26"/>
          <w:szCs w:val="26"/>
          <w:rPrChange w:id="6786" w:author="lợi đoàn" w:date="2024-11-30T03:23:00Z">
            <w:rPr>
              <w:ins w:id="6787" w:author="lợi đoàn" w:date="2024-11-30T03:13:00Z"/>
            </w:rPr>
          </w:rPrChange>
        </w:rPr>
      </w:pPr>
      <w:ins w:id="6788" w:author="lợi đoàn" w:date="2024-11-30T03:12:00Z">
        <w:r w:rsidRPr="00106199">
          <w:rPr>
            <w:rFonts w:ascii="Times New Roman" w:hAnsi="Times New Roman"/>
            <w:sz w:val="26"/>
            <w:szCs w:val="26"/>
            <w:rPrChange w:id="6789" w:author="lợi đoàn" w:date="2024-11-30T03:23:00Z">
              <w:rPr/>
            </w:rPrChange>
          </w:rPr>
          <w:t>1</w:t>
        </w:r>
        <w:r w:rsidR="005D616C" w:rsidRPr="00106199">
          <w:rPr>
            <w:rFonts w:ascii="Times New Roman" w:hAnsi="Times New Roman"/>
            <w:sz w:val="26"/>
            <w:szCs w:val="26"/>
            <w:rPrChange w:id="6790" w:author="lợi đoàn" w:date="2024-11-30T03:23:00Z">
              <w:rPr/>
            </w:rPrChange>
          </w:rPr>
          <w:t>. Ch</w:t>
        </w:r>
        <w:r w:rsidR="005D616C" w:rsidRPr="00106199">
          <w:rPr>
            <w:rFonts w:ascii="Times New Roman" w:hAnsi="Times New Roman"/>
            <w:sz w:val="26"/>
            <w:szCs w:val="26"/>
            <w:rPrChange w:id="6791" w:author="lợi đoàn" w:date="2024-11-30T03:23:00Z">
              <w:rPr>
                <w:rFonts w:ascii="Cambria" w:hAnsi="Cambria" w:cs="Cambria"/>
              </w:rPr>
            </w:rPrChange>
          </w:rPr>
          <w:t>ứ</w:t>
        </w:r>
        <w:r w:rsidR="005D616C" w:rsidRPr="00106199">
          <w:rPr>
            <w:rFonts w:ascii="Times New Roman" w:hAnsi="Times New Roman"/>
            <w:sz w:val="26"/>
            <w:szCs w:val="26"/>
            <w:rPrChange w:id="6792" w:author="lợi đoàn" w:date="2024-11-30T03:23:00Z">
              <w:rPr/>
            </w:rPrChange>
          </w:rPr>
          <w:t>c n</w:t>
        </w:r>
        <w:r w:rsidR="005D616C" w:rsidRPr="00106199">
          <w:rPr>
            <w:rFonts w:ascii="Times New Roman" w:hAnsi="Times New Roman"/>
            <w:sz w:val="26"/>
            <w:szCs w:val="26"/>
            <w:rPrChange w:id="6793" w:author="lợi đoàn" w:date="2024-11-30T03:23:00Z">
              <w:rPr>
                <w:rFonts w:ascii="Cambria" w:hAnsi="Cambria" w:cs="Cambria"/>
              </w:rPr>
            </w:rPrChange>
          </w:rPr>
          <w:t>ă</w:t>
        </w:r>
        <w:r w:rsidR="005D616C" w:rsidRPr="00106199">
          <w:rPr>
            <w:rFonts w:ascii="Times New Roman" w:hAnsi="Times New Roman"/>
            <w:sz w:val="26"/>
            <w:szCs w:val="26"/>
            <w:rPrChange w:id="6794" w:author="lợi đoàn" w:date="2024-11-30T03:23:00Z">
              <w:rPr/>
            </w:rPrChange>
          </w:rPr>
          <w:t>ng ch</w:t>
        </w:r>
        <w:r w:rsidR="005D616C" w:rsidRPr="00106199">
          <w:rPr>
            <w:rFonts w:ascii="Times New Roman" w:hAnsi="Times New Roman"/>
            <w:sz w:val="26"/>
            <w:szCs w:val="26"/>
            <w:rPrChange w:id="6795" w:author="lợi đoàn" w:date="2024-11-30T03:23:00Z">
              <w:rPr>
                <w:rFonts w:ascii="Cambria" w:hAnsi="Cambria" w:cs="Cambria"/>
              </w:rPr>
            </w:rPrChange>
          </w:rPr>
          <w:t>ư</w:t>
        </w:r>
        <w:r w:rsidR="005D616C" w:rsidRPr="00106199">
          <w:rPr>
            <w:rFonts w:ascii="Times New Roman" w:hAnsi="Times New Roman"/>
            <w:sz w:val="26"/>
            <w:szCs w:val="26"/>
            <w:rPrChange w:id="6796" w:author="lợi đoàn" w:date="2024-11-30T03:23:00Z">
              <w:rPr/>
            </w:rPrChange>
          </w:rPr>
          <w:t>a ho</w:t>
        </w:r>
        <w:r w:rsidR="005D616C" w:rsidRPr="00106199">
          <w:rPr>
            <w:rFonts w:ascii="Times New Roman" w:hAnsi="Times New Roman"/>
            <w:sz w:val="26"/>
            <w:szCs w:val="26"/>
            <w:rPrChange w:id="6797" w:author="lợi đoàn" w:date="2024-11-30T03:23:00Z">
              <w:rPr>
                <w:rFonts w:cs="VNI-Times"/>
              </w:rPr>
            </w:rPrChange>
          </w:rPr>
          <w:t>à</w:t>
        </w:r>
        <w:r w:rsidR="005D616C" w:rsidRPr="00106199">
          <w:rPr>
            <w:rFonts w:ascii="Times New Roman" w:hAnsi="Times New Roman"/>
            <w:sz w:val="26"/>
            <w:szCs w:val="26"/>
            <w:rPrChange w:id="6798" w:author="lợi đoàn" w:date="2024-11-30T03:23:00Z">
              <w:rPr/>
            </w:rPrChange>
          </w:rPr>
          <w:t>n thi</w:t>
        </w:r>
        <w:r w:rsidR="005D616C" w:rsidRPr="00106199">
          <w:rPr>
            <w:rFonts w:ascii="Times New Roman" w:hAnsi="Times New Roman"/>
            <w:sz w:val="26"/>
            <w:szCs w:val="26"/>
            <w:rPrChange w:id="6799" w:author="lợi đoàn" w:date="2024-11-30T03:23:00Z">
              <w:rPr>
                <w:rFonts w:ascii="Cambria" w:hAnsi="Cambria" w:cs="Cambria"/>
              </w:rPr>
            </w:rPrChange>
          </w:rPr>
          <w:t>ệ</w:t>
        </w:r>
        <w:r w:rsidR="005D616C" w:rsidRPr="00106199">
          <w:rPr>
            <w:rFonts w:ascii="Times New Roman" w:hAnsi="Times New Roman"/>
            <w:sz w:val="26"/>
            <w:szCs w:val="26"/>
            <w:rPrChange w:id="6800" w:author="lợi đoàn" w:date="2024-11-30T03:23:00Z">
              <w:rPr/>
            </w:rPrChange>
          </w:rPr>
          <w:t>n:</w:t>
        </w:r>
      </w:ins>
    </w:p>
    <w:p w14:paraId="5E6B7774" w14:textId="7BEAE816" w:rsidR="005D616C" w:rsidRPr="00106199" w:rsidRDefault="001A4A0D">
      <w:pPr>
        <w:ind w:left="720"/>
        <w:rPr>
          <w:ins w:id="6801" w:author="lợi đoàn" w:date="2024-11-30T03:13:00Z"/>
          <w:rFonts w:ascii="Times New Roman" w:hAnsi="Times New Roman"/>
          <w:sz w:val="26"/>
          <w:szCs w:val="26"/>
          <w:rPrChange w:id="6802" w:author="lợi đoàn" w:date="2024-11-30T03:23:00Z">
            <w:rPr>
              <w:ins w:id="6803" w:author="lợi đoàn" w:date="2024-11-30T03:13:00Z"/>
            </w:rPr>
          </w:rPrChange>
        </w:rPr>
        <w:pPrChange w:id="6804" w:author="lợi đoàn" w:date="2024-11-30T06:51:00Z">
          <w:pPr>
            <w:ind w:left="426"/>
          </w:pPr>
        </w:pPrChange>
      </w:pPr>
      <w:ins w:id="6805" w:author="lợi đoàn" w:date="2024-11-30T06:51:00Z">
        <w:r>
          <w:rPr>
            <w:rFonts w:ascii="Times New Roman" w:hAnsi="Times New Roman"/>
            <w:sz w:val="26"/>
            <w:szCs w:val="26"/>
          </w:rPr>
          <w:t xml:space="preserve">- </w:t>
        </w:r>
      </w:ins>
      <w:ins w:id="6806" w:author="lợi đoàn" w:date="2024-11-30T03:13:00Z">
        <w:r w:rsidR="005D616C" w:rsidRPr="00106199">
          <w:rPr>
            <w:rFonts w:ascii="Times New Roman" w:hAnsi="Times New Roman"/>
            <w:sz w:val="26"/>
            <w:szCs w:val="26"/>
            <w:rPrChange w:id="6807" w:author="lợi đoàn" w:date="2024-11-30T03:23:00Z">
              <w:rPr/>
            </w:rPrChange>
          </w:rPr>
          <w:t>M</w:t>
        </w:r>
        <w:r w:rsidR="005D616C" w:rsidRPr="00106199">
          <w:rPr>
            <w:rFonts w:ascii="Times New Roman" w:hAnsi="Times New Roman"/>
            <w:sz w:val="26"/>
            <w:szCs w:val="26"/>
            <w:rPrChange w:id="6808" w:author="lợi đoàn" w:date="2024-11-30T03:23:00Z">
              <w:rPr>
                <w:rFonts w:ascii="Cambria" w:hAnsi="Cambria" w:cs="Cambria"/>
              </w:rPr>
            </w:rPrChange>
          </w:rPr>
          <w:t>ộ</w:t>
        </w:r>
        <w:r w:rsidR="005D616C" w:rsidRPr="00106199">
          <w:rPr>
            <w:rFonts w:ascii="Times New Roman" w:hAnsi="Times New Roman"/>
            <w:sz w:val="26"/>
            <w:szCs w:val="26"/>
            <w:rPrChange w:id="6809" w:author="lợi đoàn" w:date="2024-11-30T03:23:00Z">
              <w:rPr/>
            </w:rPrChange>
          </w:rPr>
          <w:t>t s</w:t>
        </w:r>
        <w:r w:rsidR="005D616C" w:rsidRPr="00106199">
          <w:rPr>
            <w:rFonts w:ascii="Times New Roman" w:hAnsi="Times New Roman"/>
            <w:sz w:val="26"/>
            <w:szCs w:val="26"/>
            <w:rPrChange w:id="6810" w:author="lợi đoàn" w:date="2024-11-30T03:23:00Z">
              <w:rPr>
                <w:rFonts w:ascii="Cambria" w:hAnsi="Cambria" w:cs="Cambria"/>
              </w:rPr>
            </w:rPrChange>
          </w:rPr>
          <w:t>ố</w:t>
        </w:r>
        <w:r w:rsidR="005D616C" w:rsidRPr="00106199">
          <w:rPr>
            <w:rFonts w:ascii="Times New Roman" w:hAnsi="Times New Roman"/>
            <w:sz w:val="26"/>
            <w:szCs w:val="26"/>
            <w:rPrChange w:id="6811" w:author="lợi đoàn" w:date="2024-11-30T03:23:00Z">
              <w:rPr/>
            </w:rPrChange>
          </w:rPr>
          <w:t xml:space="preserve"> t</w:t>
        </w:r>
        <w:r w:rsidR="005D616C" w:rsidRPr="00106199">
          <w:rPr>
            <w:rFonts w:ascii="Times New Roman" w:hAnsi="Times New Roman"/>
            <w:sz w:val="26"/>
            <w:szCs w:val="26"/>
            <w:rPrChange w:id="6812" w:author="lợi đoàn" w:date="2024-11-30T03:23:00Z">
              <w:rPr>
                <w:rFonts w:cs="VNI-Times"/>
              </w:rPr>
            </w:rPrChange>
          </w:rPr>
          <w:t>í</w:t>
        </w:r>
        <w:r w:rsidR="005D616C" w:rsidRPr="00106199">
          <w:rPr>
            <w:rFonts w:ascii="Times New Roman" w:hAnsi="Times New Roman"/>
            <w:sz w:val="26"/>
            <w:szCs w:val="26"/>
            <w:rPrChange w:id="6813" w:author="lợi đoàn" w:date="2024-11-30T03:23:00Z">
              <w:rPr/>
            </w:rPrChange>
          </w:rPr>
          <w:t>nh n</w:t>
        </w:r>
        <w:r w:rsidR="005D616C" w:rsidRPr="00106199">
          <w:rPr>
            <w:rFonts w:ascii="Times New Roman" w:hAnsi="Times New Roman"/>
            <w:sz w:val="26"/>
            <w:szCs w:val="26"/>
            <w:rPrChange w:id="6814" w:author="lợi đoàn" w:date="2024-11-30T03:23:00Z">
              <w:rPr>
                <w:rFonts w:ascii="Cambria" w:hAnsi="Cambria" w:cs="Cambria"/>
              </w:rPr>
            </w:rPrChange>
          </w:rPr>
          <w:t>ă</w:t>
        </w:r>
        <w:r w:rsidR="005D616C" w:rsidRPr="00106199">
          <w:rPr>
            <w:rFonts w:ascii="Times New Roman" w:hAnsi="Times New Roman"/>
            <w:sz w:val="26"/>
            <w:szCs w:val="26"/>
            <w:rPrChange w:id="6815" w:author="lợi đoàn" w:date="2024-11-30T03:23:00Z">
              <w:rPr/>
            </w:rPrChange>
          </w:rPr>
          <w:t>ng qu</w:t>
        </w:r>
        <w:r w:rsidR="005D616C" w:rsidRPr="00106199">
          <w:rPr>
            <w:rFonts w:ascii="Times New Roman" w:hAnsi="Times New Roman"/>
            <w:sz w:val="26"/>
            <w:szCs w:val="26"/>
            <w:rPrChange w:id="6816" w:author="lợi đoàn" w:date="2024-11-30T03:23:00Z">
              <w:rPr>
                <w:rFonts w:ascii="Cambria" w:hAnsi="Cambria" w:cs="Cambria"/>
              </w:rPr>
            </w:rPrChange>
          </w:rPr>
          <w:t>ả</w:t>
        </w:r>
        <w:r w:rsidR="005D616C" w:rsidRPr="00106199">
          <w:rPr>
            <w:rFonts w:ascii="Times New Roman" w:hAnsi="Times New Roman"/>
            <w:sz w:val="26"/>
            <w:szCs w:val="26"/>
            <w:rPrChange w:id="6817" w:author="lợi đoàn" w:date="2024-11-30T03:23:00Z">
              <w:rPr/>
            </w:rPrChange>
          </w:rPr>
          <w:t>n tr</w:t>
        </w:r>
        <w:r w:rsidR="005D616C" w:rsidRPr="00106199">
          <w:rPr>
            <w:rFonts w:ascii="Times New Roman" w:hAnsi="Times New Roman"/>
            <w:sz w:val="26"/>
            <w:szCs w:val="26"/>
            <w:rPrChange w:id="6818" w:author="lợi đoàn" w:date="2024-11-30T03:23:00Z">
              <w:rPr>
                <w:rFonts w:ascii="Cambria" w:hAnsi="Cambria" w:cs="Cambria"/>
              </w:rPr>
            </w:rPrChange>
          </w:rPr>
          <w:t>ị</w:t>
        </w:r>
        <w:r w:rsidR="005D616C" w:rsidRPr="00106199">
          <w:rPr>
            <w:rFonts w:ascii="Times New Roman" w:hAnsi="Times New Roman"/>
            <w:sz w:val="26"/>
            <w:szCs w:val="26"/>
            <w:rPrChange w:id="6819" w:author="lợi đoàn" w:date="2024-11-30T03:23:00Z">
              <w:rPr/>
            </w:rPrChange>
          </w:rPr>
          <w:t xml:space="preserve"> ch</w:t>
        </w:r>
        <w:r w:rsidR="005D616C" w:rsidRPr="00106199">
          <w:rPr>
            <w:rFonts w:ascii="Times New Roman" w:hAnsi="Times New Roman"/>
            <w:sz w:val="26"/>
            <w:szCs w:val="26"/>
            <w:rPrChange w:id="6820" w:author="lợi đoàn" w:date="2024-11-30T03:23:00Z">
              <w:rPr>
                <w:rFonts w:ascii="Cambria" w:hAnsi="Cambria" w:cs="Cambria"/>
              </w:rPr>
            </w:rPrChange>
          </w:rPr>
          <w:t>ư</w:t>
        </w:r>
        <w:r w:rsidR="005D616C" w:rsidRPr="00106199">
          <w:rPr>
            <w:rFonts w:ascii="Times New Roman" w:hAnsi="Times New Roman"/>
            <w:sz w:val="26"/>
            <w:szCs w:val="26"/>
            <w:rPrChange w:id="6821" w:author="lợi đoàn" w:date="2024-11-30T03:23:00Z">
              <w:rPr/>
            </w:rPrChange>
          </w:rPr>
          <w:t xml:space="preserve">a </w:t>
        </w:r>
        <w:r w:rsidR="005D616C" w:rsidRPr="00106199">
          <w:rPr>
            <w:rFonts w:ascii="Times New Roman" w:hAnsi="Times New Roman"/>
            <w:sz w:val="26"/>
            <w:szCs w:val="26"/>
            <w:rPrChange w:id="6822" w:author="lợi đoàn" w:date="2024-11-30T03:23:00Z">
              <w:rPr>
                <w:rFonts w:cs="VNI-Times"/>
              </w:rPr>
            </w:rPrChange>
          </w:rPr>
          <w:t>đ</w:t>
        </w:r>
        <w:r w:rsidR="005D616C" w:rsidRPr="00106199">
          <w:rPr>
            <w:rFonts w:ascii="Times New Roman" w:hAnsi="Times New Roman"/>
            <w:sz w:val="26"/>
            <w:szCs w:val="26"/>
            <w:rPrChange w:id="6823" w:author="lợi đoàn" w:date="2024-11-30T03:23:00Z">
              <w:rPr>
                <w:rFonts w:ascii="Cambria" w:hAnsi="Cambria" w:cs="Cambria"/>
              </w:rPr>
            </w:rPrChange>
          </w:rPr>
          <w:t>ượ</w:t>
        </w:r>
        <w:r w:rsidR="005D616C" w:rsidRPr="00106199">
          <w:rPr>
            <w:rFonts w:ascii="Times New Roman" w:hAnsi="Times New Roman"/>
            <w:sz w:val="26"/>
            <w:szCs w:val="26"/>
            <w:rPrChange w:id="6824" w:author="lợi đoàn" w:date="2024-11-30T03:23:00Z">
              <w:rPr/>
            </w:rPrChange>
          </w:rPr>
          <w:t>c ph</w:t>
        </w:r>
        <w:r w:rsidR="005D616C" w:rsidRPr="00106199">
          <w:rPr>
            <w:rFonts w:ascii="Times New Roman" w:hAnsi="Times New Roman"/>
            <w:sz w:val="26"/>
            <w:szCs w:val="26"/>
            <w:rPrChange w:id="6825" w:author="lợi đoàn" w:date="2024-11-30T03:23:00Z">
              <w:rPr>
                <w:rFonts w:cs="VNI-Times"/>
              </w:rPr>
            </w:rPrChange>
          </w:rPr>
          <w:t>á</w:t>
        </w:r>
        <w:r w:rsidR="005D616C" w:rsidRPr="00106199">
          <w:rPr>
            <w:rFonts w:ascii="Times New Roman" w:hAnsi="Times New Roman"/>
            <w:sz w:val="26"/>
            <w:szCs w:val="26"/>
            <w:rPrChange w:id="6826" w:author="lợi đoàn" w:date="2024-11-30T03:23:00Z">
              <w:rPr/>
            </w:rPrChange>
          </w:rPr>
          <w:t>t tri</w:t>
        </w:r>
        <w:r w:rsidR="005D616C" w:rsidRPr="00106199">
          <w:rPr>
            <w:rFonts w:ascii="Times New Roman" w:hAnsi="Times New Roman"/>
            <w:sz w:val="26"/>
            <w:szCs w:val="26"/>
            <w:rPrChange w:id="6827" w:author="lợi đoàn" w:date="2024-11-30T03:23:00Z">
              <w:rPr>
                <w:rFonts w:ascii="Cambria" w:hAnsi="Cambria" w:cs="Cambria"/>
              </w:rPr>
            </w:rPrChange>
          </w:rPr>
          <w:t>ể</w:t>
        </w:r>
        <w:r w:rsidR="005D616C" w:rsidRPr="00106199">
          <w:rPr>
            <w:rFonts w:ascii="Times New Roman" w:hAnsi="Times New Roman"/>
            <w:sz w:val="26"/>
            <w:szCs w:val="26"/>
            <w:rPrChange w:id="6828" w:author="lợi đoàn" w:date="2024-11-30T03:23:00Z">
              <w:rPr/>
            </w:rPrChange>
          </w:rPr>
          <w:t>n, nh</w:t>
        </w:r>
        <w:r w:rsidR="005D616C" w:rsidRPr="00106199">
          <w:rPr>
            <w:rFonts w:ascii="Times New Roman" w:hAnsi="Times New Roman"/>
            <w:sz w:val="26"/>
            <w:szCs w:val="26"/>
            <w:rPrChange w:id="6829" w:author="lợi đoàn" w:date="2024-11-30T03:23:00Z">
              <w:rPr>
                <w:rFonts w:ascii="Cambria" w:hAnsi="Cambria" w:cs="Cambria"/>
              </w:rPr>
            </w:rPrChange>
          </w:rPr>
          <w:t>ư</w:t>
        </w:r>
        <w:r w:rsidR="005D616C" w:rsidRPr="00106199">
          <w:rPr>
            <w:rFonts w:ascii="Times New Roman" w:hAnsi="Times New Roman"/>
            <w:sz w:val="26"/>
            <w:szCs w:val="26"/>
            <w:rPrChange w:id="6830" w:author="lợi đoàn" w:date="2024-11-30T03:23:00Z">
              <w:rPr/>
            </w:rPrChange>
          </w:rPr>
          <w:t xml:space="preserve"> dashboard t</w:t>
        </w:r>
        <w:r w:rsidR="005D616C" w:rsidRPr="00106199">
          <w:rPr>
            <w:rFonts w:ascii="Times New Roman" w:hAnsi="Times New Roman"/>
            <w:sz w:val="26"/>
            <w:szCs w:val="26"/>
            <w:rPrChange w:id="6831" w:author="lợi đoàn" w:date="2024-11-30T03:23:00Z">
              <w:rPr>
                <w:rFonts w:ascii="Cambria" w:hAnsi="Cambria" w:cs="Cambria"/>
              </w:rPr>
            </w:rPrChange>
          </w:rPr>
          <w:t>ổ</w:t>
        </w:r>
        <w:r w:rsidR="005D616C" w:rsidRPr="00106199">
          <w:rPr>
            <w:rFonts w:ascii="Times New Roman" w:hAnsi="Times New Roman"/>
            <w:sz w:val="26"/>
            <w:szCs w:val="26"/>
            <w:rPrChange w:id="6832" w:author="lợi đoàn" w:date="2024-11-30T03:23:00Z">
              <w:rPr/>
            </w:rPrChange>
          </w:rPr>
          <w:t>ng quan cho admin.</w:t>
        </w:r>
      </w:ins>
    </w:p>
    <w:p w14:paraId="042DD036" w14:textId="7DBEAAA9" w:rsidR="005D616C" w:rsidRPr="00106199" w:rsidRDefault="001A4A0D">
      <w:pPr>
        <w:ind w:left="720"/>
        <w:rPr>
          <w:ins w:id="6833" w:author="lợi đoàn" w:date="2024-11-30T03:13:00Z"/>
          <w:rFonts w:ascii="Times New Roman" w:hAnsi="Times New Roman"/>
          <w:sz w:val="26"/>
          <w:szCs w:val="26"/>
          <w:rPrChange w:id="6834" w:author="lợi đoàn" w:date="2024-11-30T03:23:00Z">
            <w:rPr>
              <w:ins w:id="6835" w:author="lợi đoàn" w:date="2024-11-30T03:13:00Z"/>
            </w:rPr>
          </w:rPrChange>
        </w:rPr>
        <w:pPrChange w:id="6836" w:author="lợi đoàn" w:date="2024-11-30T06:51:00Z">
          <w:pPr>
            <w:ind w:left="426"/>
          </w:pPr>
        </w:pPrChange>
      </w:pPr>
      <w:ins w:id="6837" w:author="lợi đoàn" w:date="2024-11-30T06:51:00Z">
        <w:r>
          <w:rPr>
            <w:rFonts w:ascii="Times New Roman" w:hAnsi="Times New Roman"/>
            <w:sz w:val="26"/>
            <w:szCs w:val="26"/>
          </w:rPr>
          <w:t xml:space="preserve">- </w:t>
        </w:r>
      </w:ins>
      <w:ins w:id="6838" w:author="lợi đoàn" w:date="2024-11-30T03:13:00Z">
        <w:r w:rsidR="005D616C" w:rsidRPr="00106199">
          <w:rPr>
            <w:rFonts w:ascii="Times New Roman" w:hAnsi="Times New Roman"/>
            <w:sz w:val="26"/>
            <w:szCs w:val="26"/>
            <w:rPrChange w:id="6839" w:author="lợi đoàn" w:date="2024-11-30T03:23:00Z">
              <w:rPr/>
            </w:rPrChange>
          </w:rPr>
          <w:t>Thi</w:t>
        </w:r>
        <w:r w:rsidR="005D616C" w:rsidRPr="00106199">
          <w:rPr>
            <w:rFonts w:ascii="Times New Roman" w:hAnsi="Times New Roman"/>
            <w:sz w:val="26"/>
            <w:szCs w:val="26"/>
            <w:rPrChange w:id="6840" w:author="lợi đoàn" w:date="2024-11-30T03:23:00Z">
              <w:rPr>
                <w:rFonts w:ascii="Cambria" w:hAnsi="Cambria" w:cs="Cambria"/>
              </w:rPr>
            </w:rPrChange>
          </w:rPr>
          <w:t>ế</w:t>
        </w:r>
        <w:r w:rsidR="005D616C" w:rsidRPr="00106199">
          <w:rPr>
            <w:rFonts w:ascii="Times New Roman" w:hAnsi="Times New Roman"/>
            <w:sz w:val="26"/>
            <w:szCs w:val="26"/>
            <w:rPrChange w:id="6841" w:author="lợi đoàn" w:date="2024-11-30T03:23:00Z">
              <w:rPr/>
            </w:rPrChange>
          </w:rPr>
          <w:t>u ch</w:t>
        </w:r>
        <w:r w:rsidR="005D616C" w:rsidRPr="00106199">
          <w:rPr>
            <w:rFonts w:ascii="Times New Roman" w:hAnsi="Times New Roman"/>
            <w:sz w:val="26"/>
            <w:szCs w:val="26"/>
            <w:rPrChange w:id="6842" w:author="lợi đoàn" w:date="2024-11-30T03:23:00Z">
              <w:rPr>
                <w:rFonts w:ascii="Cambria" w:hAnsi="Cambria" w:cs="Cambria"/>
              </w:rPr>
            </w:rPrChange>
          </w:rPr>
          <w:t>ứ</w:t>
        </w:r>
        <w:r w:rsidR="005D616C" w:rsidRPr="00106199">
          <w:rPr>
            <w:rFonts w:ascii="Times New Roman" w:hAnsi="Times New Roman"/>
            <w:sz w:val="26"/>
            <w:szCs w:val="26"/>
            <w:rPrChange w:id="6843" w:author="lợi đoàn" w:date="2024-11-30T03:23:00Z">
              <w:rPr/>
            </w:rPrChange>
          </w:rPr>
          <w:t>c n</w:t>
        </w:r>
        <w:r w:rsidR="005D616C" w:rsidRPr="00106199">
          <w:rPr>
            <w:rFonts w:ascii="Times New Roman" w:hAnsi="Times New Roman"/>
            <w:sz w:val="26"/>
            <w:szCs w:val="26"/>
            <w:rPrChange w:id="6844" w:author="lợi đoàn" w:date="2024-11-30T03:23:00Z">
              <w:rPr>
                <w:rFonts w:ascii="Cambria" w:hAnsi="Cambria" w:cs="Cambria"/>
              </w:rPr>
            </w:rPrChange>
          </w:rPr>
          <w:t>ă</w:t>
        </w:r>
        <w:r w:rsidR="005D616C" w:rsidRPr="00106199">
          <w:rPr>
            <w:rFonts w:ascii="Times New Roman" w:hAnsi="Times New Roman"/>
            <w:sz w:val="26"/>
            <w:szCs w:val="26"/>
            <w:rPrChange w:id="6845" w:author="lợi đoàn" w:date="2024-11-30T03:23:00Z">
              <w:rPr/>
            </w:rPrChange>
          </w:rPr>
          <w:t>ng ph</w:t>
        </w:r>
        <w:r w:rsidR="005D616C" w:rsidRPr="00106199">
          <w:rPr>
            <w:rFonts w:ascii="Times New Roman" w:hAnsi="Times New Roman"/>
            <w:sz w:val="26"/>
            <w:szCs w:val="26"/>
            <w:rPrChange w:id="6846" w:author="lợi đoàn" w:date="2024-11-30T03:23:00Z">
              <w:rPr>
                <w:rFonts w:cs="VNI-Times"/>
              </w:rPr>
            </w:rPrChange>
          </w:rPr>
          <w:t>â</w:t>
        </w:r>
        <w:r w:rsidR="005D616C" w:rsidRPr="00106199">
          <w:rPr>
            <w:rFonts w:ascii="Times New Roman" w:hAnsi="Times New Roman"/>
            <w:sz w:val="26"/>
            <w:szCs w:val="26"/>
            <w:rPrChange w:id="6847" w:author="lợi đoàn" w:date="2024-11-30T03:23:00Z">
              <w:rPr/>
            </w:rPrChange>
          </w:rPr>
          <w:t>n t</w:t>
        </w:r>
        <w:r w:rsidR="005D616C" w:rsidRPr="00106199">
          <w:rPr>
            <w:rFonts w:ascii="Times New Roman" w:hAnsi="Times New Roman"/>
            <w:sz w:val="26"/>
            <w:szCs w:val="26"/>
            <w:rPrChange w:id="6848" w:author="lợi đoàn" w:date="2024-11-30T03:23:00Z">
              <w:rPr>
                <w:rFonts w:cs="VNI-Times"/>
              </w:rPr>
            </w:rPrChange>
          </w:rPr>
          <w:t>í</w:t>
        </w:r>
        <w:r w:rsidR="005D616C" w:rsidRPr="00106199">
          <w:rPr>
            <w:rFonts w:ascii="Times New Roman" w:hAnsi="Times New Roman"/>
            <w:sz w:val="26"/>
            <w:szCs w:val="26"/>
            <w:rPrChange w:id="6849" w:author="lợi đoàn" w:date="2024-11-30T03:23:00Z">
              <w:rPr/>
            </w:rPrChange>
          </w:rPr>
          <w:t>ch d</w:t>
        </w:r>
        <w:r w:rsidR="005D616C" w:rsidRPr="00106199">
          <w:rPr>
            <w:rFonts w:ascii="Times New Roman" w:hAnsi="Times New Roman"/>
            <w:sz w:val="26"/>
            <w:szCs w:val="26"/>
            <w:rPrChange w:id="6850" w:author="lợi đoàn" w:date="2024-11-30T03:23:00Z">
              <w:rPr>
                <w:rFonts w:ascii="Cambria" w:hAnsi="Cambria" w:cs="Cambria"/>
              </w:rPr>
            </w:rPrChange>
          </w:rPr>
          <w:t>ữ</w:t>
        </w:r>
        <w:r w:rsidR="005D616C" w:rsidRPr="00106199">
          <w:rPr>
            <w:rFonts w:ascii="Times New Roman" w:hAnsi="Times New Roman"/>
            <w:sz w:val="26"/>
            <w:szCs w:val="26"/>
            <w:rPrChange w:id="6851" w:author="lợi đoàn" w:date="2024-11-30T03:23:00Z">
              <w:rPr/>
            </w:rPrChange>
          </w:rPr>
          <w:t xml:space="preserve"> li</w:t>
        </w:r>
        <w:r w:rsidR="005D616C" w:rsidRPr="00106199">
          <w:rPr>
            <w:rFonts w:ascii="Times New Roman" w:hAnsi="Times New Roman"/>
            <w:sz w:val="26"/>
            <w:szCs w:val="26"/>
            <w:rPrChange w:id="6852" w:author="lợi đoàn" w:date="2024-11-30T03:23:00Z">
              <w:rPr>
                <w:rFonts w:ascii="Cambria" w:hAnsi="Cambria" w:cs="Cambria"/>
              </w:rPr>
            </w:rPrChange>
          </w:rPr>
          <w:t>ệ</w:t>
        </w:r>
        <w:r w:rsidR="005D616C" w:rsidRPr="00106199">
          <w:rPr>
            <w:rFonts w:ascii="Times New Roman" w:hAnsi="Times New Roman"/>
            <w:sz w:val="26"/>
            <w:szCs w:val="26"/>
            <w:rPrChange w:id="6853" w:author="lợi đoàn" w:date="2024-11-30T03:23:00Z">
              <w:rPr/>
            </w:rPrChange>
          </w:rPr>
          <w:t>u chuy</w:t>
        </w:r>
        <w:r w:rsidR="005D616C" w:rsidRPr="00106199">
          <w:rPr>
            <w:rFonts w:ascii="Times New Roman" w:hAnsi="Times New Roman"/>
            <w:sz w:val="26"/>
            <w:szCs w:val="26"/>
            <w:rPrChange w:id="6854" w:author="lợi đoàn" w:date="2024-11-30T03:23:00Z">
              <w:rPr>
                <w:rFonts w:cs="VNI-Times"/>
              </w:rPr>
            </w:rPrChange>
          </w:rPr>
          <w:t>ê</w:t>
        </w:r>
        <w:r w:rsidR="005D616C" w:rsidRPr="00106199">
          <w:rPr>
            <w:rFonts w:ascii="Times New Roman" w:hAnsi="Times New Roman"/>
            <w:sz w:val="26"/>
            <w:szCs w:val="26"/>
            <w:rPrChange w:id="6855" w:author="lợi đoàn" w:date="2024-11-30T03:23:00Z">
              <w:rPr/>
            </w:rPrChange>
          </w:rPr>
          <w:t>n s</w:t>
        </w:r>
        <w:r w:rsidR="005D616C" w:rsidRPr="00106199">
          <w:rPr>
            <w:rFonts w:ascii="Times New Roman" w:hAnsi="Times New Roman"/>
            <w:sz w:val="26"/>
            <w:szCs w:val="26"/>
            <w:rPrChange w:id="6856" w:author="lợi đoàn" w:date="2024-11-30T03:23:00Z">
              <w:rPr>
                <w:rFonts w:cs="VNI-Times"/>
              </w:rPr>
            </w:rPrChange>
          </w:rPr>
          <w:t>â</w:t>
        </w:r>
        <w:r w:rsidR="005D616C" w:rsidRPr="00106199">
          <w:rPr>
            <w:rFonts w:ascii="Times New Roman" w:hAnsi="Times New Roman"/>
            <w:sz w:val="26"/>
            <w:szCs w:val="26"/>
            <w:rPrChange w:id="6857" w:author="lợi đoàn" w:date="2024-11-30T03:23:00Z">
              <w:rPr/>
            </w:rPrChange>
          </w:rPr>
          <w:t>u (v</w:t>
        </w:r>
        <w:r w:rsidR="005D616C" w:rsidRPr="00106199">
          <w:rPr>
            <w:rFonts w:ascii="Times New Roman" w:hAnsi="Times New Roman"/>
            <w:sz w:val="26"/>
            <w:szCs w:val="26"/>
            <w:rPrChange w:id="6858" w:author="lợi đoàn" w:date="2024-11-30T03:23:00Z">
              <w:rPr>
                <w:rFonts w:cs="VNI-Times"/>
              </w:rPr>
            </w:rPrChange>
          </w:rPr>
          <w:t>í</w:t>
        </w:r>
        <w:r w:rsidR="005D616C" w:rsidRPr="00106199">
          <w:rPr>
            <w:rFonts w:ascii="Times New Roman" w:hAnsi="Times New Roman"/>
            <w:sz w:val="26"/>
            <w:szCs w:val="26"/>
            <w:rPrChange w:id="6859" w:author="lợi đoàn" w:date="2024-11-30T03:23:00Z">
              <w:rPr/>
            </w:rPrChange>
          </w:rPr>
          <w:t xml:space="preserve"> d</w:t>
        </w:r>
        <w:r w:rsidR="005D616C" w:rsidRPr="00106199">
          <w:rPr>
            <w:rFonts w:ascii="Times New Roman" w:hAnsi="Times New Roman"/>
            <w:sz w:val="26"/>
            <w:szCs w:val="26"/>
            <w:rPrChange w:id="6860" w:author="lợi đoàn" w:date="2024-11-30T03:23:00Z">
              <w:rPr>
                <w:rFonts w:ascii="Cambria" w:hAnsi="Cambria" w:cs="Cambria"/>
              </w:rPr>
            </w:rPrChange>
          </w:rPr>
          <w:t>ụ</w:t>
        </w:r>
        <w:r w:rsidR="005D616C" w:rsidRPr="00106199">
          <w:rPr>
            <w:rFonts w:ascii="Times New Roman" w:hAnsi="Times New Roman"/>
            <w:sz w:val="26"/>
            <w:szCs w:val="26"/>
            <w:rPrChange w:id="6861" w:author="lợi đoàn" w:date="2024-11-30T03:23:00Z">
              <w:rPr/>
            </w:rPrChange>
          </w:rPr>
          <w:t>: th</w:t>
        </w:r>
        <w:r w:rsidR="005D616C" w:rsidRPr="00106199">
          <w:rPr>
            <w:rFonts w:ascii="Times New Roman" w:hAnsi="Times New Roman"/>
            <w:sz w:val="26"/>
            <w:szCs w:val="26"/>
            <w:rPrChange w:id="6862" w:author="lợi đoàn" w:date="2024-11-30T03:23:00Z">
              <w:rPr>
                <w:rFonts w:ascii="Cambria" w:hAnsi="Cambria" w:cs="Cambria"/>
              </w:rPr>
            </w:rPrChange>
          </w:rPr>
          <w:t>ố</w:t>
        </w:r>
        <w:r w:rsidR="005D616C" w:rsidRPr="00106199">
          <w:rPr>
            <w:rFonts w:ascii="Times New Roman" w:hAnsi="Times New Roman"/>
            <w:sz w:val="26"/>
            <w:szCs w:val="26"/>
            <w:rPrChange w:id="6863" w:author="lợi đoàn" w:date="2024-11-30T03:23:00Z">
              <w:rPr/>
            </w:rPrChange>
          </w:rPr>
          <w:t>ng k</w:t>
        </w:r>
        <w:r w:rsidR="005D616C" w:rsidRPr="00106199">
          <w:rPr>
            <w:rFonts w:ascii="Times New Roman" w:hAnsi="Times New Roman"/>
            <w:sz w:val="26"/>
            <w:szCs w:val="26"/>
            <w:rPrChange w:id="6864" w:author="lợi đoàn" w:date="2024-11-30T03:23:00Z">
              <w:rPr>
                <w:rFonts w:cs="VNI-Times"/>
              </w:rPr>
            </w:rPrChange>
          </w:rPr>
          <w:t>ê</w:t>
        </w:r>
        <w:r w:rsidR="005D616C" w:rsidRPr="00106199">
          <w:rPr>
            <w:rFonts w:ascii="Times New Roman" w:hAnsi="Times New Roman"/>
            <w:sz w:val="26"/>
            <w:szCs w:val="26"/>
            <w:rPrChange w:id="6865" w:author="lợi đoàn" w:date="2024-11-30T03:23:00Z">
              <w:rPr/>
            </w:rPrChange>
          </w:rPr>
          <w:t xml:space="preserve"> l</w:t>
        </w:r>
        <w:r w:rsidR="005D616C" w:rsidRPr="00106199">
          <w:rPr>
            <w:rFonts w:ascii="Times New Roman" w:hAnsi="Times New Roman"/>
            <w:sz w:val="26"/>
            <w:szCs w:val="26"/>
            <w:rPrChange w:id="6866" w:author="lợi đoàn" w:date="2024-11-30T03:23:00Z">
              <w:rPr>
                <w:rFonts w:ascii="Cambria" w:hAnsi="Cambria" w:cs="Cambria"/>
              </w:rPr>
            </w:rPrChange>
          </w:rPr>
          <w:t>ị</w:t>
        </w:r>
        <w:r w:rsidR="005D616C" w:rsidRPr="00106199">
          <w:rPr>
            <w:rFonts w:ascii="Times New Roman" w:hAnsi="Times New Roman"/>
            <w:sz w:val="26"/>
            <w:szCs w:val="26"/>
            <w:rPrChange w:id="6867" w:author="lợi đoàn" w:date="2024-11-30T03:23:00Z">
              <w:rPr/>
            </w:rPrChange>
          </w:rPr>
          <w:t>ch s</w:t>
        </w:r>
        <w:r w:rsidR="005D616C" w:rsidRPr="00106199">
          <w:rPr>
            <w:rFonts w:ascii="Times New Roman" w:hAnsi="Times New Roman"/>
            <w:sz w:val="26"/>
            <w:szCs w:val="26"/>
            <w:rPrChange w:id="6868" w:author="lợi đoàn" w:date="2024-11-30T03:23:00Z">
              <w:rPr>
                <w:rFonts w:ascii="Cambria" w:hAnsi="Cambria" w:cs="Cambria"/>
              </w:rPr>
            </w:rPrChange>
          </w:rPr>
          <w:t>ử</w:t>
        </w:r>
        <w:r w:rsidR="005D616C" w:rsidRPr="00106199">
          <w:rPr>
            <w:rFonts w:ascii="Times New Roman" w:hAnsi="Times New Roman"/>
            <w:sz w:val="26"/>
            <w:szCs w:val="26"/>
            <w:rPrChange w:id="6869" w:author="lợi đoàn" w:date="2024-11-30T03:23:00Z">
              <w:rPr/>
            </w:rPrChange>
          </w:rPr>
          <w:t xml:space="preserve"> kh</w:t>
        </w:r>
        <w:r w:rsidR="005D616C" w:rsidRPr="00106199">
          <w:rPr>
            <w:rFonts w:ascii="Times New Roman" w:hAnsi="Times New Roman"/>
            <w:sz w:val="26"/>
            <w:szCs w:val="26"/>
            <w:rPrChange w:id="6870" w:author="lợi đoàn" w:date="2024-11-30T03:23:00Z">
              <w:rPr>
                <w:rFonts w:cs="VNI-Times"/>
              </w:rPr>
            </w:rPrChange>
          </w:rPr>
          <w:t>á</w:t>
        </w:r>
        <w:r w:rsidR="005D616C" w:rsidRPr="00106199">
          <w:rPr>
            <w:rFonts w:ascii="Times New Roman" w:hAnsi="Times New Roman"/>
            <w:sz w:val="26"/>
            <w:szCs w:val="26"/>
            <w:rPrChange w:id="6871" w:author="lợi đoàn" w:date="2024-11-30T03:23:00Z">
              <w:rPr/>
            </w:rPrChange>
          </w:rPr>
          <w:t>m b</w:t>
        </w:r>
        <w:r w:rsidR="005D616C" w:rsidRPr="00106199">
          <w:rPr>
            <w:rFonts w:ascii="Times New Roman" w:hAnsi="Times New Roman"/>
            <w:sz w:val="26"/>
            <w:szCs w:val="26"/>
            <w:rPrChange w:id="6872" w:author="lợi đoàn" w:date="2024-11-30T03:23:00Z">
              <w:rPr>
                <w:rFonts w:ascii="Cambria" w:hAnsi="Cambria" w:cs="Cambria"/>
              </w:rPr>
            </w:rPrChange>
          </w:rPr>
          <w:t>ệ</w:t>
        </w:r>
        <w:r w:rsidR="005D616C" w:rsidRPr="00106199">
          <w:rPr>
            <w:rFonts w:ascii="Times New Roman" w:hAnsi="Times New Roman"/>
            <w:sz w:val="26"/>
            <w:szCs w:val="26"/>
            <w:rPrChange w:id="6873" w:author="lợi đoàn" w:date="2024-11-30T03:23:00Z">
              <w:rPr/>
            </w:rPrChange>
          </w:rPr>
          <w:t>nh, doanh thu, v.v.).</w:t>
        </w:r>
      </w:ins>
    </w:p>
    <w:p w14:paraId="432CBA50" w14:textId="77BEB2CA" w:rsidR="005D616C" w:rsidRPr="00106199" w:rsidRDefault="004F1F3F" w:rsidP="005D616C">
      <w:pPr>
        <w:ind w:left="426"/>
        <w:rPr>
          <w:ins w:id="6874" w:author="lợi đoàn" w:date="2024-11-30T03:14:00Z"/>
          <w:rFonts w:ascii="Times New Roman" w:hAnsi="Times New Roman"/>
          <w:sz w:val="26"/>
          <w:szCs w:val="26"/>
          <w:rPrChange w:id="6875" w:author="lợi đoàn" w:date="2024-11-30T03:23:00Z">
            <w:rPr>
              <w:ins w:id="6876" w:author="lợi đoàn" w:date="2024-11-30T03:14:00Z"/>
            </w:rPr>
          </w:rPrChange>
        </w:rPr>
      </w:pPr>
      <w:ins w:id="6877" w:author="lợi đoàn" w:date="2024-11-30T03:14:00Z">
        <w:r w:rsidRPr="00106199">
          <w:rPr>
            <w:rFonts w:ascii="Times New Roman" w:hAnsi="Times New Roman"/>
            <w:sz w:val="26"/>
            <w:szCs w:val="26"/>
            <w:rPrChange w:id="6878" w:author="lợi đoàn" w:date="2024-11-30T03:23:00Z">
              <w:rPr/>
            </w:rPrChange>
          </w:rPr>
          <w:t>2</w:t>
        </w:r>
      </w:ins>
      <w:ins w:id="6879" w:author="lợi đoàn" w:date="2024-11-30T03:13:00Z">
        <w:r w:rsidR="005D616C" w:rsidRPr="00106199">
          <w:rPr>
            <w:rFonts w:ascii="Times New Roman" w:hAnsi="Times New Roman"/>
            <w:sz w:val="26"/>
            <w:szCs w:val="26"/>
            <w:rPrChange w:id="6880" w:author="lợi đoàn" w:date="2024-11-30T03:23:00Z">
              <w:rPr/>
            </w:rPrChange>
          </w:rPr>
          <w:t>. Hi</w:t>
        </w:r>
        <w:r w:rsidR="005D616C" w:rsidRPr="00106199">
          <w:rPr>
            <w:rFonts w:ascii="Times New Roman" w:hAnsi="Times New Roman"/>
            <w:sz w:val="26"/>
            <w:szCs w:val="26"/>
            <w:rPrChange w:id="6881" w:author="lợi đoàn" w:date="2024-11-30T03:23:00Z">
              <w:rPr>
                <w:rFonts w:ascii="Cambria" w:hAnsi="Cambria"/>
              </w:rPr>
            </w:rPrChange>
          </w:rPr>
          <w:t>ệu năng</w:t>
        </w:r>
        <w:r w:rsidR="005D616C" w:rsidRPr="00106199">
          <w:rPr>
            <w:rFonts w:ascii="Times New Roman" w:hAnsi="Times New Roman"/>
            <w:sz w:val="26"/>
            <w:szCs w:val="26"/>
            <w:rPrChange w:id="6882" w:author="lợi đoàn" w:date="2024-11-30T03:23:00Z">
              <w:rPr/>
            </w:rPrChange>
          </w:rPr>
          <w:t>:</w:t>
        </w:r>
      </w:ins>
    </w:p>
    <w:p w14:paraId="24DC4B1E" w14:textId="6BDC5C05" w:rsidR="004F1F3F" w:rsidRPr="00106199" w:rsidRDefault="001A4A0D">
      <w:pPr>
        <w:ind w:left="720"/>
        <w:rPr>
          <w:ins w:id="6883" w:author="lợi đoàn" w:date="2024-11-30T03:13:00Z"/>
          <w:rFonts w:ascii="Times New Roman" w:hAnsi="Times New Roman"/>
          <w:sz w:val="26"/>
          <w:szCs w:val="26"/>
          <w:rPrChange w:id="6884" w:author="lợi đoàn" w:date="2024-11-30T03:23:00Z">
            <w:rPr>
              <w:ins w:id="6885" w:author="lợi đoàn" w:date="2024-11-30T03:13:00Z"/>
            </w:rPr>
          </w:rPrChange>
        </w:rPr>
        <w:pPrChange w:id="6886" w:author="lợi đoàn" w:date="2024-11-30T06:51:00Z">
          <w:pPr>
            <w:ind w:left="426"/>
          </w:pPr>
        </w:pPrChange>
      </w:pPr>
      <w:ins w:id="6887" w:author="lợi đoàn" w:date="2024-11-30T06:51:00Z">
        <w:r>
          <w:rPr>
            <w:rFonts w:ascii="Times New Roman" w:hAnsi="Times New Roman"/>
            <w:sz w:val="26"/>
            <w:szCs w:val="26"/>
          </w:rPr>
          <w:t xml:space="preserve">- </w:t>
        </w:r>
      </w:ins>
      <w:ins w:id="6888" w:author="lợi đoàn" w:date="2024-11-30T03:14:00Z">
        <w:r w:rsidR="004F1F3F" w:rsidRPr="00106199">
          <w:rPr>
            <w:rFonts w:ascii="Times New Roman" w:hAnsi="Times New Roman"/>
            <w:sz w:val="26"/>
            <w:szCs w:val="26"/>
            <w:rPrChange w:id="6889" w:author="lợi đoàn" w:date="2024-11-30T03:23:00Z">
              <w:rPr/>
            </w:rPrChange>
          </w:rPr>
          <w:t>H</w:t>
        </w:r>
        <w:r w:rsidR="004F1F3F" w:rsidRPr="00106199">
          <w:rPr>
            <w:rFonts w:ascii="Times New Roman" w:hAnsi="Times New Roman"/>
            <w:sz w:val="26"/>
            <w:szCs w:val="26"/>
            <w:rPrChange w:id="6890" w:author="lợi đoàn" w:date="2024-11-30T03:23:00Z">
              <w:rPr>
                <w:rFonts w:ascii="Cambria" w:hAnsi="Cambria" w:cs="Cambria"/>
              </w:rPr>
            </w:rPrChange>
          </w:rPr>
          <w:t>ệ</w:t>
        </w:r>
        <w:r w:rsidR="004F1F3F" w:rsidRPr="00106199">
          <w:rPr>
            <w:rFonts w:ascii="Times New Roman" w:hAnsi="Times New Roman"/>
            <w:sz w:val="26"/>
            <w:szCs w:val="26"/>
            <w:rPrChange w:id="6891" w:author="lợi đoàn" w:date="2024-11-30T03:23:00Z">
              <w:rPr/>
            </w:rPrChange>
          </w:rPr>
          <w:t xml:space="preserve"> th</w:t>
        </w:r>
        <w:r w:rsidR="004F1F3F" w:rsidRPr="00106199">
          <w:rPr>
            <w:rFonts w:ascii="Times New Roman" w:hAnsi="Times New Roman"/>
            <w:sz w:val="26"/>
            <w:szCs w:val="26"/>
            <w:rPrChange w:id="6892" w:author="lợi đoàn" w:date="2024-11-30T03:23:00Z">
              <w:rPr>
                <w:rFonts w:ascii="Cambria" w:hAnsi="Cambria" w:cs="Cambria"/>
              </w:rPr>
            </w:rPrChange>
          </w:rPr>
          <w:t>ố</w:t>
        </w:r>
        <w:r w:rsidR="004F1F3F" w:rsidRPr="00106199">
          <w:rPr>
            <w:rFonts w:ascii="Times New Roman" w:hAnsi="Times New Roman"/>
            <w:sz w:val="26"/>
            <w:szCs w:val="26"/>
            <w:rPrChange w:id="6893" w:author="lợi đoàn" w:date="2024-11-30T03:23:00Z">
              <w:rPr/>
            </w:rPrChange>
          </w:rPr>
          <w:t>ng c</w:t>
        </w:r>
        <w:r w:rsidR="004F1F3F" w:rsidRPr="00106199">
          <w:rPr>
            <w:rFonts w:ascii="Times New Roman" w:hAnsi="Times New Roman"/>
            <w:sz w:val="26"/>
            <w:szCs w:val="26"/>
            <w:rPrChange w:id="6894" w:author="lợi đoàn" w:date="2024-11-30T03:23:00Z">
              <w:rPr>
                <w:rFonts w:cs="VNI-Times"/>
              </w:rPr>
            </w:rPrChange>
          </w:rPr>
          <w:t>ó</w:t>
        </w:r>
        <w:r w:rsidR="004F1F3F" w:rsidRPr="00106199">
          <w:rPr>
            <w:rFonts w:ascii="Times New Roman" w:hAnsi="Times New Roman"/>
            <w:sz w:val="26"/>
            <w:szCs w:val="26"/>
            <w:rPrChange w:id="6895" w:author="lợi đoàn" w:date="2024-11-30T03:23:00Z">
              <w:rPr/>
            </w:rPrChange>
          </w:rPr>
          <w:t xml:space="preserve"> th</w:t>
        </w:r>
        <w:r w:rsidR="004F1F3F" w:rsidRPr="00106199">
          <w:rPr>
            <w:rFonts w:ascii="Times New Roman" w:hAnsi="Times New Roman"/>
            <w:sz w:val="26"/>
            <w:szCs w:val="26"/>
            <w:rPrChange w:id="6896" w:author="lợi đoàn" w:date="2024-11-30T03:23:00Z">
              <w:rPr>
                <w:rFonts w:ascii="Cambria" w:hAnsi="Cambria" w:cs="Cambria"/>
              </w:rPr>
            </w:rPrChange>
          </w:rPr>
          <w:t>ể</w:t>
        </w:r>
        <w:r w:rsidR="004F1F3F" w:rsidRPr="00106199">
          <w:rPr>
            <w:rFonts w:ascii="Times New Roman" w:hAnsi="Times New Roman"/>
            <w:sz w:val="26"/>
            <w:szCs w:val="26"/>
            <w:rPrChange w:id="6897" w:author="lợi đoàn" w:date="2024-11-30T03:23:00Z">
              <w:rPr/>
            </w:rPrChange>
          </w:rPr>
          <w:t xml:space="preserve"> g</w:t>
        </w:r>
        <w:r w:rsidR="004F1F3F" w:rsidRPr="00106199">
          <w:rPr>
            <w:rFonts w:ascii="Times New Roman" w:hAnsi="Times New Roman"/>
            <w:sz w:val="26"/>
            <w:szCs w:val="26"/>
            <w:rPrChange w:id="6898" w:author="lợi đoàn" w:date="2024-11-30T03:23:00Z">
              <w:rPr>
                <w:rFonts w:ascii="Cambria" w:hAnsi="Cambria" w:cs="Cambria"/>
              </w:rPr>
            </w:rPrChange>
          </w:rPr>
          <w:t>ặ</w:t>
        </w:r>
        <w:r w:rsidR="004F1F3F" w:rsidRPr="00106199">
          <w:rPr>
            <w:rFonts w:ascii="Times New Roman" w:hAnsi="Times New Roman"/>
            <w:sz w:val="26"/>
            <w:szCs w:val="26"/>
            <w:rPrChange w:id="6899" w:author="lợi đoàn" w:date="2024-11-30T03:23:00Z">
              <w:rPr/>
            </w:rPrChange>
          </w:rPr>
          <w:t>p kh</w:t>
        </w:r>
        <w:r w:rsidR="004F1F3F" w:rsidRPr="00106199">
          <w:rPr>
            <w:rFonts w:ascii="Times New Roman" w:hAnsi="Times New Roman"/>
            <w:sz w:val="26"/>
            <w:szCs w:val="26"/>
            <w:rPrChange w:id="6900" w:author="lợi đoàn" w:date="2024-11-30T03:23:00Z">
              <w:rPr>
                <w:rFonts w:cs="VNI-Times"/>
              </w:rPr>
            </w:rPrChange>
          </w:rPr>
          <w:t>ó</w:t>
        </w:r>
        <w:r w:rsidR="004F1F3F" w:rsidRPr="00106199">
          <w:rPr>
            <w:rFonts w:ascii="Times New Roman" w:hAnsi="Times New Roman"/>
            <w:sz w:val="26"/>
            <w:szCs w:val="26"/>
            <w:rPrChange w:id="6901" w:author="lợi đoàn" w:date="2024-11-30T03:23:00Z">
              <w:rPr/>
            </w:rPrChange>
          </w:rPr>
          <w:t xml:space="preserve"> kh</w:t>
        </w:r>
        <w:r w:rsidR="004F1F3F" w:rsidRPr="00106199">
          <w:rPr>
            <w:rFonts w:ascii="Times New Roman" w:hAnsi="Times New Roman"/>
            <w:sz w:val="26"/>
            <w:szCs w:val="26"/>
            <w:rPrChange w:id="6902" w:author="lợi đoàn" w:date="2024-11-30T03:23:00Z">
              <w:rPr>
                <w:rFonts w:ascii="Cambria" w:hAnsi="Cambria" w:cs="Cambria"/>
              </w:rPr>
            </w:rPrChange>
          </w:rPr>
          <w:t>ă</w:t>
        </w:r>
        <w:r w:rsidR="004F1F3F" w:rsidRPr="00106199">
          <w:rPr>
            <w:rFonts w:ascii="Times New Roman" w:hAnsi="Times New Roman"/>
            <w:sz w:val="26"/>
            <w:szCs w:val="26"/>
            <w:rPrChange w:id="6903" w:author="lợi đoàn" w:date="2024-11-30T03:23:00Z">
              <w:rPr/>
            </w:rPrChange>
          </w:rPr>
          <w:t>n khi x</w:t>
        </w:r>
        <w:r w:rsidR="004F1F3F" w:rsidRPr="00106199">
          <w:rPr>
            <w:rFonts w:ascii="Times New Roman" w:hAnsi="Times New Roman"/>
            <w:sz w:val="26"/>
            <w:szCs w:val="26"/>
            <w:rPrChange w:id="6904" w:author="lợi đoàn" w:date="2024-11-30T03:23:00Z">
              <w:rPr>
                <w:rFonts w:ascii="Cambria" w:hAnsi="Cambria" w:cs="Cambria"/>
              </w:rPr>
            </w:rPrChange>
          </w:rPr>
          <w:t>ử</w:t>
        </w:r>
        <w:r w:rsidR="004F1F3F" w:rsidRPr="00106199">
          <w:rPr>
            <w:rFonts w:ascii="Times New Roman" w:hAnsi="Times New Roman"/>
            <w:sz w:val="26"/>
            <w:szCs w:val="26"/>
            <w:rPrChange w:id="6905" w:author="lợi đoàn" w:date="2024-11-30T03:23:00Z">
              <w:rPr/>
            </w:rPrChange>
          </w:rPr>
          <w:t xml:space="preserve"> l</w:t>
        </w:r>
        <w:r w:rsidR="004F1F3F" w:rsidRPr="00106199">
          <w:rPr>
            <w:rFonts w:ascii="Times New Roman" w:hAnsi="Times New Roman"/>
            <w:sz w:val="26"/>
            <w:szCs w:val="26"/>
            <w:rPrChange w:id="6906" w:author="lợi đoàn" w:date="2024-11-30T03:23:00Z">
              <w:rPr>
                <w:rFonts w:cs="VNI-Times"/>
              </w:rPr>
            </w:rPrChange>
          </w:rPr>
          <w:t>ý</w:t>
        </w:r>
        <w:r w:rsidR="004F1F3F" w:rsidRPr="00106199">
          <w:rPr>
            <w:rFonts w:ascii="Times New Roman" w:hAnsi="Times New Roman"/>
            <w:sz w:val="26"/>
            <w:szCs w:val="26"/>
            <w:rPrChange w:id="6907" w:author="lợi đoàn" w:date="2024-11-30T03:23:00Z">
              <w:rPr/>
            </w:rPrChange>
          </w:rPr>
          <w:t xml:space="preserve"> l</w:t>
        </w:r>
        <w:r w:rsidR="004F1F3F" w:rsidRPr="00106199">
          <w:rPr>
            <w:rFonts w:ascii="Times New Roman" w:hAnsi="Times New Roman"/>
            <w:sz w:val="26"/>
            <w:szCs w:val="26"/>
            <w:rPrChange w:id="6908" w:author="lợi đoàn" w:date="2024-11-30T03:23:00Z">
              <w:rPr>
                <w:rFonts w:ascii="Cambria" w:hAnsi="Cambria" w:cs="Cambria"/>
              </w:rPr>
            </w:rPrChange>
          </w:rPr>
          <w:t>ượ</w:t>
        </w:r>
        <w:r w:rsidR="004F1F3F" w:rsidRPr="00106199">
          <w:rPr>
            <w:rFonts w:ascii="Times New Roman" w:hAnsi="Times New Roman"/>
            <w:sz w:val="26"/>
            <w:szCs w:val="26"/>
            <w:rPrChange w:id="6909" w:author="lợi đoàn" w:date="2024-11-30T03:23:00Z">
              <w:rPr/>
            </w:rPrChange>
          </w:rPr>
          <w:t>ng d</w:t>
        </w:r>
        <w:r w:rsidR="004F1F3F" w:rsidRPr="00106199">
          <w:rPr>
            <w:rFonts w:ascii="Times New Roman" w:hAnsi="Times New Roman"/>
            <w:sz w:val="26"/>
            <w:szCs w:val="26"/>
            <w:rPrChange w:id="6910" w:author="lợi đoàn" w:date="2024-11-30T03:23:00Z">
              <w:rPr>
                <w:rFonts w:ascii="Cambria" w:hAnsi="Cambria" w:cs="Cambria"/>
              </w:rPr>
            </w:rPrChange>
          </w:rPr>
          <w:t>ữ</w:t>
        </w:r>
        <w:r w:rsidR="004F1F3F" w:rsidRPr="00106199">
          <w:rPr>
            <w:rFonts w:ascii="Times New Roman" w:hAnsi="Times New Roman"/>
            <w:sz w:val="26"/>
            <w:szCs w:val="26"/>
            <w:rPrChange w:id="6911" w:author="lợi đoàn" w:date="2024-11-30T03:23:00Z">
              <w:rPr/>
            </w:rPrChange>
          </w:rPr>
          <w:t xml:space="preserve"> li</w:t>
        </w:r>
        <w:r w:rsidR="004F1F3F" w:rsidRPr="00106199">
          <w:rPr>
            <w:rFonts w:ascii="Times New Roman" w:hAnsi="Times New Roman"/>
            <w:sz w:val="26"/>
            <w:szCs w:val="26"/>
            <w:rPrChange w:id="6912" w:author="lợi đoàn" w:date="2024-11-30T03:23:00Z">
              <w:rPr>
                <w:rFonts w:ascii="Cambria" w:hAnsi="Cambria" w:cs="Cambria"/>
              </w:rPr>
            </w:rPrChange>
          </w:rPr>
          <w:t>ệ</w:t>
        </w:r>
        <w:r w:rsidR="004F1F3F" w:rsidRPr="00106199">
          <w:rPr>
            <w:rFonts w:ascii="Times New Roman" w:hAnsi="Times New Roman"/>
            <w:sz w:val="26"/>
            <w:szCs w:val="26"/>
            <w:rPrChange w:id="6913" w:author="lợi đoàn" w:date="2024-11-30T03:23:00Z">
              <w:rPr/>
            </w:rPrChange>
          </w:rPr>
          <w:t>u l</w:t>
        </w:r>
        <w:r w:rsidR="004F1F3F" w:rsidRPr="00106199">
          <w:rPr>
            <w:rFonts w:ascii="Times New Roman" w:hAnsi="Times New Roman"/>
            <w:sz w:val="26"/>
            <w:szCs w:val="26"/>
            <w:rPrChange w:id="6914" w:author="lợi đoàn" w:date="2024-11-30T03:23:00Z">
              <w:rPr>
                <w:rFonts w:ascii="Cambria" w:hAnsi="Cambria" w:cs="Cambria"/>
              </w:rPr>
            </w:rPrChange>
          </w:rPr>
          <w:t>ớ</w:t>
        </w:r>
        <w:r w:rsidR="004F1F3F" w:rsidRPr="00106199">
          <w:rPr>
            <w:rFonts w:ascii="Times New Roman" w:hAnsi="Times New Roman"/>
            <w:sz w:val="26"/>
            <w:szCs w:val="26"/>
            <w:rPrChange w:id="6915" w:author="lợi đoàn" w:date="2024-11-30T03:23:00Z">
              <w:rPr/>
            </w:rPrChange>
          </w:rPr>
          <w:t>n (ch</w:t>
        </w:r>
        <w:r w:rsidR="004F1F3F" w:rsidRPr="00106199">
          <w:rPr>
            <w:rFonts w:ascii="Times New Roman" w:hAnsi="Times New Roman"/>
            <w:sz w:val="26"/>
            <w:szCs w:val="26"/>
            <w:rPrChange w:id="6916" w:author="lợi đoàn" w:date="2024-11-30T03:23:00Z">
              <w:rPr>
                <w:rFonts w:ascii="Cambria" w:hAnsi="Cambria" w:cs="Cambria"/>
              </w:rPr>
            </w:rPrChange>
          </w:rPr>
          <w:t>ư</w:t>
        </w:r>
        <w:r w:rsidR="004F1F3F" w:rsidRPr="00106199">
          <w:rPr>
            <w:rFonts w:ascii="Times New Roman" w:hAnsi="Times New Roman"/>
            <w:sz w:val="26"/>
            <w:szCs w:val="26"/>
            <w:rPrChange w:id="6917" w:author="lợi đoàn" w:date="2024-11-30T03:23:00Z">
              <w:rPr/>
            </w:rPrChange>
          </w:rPr>
          <w:t>a t</w:t>
        </w:r>
        <w:r w:rsidR="004F1F3F" w:rsidRPr="00106199">
          <w:rPr>
            <w:rFonts w:ascii="Times New Roman" w:hAnsi="Times New Roman"/>
            <w:sz w:val="26"/>
            <w:szCs w:val="26"/>
            <w:rPrChange w:id="6918" w:author="lợi đoàn" w:date="2024-11-30T03:23:00Z">
              <w:rPr>
                <w:rFonts w:ascii="Cambria" w:hAnsi="Cambria" w:cs="Cambria"/>
              </w:rPr>
            </w:rPrChange>
          </w:rPr>
          <w:t>ố</w:t>
        </w:r>
        <w:r w:rsidR="004F1F3F" w:rsidRPr="00106199">
          <w:rPr>
            <w:rFonts w:ascii="Times New Roman" w:hAnsi="Times New Roman"/>
            <w:sz w:val="26"/>
            <w:szCs w:val="26"/>
            <w:rPrChange w:id="6919" w:author="lợi đoàn" w:date="2024-11-30T03:23:00Z">
              <w:rPr/>
            </w:rPrChange>
          </w:rPr>
          <w:t xml:space="preserve">i </w:t>
        </w:r>
        <w:r w:rsidR="004F1F3F" w:rsidRPr="00106199">
          <w:rPr>
            <w:rFonts w:ascii="Times New Roman" w:hAnsi="Times New Roman"/>
            <w:sz w:val="26"/>
            <w:szCs w:val="26"/>
            <w:rPrChange w:id="6920" w:author="lợi đoàn" w:date="2024-11-30T03:23:00Z">
              <w:rPr>
                <w:rFonts w:ascii="Cambria" w:hAnsi="Cambria" w:cs="Cambria"/>
              </w:rPr>
            </w:rPrChange>
          </w:rPr>
          <w:t>ư</w:t>
        </w:r>
        <w:r w:rsidR="004F1F3F" w:rsidRPr="00106199">
          <w:rPr>
            <w:rFonts w:ascii="Times New Roman" w:hAnsi="Times New Roman"/>
            <w:sz w:val="26"/>
            <w:szCs w:val="26"/>
            <w:rPrChange w:id="6921" w:author="lợi đoàn" w:date="2024-11-30T03:23:00Z">
              <w:rPr/>
            </w:rPrChange>
          </w:rPr>
          <w:t>u h</w:t>
        </w:r>
        <w:r w:rsidR="004F1F3F" w:rsidRPr="00106199">
          <w:rPr>
            <w:rFonts w:ascii="Times New Roman" w:hAnsi="Times New Roman"/>
            <w:sz w:val="26"/>
            <w:szCs w:val="26"/>
            <w:rPrChange w:id="6922" w:author="lợi đoàn" w:date="2024-11-30T03:23:00Z">
              <w:rPr>
                <w:rFonts w:cs="VNI-Times"/>
              </w:rPr>
            </w:rPrChange>
          </w:rPr>
          <w:t>ó</w:t>
        </w:r>
        <w:r w:rsidR="004F1F3F" w:rsidRPr="00106199">
          <w:rPr>
            <w:rFonts w:ascii="Times New Roman" w:hAnsi="Times New Roman"/>
            <w:sz w:val="26"/>
            <w:szCs w:val="26"/>
            <w:rPrChange w:id="6923" w:author="lợi đoàn" w:date="2024-11-30T03:23:00Z">
              <w:rPr/>
            </w:rPrChange>
          </w:rPr>
          <w:t xml:space="preserve">a cho </w:t>
        </w:r>
      </w:ins>
      <w:ins w:id="6924" w:author="lợi đoàn" w:date="2024-11-30T06:51:00Z">
        <w:r>
          <w:rPr>
            <w:rFonts w:ascii="Times New Roman" w:hAnsi="Times New Roman"/>
            <w:sz w:val="26"/>
            <w:szCs w:val="26"/>
          </w:rPr>
          <w:t xml:space="preserve"> </w:t>
        </w:r>
      </w:ins>
      <w:ins w:id="6925" w:author="lợi đoàn" w:date="2024-11-30T03:14:00Z">
        <w:r w:rsidR="004F1F3F" w:rsidRPr="00106199">
          <w:rPr>
            <w:rFonts w:ascii="Times New Roman" w:hAnsi="Times New Roman"/>
            <w:sz w:val="26"/>
            <w:szCs w:val="26"/>
            <w:rPrChange w:id="6926" w:author="lợi đoàn" w:date="2024-11-30T03:23:00Z">
              <w:rPr/>
            </w:rPrChange>
          </w:rPr>
          <w:t>d</w:t>
        </w:r>
        <w:r w:rsidR="004F1F3F" w:rsidRPr="00106199">
          <w:rPr>
            <w:rFonts w:ascii="Times New Roman" w:hAnsi="Times New Roman"/>
            <w:sz w:val="26"/>
            <w:szCs w:val="26"/>
            <w:rPrChange w:id="6927" w:author="lợi đoàn" w:date="2024-11-30T03:23:00Z">
              <w:rPr>
                <w:rFonts w:ascii="Cambria" w:hAnsi="Cambria" w:cs="Cambria"/>
              </w:rPr>
            </w:rPrChange>
          </w:rPr>
          <w:t>ữ</w:t>
        </w:r>
        <w:r w:rsidR="004F1F3F" w:rsidRPr="00106199">
          <w:rPr>
            <w:rFonts w:ascii="Times New Roman" w:hAnsi="Times New Roman"/>
            <w:sz w:val="26"/>
            <w:szCs w:val="26"/>
            <w:rPrChange w:id="6928" w:author="lợi đoàn" w:date="2024-11-30T03:23:00Z">
              <w:rPr/>
            </w:rPrChange>
          </w:rPr>
          <w:t xml:space="preserve"> li</w:t>
        </w:r>
        <w:r w:rsidR="004F1F3F" w:rsidRPr="00106199">
          <w:rPr>
            <w:rFonts w:ascii="Times New Roman" w:hAnsi="Times New Roman"/>
            <w:sz w:val="26"/>
            <w:szCs w:val="26"/>
            <w:rPrChange w:id="6929" w:author="lợi đoàn" w:date="2024-11-30T03:23:00Z">
              <w:rPr>
                <w:rFonts w:ascii="Cambria" w:hAnsi="Cambria" w:cs="Cambria"/>
              </w:rPr>
            </w:rPrChange>
          </w:rPr>
          <w:t>ệ</w:t>
        </w:r>
        <w:r w:rsidR="004F1F3F" w:rsidRPr="00106199">
          <w:rPr>
            <w:rFonts w:ascii="Times New Roman" w:hAnsi="Times New Roman"/>
            <w:sz w:val="26"/>
            <w:szCs w:val="26"/>
            <w:rPrChange w:id="6930" w:author="lợi đoàn" w:date="2024-11-30T03:23:00Z">
              <w:rPr/>
            </w:rPrChange>
          </w:rPr>
          <w:t>u th</w:t>
        </w:r>
        <w:r w:rsidR="004F1F3F" w:rsidRPr="00106199">
          <w:rPr>
            <w:rFonts w:ascii="Times New Roman" w:hAnsi="Times New Roman"/>
            <w:sz w:val="26"/>
            <w:szCs w:val="26"/>
            <w:rPrChange w:id="6931" w:author="lợi đoàn" w:date="2024-11-30T03:23:00Z">
              <w:rPr>
                <w:rFonts w:ascii="Cambria" w:hAnsi="Cambria" w:cs="Cambria"/>
              </w:rPr>
            </w:rPrChange>
          </w:rPr>
          <w:t>ờ</w:t>
        </w:r>
        <w:r w:rsidR="004F1F3F" w:rsidRPr="00106199">
          <w:rPr>
            <w:rFonts w:ascii="Times New Roman" w:hAnsi="Times New Roman"/>
            <w:sz w:val="26"/>
            <w:szCs w:val="26"/>
            <w:rPrChange w:id="6932" w:author="lợi đoàn" w:date="2024-11-30T03:23:00Z">
              <w:rPr/>
            </w:rPrChange>
          </w:rPr>
          <w:t>i gian th</w:t>
        </w:r>
        <w:r w:rsidR="004F1F3F" w:rsidRPr="00106199">
          <w:rPr>
            <w:rFonts w:ascii="Times New Roman" w:hAnsi="Times New Roman"/>
            <w:sz w:val="26"/>
            <w:szCs w:val="26"/>
            <w:rPrChange w:id="6933" w:author="lợi đoàn" w:date="2024-11-30T03:23:00Z">
              <w:rPr>
                <w:rFonts w:ascii="Cambria" w:hAnsi="Cambria" w:cs="Cambria"/>
              </w:rPr>
            </w:rPrChange>
          </w:rPr>
          <w:t>ự</w:t>
        </w:r>
        <w:r w:rsidR="004F1F3F" w:rsidRPr="00106199">
          <w:rPr>
            <w:rFonts w:ascii="Times New Roman" w:hAnsi="Times New Roman"/>
            <w:sz w:val="26"/>
            <w:szCs w:val="26"/>
            <w:rPrChange w:id="6934" w:author="lợi đoàn" w:date="2024-11-30T03:23:00Z">
              <w:rPr/>
            </w:rPrChange>
          </w:rPr>
          <w:t>c).</w:t>
        </w:r>
      </w:ins>
    </w:p>
    <w:p w14:paraId="227AF9EE" w14:textId="46E9C95A" w:rsidR="005D616C" w:rsidRPr="00106199" w:rsidRDefault="005D616C">
      <w:pPr>
        <w:pStyle w:val="ListParagraph"/>
        <w:numPr>
          <w:ilvl w:val="0"/>
          <w:numId w:val="10"/>
        </w:numPr>
        <w:ind w:left="426" w:firstLine="0"/>
        <w:rPr>
          <w:ins w:id="6935" w:author="lợi đoàn" w:date="2024-11-30T03:14:00Z"/>
          <w:sz w:val="26"/>
          <w:szCs w:val="26"/>
          <w:rPrChange w:id="6936" w:author="lợi đoàn" w:date="2024-11-30T03:23:00Z">
            <w:rPr>
              <w:ins w:id="6937" w:author="lợi đoàn" w:date="2024-11-30T03:14:00Z"/>
            </w:rPr>
          </w:rPrChange>
        </w:rPr>
        <w:pPrChange w:id="6938" w:author="lợi đoàn" w:date="2024-11-30T03:15:00Z">
          <w:pPr>
            <w:ind w:left="426"/>
          </w:pPr>
        </w:pPrChange>
      </w:pPr>
      <w:ins w:id="6939" w:author="lợi đoàn" w:date="2024-11-30T03:13:00Z">
        <w:r w:rsidRPr="00106199">
          <w:rPr>
            <w:sz w:val="26"/>
            <w:szCs w:val="26"/>
            <w:rPrChange w:id="6940" w:author="lợi đoàn" w:date="2024-11-30T03:23:00Z">
              <w:rPr/>
            </w:rPrChange>
          </w:rPr>
          <w:t>Bảo mật:</w:t>
        </w:r>
      </w:ins>
    </w:p>
    <w:p w14:paraId="042CEE40" w14:textId="48C0C116" w:rsidR="000A322E" w:rsidRPr="00106199" w:rsidRDefault="001A4A0D">
      <w:pPr>
        <w:pStyle w:val="ListParagraph"/>
        <w:ind w:left="426" w:firstLine="294"/>
        <w:rPr>
          <w:ins w:id="6941" w:author="lợi đoàn" w:date="2024-11-30T03:14:00Z"/>
          <w:sz w:val="26"/>
          <w:szCs w:val="26"/>
          <w:rPrChange w:id="6942" w:author="lợi đoàn" w:date="2024-11-30T03:23:00Z">
            <w:rPr>
              <w:ins w:id="6943" w:author="lợi đoàn" w:date="2024-11-30T03:14:00Z"/>
            </w:rPr>
          </w:rPrChange>
        </w:rPr>
        <w:pPrChange w:id="6944" w:author="lợi đoàn" w:date="2024-11-30T06:51:00Z">
          <w:pPr>
            <w:pStyle w:val="ListParagraph"/>
            <w:ind w:left="612"/>
          </w:pPr>
        </w:pPrChange>
      </w:pPr>
      <w:ins w:id="6945" w:author="lợi đoàn" w:date="2024-11-30T06:51:00Z">
        <w:r>
          <w:rPr>
            <w:sz w:val="26"/>
            <w:szCs w:val="26"/>
          </w:rPr>
          <w:t xml:space="preserve">- </w:t>
        </w:r>
      </w:ins>
      <w:ins w:id="6946" w:author="lợi đoàn" w:date="2024-11-30T03:17:00Z">
        <w:r w:rsidR="001C34EA" w:rsidRPr="00106199">
          <w:rPr>
            <w:sz w:val="26"/>
            <w:szCs w:val="26"/>
            <w:rPrChange w:id="6947" w:author="lợi đoàn" w:date="2024-11-30T03:23:00Z">
              <w:rPr/>
            </w:rPrChange>
          </w:rPr>
          <w:t>Q</w:t>
        </w:r>
      </w:ins>
      <w:ins w:id="6948" w:author="lợi đoàn" w:date="2024-11-30T03:14:00Z">
        <w:r w:rsidR="000A322E" w:rsidRPr="00106199">
          <w:rPr>
            <w:sz w:val="26"/>
            <w:szCs w:val="26"/>
            <w:rPrChange w:id="6949" w:author="lợi đoàn" w:date="2024-11-30T03:23:00Z">
              <w:rPr/>
            </w:rPrChange>
          </w:rPr>
          <w:t>u</w:t>
        </w:r>
        <w:r w:rsidR="000A322E" w:rsidRPr="00106199">
          <w:rPr>
            <w:sz w:val="26"/>
            <w:szCs w:val="26"/>
            <w:rPrChange w:id="6950" w:author="lợi đoàn" w:date="2024-11-30T03:23:00Z">
              <w:rPr>
                <w:rFonts w:ascii="Cambria" w:hAnsi="Cambria" w:cs="Cambria"/>
              </w:rPr>
            </w:rPrChange>
          </w:rPr>
          <w:t>ả</w:t>
        </w:r>
        <w:r w:rsidR="000A322E" w:rsidRPr="00106199">
          <w:rPr>
            <w:sz w:val="26"/>
            <w:szCs w:val="26"/>
            <w:rPrChange w:id="6951" w:author="lợi đoàn" w:date="2024-11-30T03:23:00Z">
              <w:rPr/>
            </w:rPrChange>
          </w:rPr>
          <w:t>n l</w:t>
        </w:r>
        <w:r w:rsidR="000A322E" w:rsidRPr="00106199">
          <w:rPr>
            <w:sz w:val="26"/>
            <w:szCs w:val="26"/>
            <w:rPrChange w:id="6952" w:author="lợi đoàn" w:date="2024-11-30T03:23:00Z">
              <w:rPr>
                <w:rFonts w:ascii="VNI-Times" w:hAnsi="VNI-Times" w:cs="VNI-Times"/>
              </w:rPr>
            </w:rPrChange>
          </w:rPr>
          <w:t>ý</w:t>
        </w:r>
        <w:r w:rsidR="000A322E" w:rsidRPr="00106199">
          <w:rPr>
            <w:sz w:val="26"/>
            <w:szCs w:val="26"/>
            <w:rPrChange w:id="6953" w:author="lợi đoàn" w:date="2024-11-30T03:23:00Z">
              <w:rPr/>
            </w:rPrChange>
          </w:rPr>
          <w:t xml:space="preserve"> </w:t>
        </w:r>
        <w:r w:rsidR="000A322E" w:rsidRPr="00106199">
          <w:rPr>
            <w:sz w:val="26"/>
            <w:szCs w:val="26"/>
            <w:rPrChange w:id="6954" w:author="lợi đoàn" w:date="2024-11-30T03:23:00Z">
              <w:rPr>
                <w:rFonts w:ascii="VNI-Times" w:hAnsi="VNI-Times" w:cs="VNI-Times"/>
              </w:rPr>
            </w:rPrChange>
          </w:rPr>
          <w:t>đ</w:t>
        </w:r>
        <w:r w:rsidR="000A322E" w:rsidRPr="00106199">
          <w:rPr>
            <w:sz w:val="26"/>
            <w:szCs w:val="26"/>
            <w:rPrChange w:id="6955" w:author="lợi đoàn" w:date="2024-11-30T03:23:00Z">
              <w:rPr>
                <w:rFonts w:ascii="Cambria" w:hAnsi="Cambria" w:cs="Cambria"/>
              </w:rPr>
            </w:rPrChange>
          </w:rPr>
          <w:t>ă</w:t>
        </w:r>
        <w:r w:rsidR="000A322E" w:rsidRPr="00106199">
          <w:rPr>
            <w:sz w:val="26"/>
            <w:szCs w:val="26"/>
            <w:rPrChange w:id="6956" w:author="lợi đoàn" w:date="2024-11-30T03:23:00Z">
              <w:rPr/>
            </w:rPrChange>
          </w:rPr>
          <w:t>ng k</w:t>
        </w:r>
        <w:r w:rsidR="000A322E" w:rsidRPr="00106199">
          <w:rPr>
            <w:sz w:val="26"/>
            <w:szCs w:val="26"/>
            <w:rPrChange w:id="6957" w:author="lợi đoàn" w:date="2024-11-30T03:23:00Z">
              <w:rPr>
                <w:rFonts w:ascii="VNI-Times" w:hAnsi="VNI-Times" w:cs="VNI-Times"/>
              </w:rPr>
            </w:rPrChange>
          </w:rPr>
          <w:t>ý</w:t>
        </w:r>
        <w:r w:rsidR="000A322E" w:rsidRPr="00106199">
          <w:rPr>
            <w:sz w:val="26"/>
            <w:szCs w:val="26"/>
            <w:rPrChange w:id="6958" w:author="lợi đoàn" w:date="2024-11-30T03:23:00Z">
              <w:rPr/>
            </w:rPrChange>
          </w:rPr>
          <w:t xml:space="preserve"> b</w:t>
        </w:r>
        <w:r w:rsidR="000A322E" w:rsidRPr="00106199">
          <w:rPr>
            <w:sz w:val="26"/>
            <w:szCs w:val="26"/>
            <w:rPrChange w:id="6959" w:author="lợi đoàn" w:date="2024-11-30T03:23:00Z">
              <w:rPr>
                <w:rFonts w:ascii="Cambria" w:hAnsi="Cambria" w:cs="Cambria"/>
              </w:rPr>
            </w:rPrChange>
          </w:rPr>
          <w:t>ằ</w:t>
        </w:r>
        <w:r w:rsidR="000A322E" w:rsidRPr="00106199">
          <w:rPr>
            <w:sz w:val="26"/>
            <w:szCs w:val="26"/>
            <w:rPrChange w:id="6960" w:author="lợi đoàn" w:date="2024-11-30T03:23:00Z">
              <w:rPr/>
            </w:rPrChange>
          </w:rPr>
          <w:t>ng qu</w:t>
        </w:r>
        <w:r w:rsidR="000A322E" w:rsidRPr="00106199">
          <w:rPr>
            <w:sz w:val="26"/>
            <w:szCs w:val="26"/>
            <w:rPrChange w:id="6961" w:author="lợi đoàn" w:date="2024-11-30T03:23:00Z">
              <w:rPr>
                <w:rFonts w:ascii="VNI-Times" w:hAnsi="VNI-Times" w:cs="VNI-Times"/>
              </w:rPr>
            </w:rPrChange>
          </w:rPr>
          <w:t>é</w:t>
        </w:r>
        <w:r w:rsidR="000A322E" w:rsidRPr="00106199">
          <w:rPr>
            <w:sz w:val="26"/>
            <w:szCs w:val="26"/>
            <w:rPrChange w:id="6962" w:author="lợi đoàn" w:date="2024-11-30T03:23:00Z">
              <w:rPr/>
            </w:rPrChange>
          </w:rPr>
          <w:t>t m</w:t>
        </w:r>
        <w:r w:rsidR="000A322E" w:rsidRPr="00106199">
          <w:rPr>
            <w:sz w:val="26"/>
            <w:szCs w:val="26"/>
            <w:rPrChange w:id="6963" w:author="lợi đoàn" w:date="2024-11-30T03:23:00Z">
              <w:rPr>
                <w:rFonts w:ascii="VNI-Times" w:hAnsi="VNI-Times" w:cs="VNI-Times"/>
              </w:rPr>
            </w:rPrChange>
          </w:rPr>
          <w:t>ã</w:t>
        </w:r>
        <w:r w:rsidR="000A322E" w:rsidRPr="00106199">
          <w:rPr>
            <w:sz w:val="26"/>
            <w:szCs w:val="26"/>
            <w:rPrChange w:id="6964" w:author="lợi đoàn" w:date="2024-11-30T03:23:00Z">
              <w:rPr/>
            </w:rPrChange>
          </w:rPr>
          <w:t xml:space="preserve"> c</w:t>
        </w:r>
        <w:r w:rsidR="000A322E" w:rsidRPr="00106199">
          <w:rPr>
            <w:sz w:val="26"/>
            <w:szCs w:val="26"/>
            <w:rPrChange w:id="6965" w:author="lợi đoàn" w:date="2024-11-30T03:23:00Z">
              <w:rPr>
                <w:rFonts w:ascii="Cambria" w:hAnsi="Cambria" w:cs="Cambria"/>
              </w:rPr>
            </w:rPrChange>
          </w:rPr>
          <w:t>ă</w:t>
        </w:r>
        <w:r w:rsidR="000A322E" w:rsidRPr="00106199">
          <w:rPr>
            <w:sz w:val="26"/>
            <w:szCs w:val="26"/>
            <w:rPrChange w:id="6966" w:author="lợi đoàn" w:date="2024-11-30T03:23:00Z">
              <w:rPr/>
            </w:rPrChange>
          </w:rPr>
          <w:t>n c</w:t>
        </w:r>
        <w:r w:rsidR="000A322E" w:rsidRPr="00106199">
          <w:rPr>
            <w:sz w:val="26"/>
            <w:szCs w:val="26"/>
            <w:rPrChange w:id="6967" w:author="lợi đoàn" w:date="2024-11-30T03:23:00Z">
              <w:rPr>
                <w:rFonts w:ascii="Cambria" w:hAnsi="Cambria" w:cs="Cambria"/>
              </w:rPr>
            </w:rPrChange>
          </w:rPr>
          <w:t>ướ</w:t>
        </w:r>
        <w:r w:rsidR="000A322E" w:rsidRPr="00106199">
          <w:rPr>
            <w:sz w:val="26"/>
            <w:szCs w:val="26"/>
            <w:rPrChange w:id="6968" w:author="lợi đoàn" w:date="2024-11-30T03:23:00Z">
              <w:rPr/>
            </w:rPrChange>
          </w:rPr>
          <w:t>c c</w:t>
        </w:r>
        <w:r w:rsidR="000A322E" w:rsidRPr="00106199">
          <w:rPr>
            <w:sz w:val="26"/>
            <w:szCs w:val="26"/>
            <w:rPrChange w:id="6969" w:author="lợi đoàn" w:date="2024-11-30T03:23:00Z">
              <w:rPr>
                <w:rFonts w:ascii="Cambria" w:hAnsi="Cambria" w:cs="Cambria"/>
              </w:rPr>
            </w:rPrChange>
          </w:rPr>
          <w:t>ầ</w:t>
        </w:r>
        <w:r w:rsidR="000A322E" w:rsidRPr="00106199">
          <w:rPr>
            <w:sz w:val="26"/>
            <w:szCs w:val="26"/>
            <w:rPrChange w:id="6970" w:author="lợi đoàn" w:date="2024-11-30T03:23:00Z">
              <w:rPr/>
            </w:rPrChange>
          </w:rPr>
          <w:t xml:space="preserve">n </w:t>
        </w:r>
        <w:r w:rsidR="000A322E" w:rsidRPr="00106199">
          <w:rPr>
            <w:sz w:val="26"/>
            <w:szCs w:val="26"/>
            <w:rPrChange w:id="6971" w:author="lợi đoàn" w:date="2024-11-30T03:23:00Z">
              <w:rPr>
                <w:rFonts w:ascii="VNI-Times" w:hAnsi="VNI-Times" w:cs="VNI-Times"/>
              </w:rPr>
            </w:rPrChange>
          </w:rPr>
          <w:t>đ</w:t>
        </w:r>
        <w:r w:rsidR="000A322E" w:rsidRPr="00106199">
          <w:rPr>
            <w:sz w:val="26"/>
            <w:szCs w:val="26"/>
            <w:rPrChange w:id="6972" w:author="lợi đoàn" w:date="2024-11-30T03:23:00Z">
              <w:rPr>
                <w:rFonts w:ascii="Cambria" w:hAnsi="Cambria" w:cs="Cambria"/>
              </w:rPr>
            </w:rPrChange>
          </w:rPr>
          <w:t>ả</w:t>
        </w:r>
        <w:r w:rsidR="000A322E" w:rsidRPr="00106199">
          <w:rPr>
            <w:sz w:val="26"/>
            <w:szCs w:val="26"/>
            <w:rPrChange w:id="6973" w:author="lợi đoàn" w:date="2024-11-30T03:23:00Z">
              <w:rPr/>
            </w:rPrChange>
          </w:rPr>
          <w:t>m b</w:t>
        </w:r>
        <w:r w:rsidR="000A322E" w:rsidRPr="00106199">
          <w:rPr>
            <w:sz w:val="26"/>
            <w:szCs w:val="26"/>
            <w:rPrChange w:id="6974" w:author="lợi đoàn" w:date="2024-11-30T03:23:00Z">
              <w:rPr>
                <w:rFonts w:ascii="Cambria" w:hAnsi="Cambria" w:cs="Cambria"/>
              </w:rPr>
            </w:rPrChange>
          </w:rPr>
          <w:t>ả</w:t>
        </w:r>
        <w:r w:rsidR="000A322E" w:rsidRPr="00106199">
          <w:rPr>
            <w:sz w:val="26"/>
            <w:szCs w:val="26"/>
            <w:rPrChange w:id="6975" w:author="lợi đoàn" w:date="2024-11-30T03:23:00Z">
              <w:rPr/>
            </w:rPrChange>
          </w:rPr>
          <w:t>o t</w:t>
        </w:r>
        <w:r w:rsidR="000A322E" w:rsidRPr="00106199">
          <w:rPr>
            <w:sz w:val="26"/>
            <w:szCs w:val="26"/>
            <w:rPrChange w:id="6976" w:author="lợi đoàn" w:date="2024-11-30T03:23:00Z">
              <w:rPr>
                <w:rFonts w:ascii="VNI-Times" w:hAnsi="VNI-Times" w:cs="VNI-Times"/>
              </w:rPr>
            </w:rPrChange>
          </w:rPr>
          <w:t>í</w:t>
        </w:r>
        <w:r w:rsidR="000A322E" w:rsidRPr="00106199">
          <w:rPr>
            <w:sz w:val="26"/>
            <w:szCs w:val="26"/>
            <w:rPrChange w:id="6977" w:author="lợi đoàn" w:date="2024-11-30T03:23:00Z">
              <w:rPr/>
            </w:rPrChange>
          </w:rPr>
          <w:t>nh b</w:t>
        </w:r>
        <w:r w:rsidR="000A322E" w:rsidRPr="00106199">
          <w:rPr>
            <w:sz w:val="26"/>
            <w:szCs w:val="26"/>
            <w:rPrChange w:id="6978" w:author="lợi đoàn" w:date="2024-11-30T03:23:00Z">
              <w:rPr>
                <w:rFonts w:ascii="Cambria" w:hAnsi="Cambria" w:cs="Cambria"/>
              </w:rPr>
            </w:rPrChange>
          </w:rPr>
          <w:t>ả</w:t>
        </w:r>
        <w:r w:rsidR="000A322E" w:rsidRPr="00106199">
          <w:rPr>
            <w:sz w:val="26"/>
            <w:szCs w:val="26"/>
            <w:rPrChange w:id="6979" w:author="lợi đoàn" w:date="2024-11-30T03:23:00Z">
              <w:rPr/>
            </w:rPrChange>
          </w:rPr>
          <w:t>o m</w:t>
        </w:r>
        <w:r w:rsidR="000A322E" w:rsidRPr="00106199">
          <w:rPr>
            <w:sz w:val="26"/>
            <w:szCs w:val="26"/>
            <w:rPrChange w:id="6980" w:author="lợi đoàn" w:date="2024-11-30T03:23:00Z">
              <w:rPr>
                <w:rFonts w:ascii="Cambria" w:hAnsi="Cambria" w:cs="Cambria"/>
              </w:rPr>
            </w:rPrChange>
          </w:rPr>
          <w:t>ậ</w:t>
        </w:r>
        <w:r w:rsidR="000A322E" w:rsidRPr="00106199">
          <w:rPr>
            <w:sz w:val="26"/>
            <w:szCs w:val="26"/>
            <w:rPrChange w:id="6981" w:author="lợi đoàn" w:date="2024-11-30T03:23:00Z">
              <w:rPr/>
            </w:rPrChange>
          </w:rPr>
          <w:t>t v</w:t>
        </w:r>
        <w:r w:rsidR="000A322E" w:rsidRPr="00106199">
          <w:rPr>
            <w:sz w:val="26"/>
            <w:szCs w:val="26"/>
            <w:rPrChange w:id="6982" w:author="lợi đoàn" w:date="2024-11-30T03:23:00Z">
              <w:rPr>
                <w:rFonts w:ascii="VNI-Times" w:hAnsi="VNI-Times" w:cs="VNI-Times"/>
              </w:rPr>
            </w:rPrChange>
          </w:rPr>
          <w:t>à</w:t>
        </w:r>
        <w:r w:rsidR="000A322E" w:rsidRPr="00106199">
          <w:rPr>
            <w:sz w:val="26"/>
            <w:szCs w:val="26"/>
            <w:rPrChange w:id="6983" w:author="lợi đoàn" w:date="2024-11-30T03:23:00Z">
              <w:rPr/>
            </w:rPrChange>
          </w:rPr>
          <w:t xml:space="preserve"> ch</w:t>
        </w:r>
        <w:r w:rsidR="000A322E" w:rsidRPr="00106199">
          <w:rPr>
            <w:sz w:val="26"/>
            <w:szCs w:val="26"/>
            <w:rPrChange w:id="6984" w:author="lợi đoàn" w:date="2024-11-30T03:23:00Z">
              <w:rPr>
                <w:rFonts w:ascii="Cambria" w:hAnsi="Cambria" w:cs="Cambria"/>
              </w:rPr>
            </w:rPrChange>
          </w:rPr>
          <w:t>ố</w:t>
        </w:r>
        <w:r w:rsidR="000A322E" w:rsidRPr="00106199">
          <w:rPr>
            <w:sz w:val="26"/>
            <w:szCs w:val="26"/>
            <w:rPrChange w:id="6985" w:author="lợi đoàn" w:date="2024-11-30T03:23:00Z">
              <w:rPr/>
            </w:rPrChange>
          </w:rPr>
          <w:t>ng gi</w:t>
        </w:r>
        <w:r w:rsidR="000A322E" w:rsidRPr="00106199">
          <w:rPr>
            <w:sz w:val="26"/>
            <w:szCs w:val="26"/>
            <w:rPrChange w:id="6986" w:author="lợi đoàn" w:date="2024-11-30T03:23:00Z">
              <w:rPr>
                <w:rFonts w:ascii="Cambria" w:hAnsi="Cambria" w:cs="Cambria"/>
              </w:rPr>
            </w:rPrChange>
          </w:rPr>
          <w:t>ả</w:t>
        </w:r>
        <w:r w:rsidR="000A322E" w:rsidRPr="00106199">
          <w:rPr>
            <w:sz w:val="26"/>
            <w:szCs w:val="26"/>
            <w:rPrChange w:id="6987" w:author="lợi đoàn" w:date="2024-11-30T03:23:00Z">
              <w:rPr/>
            </w:rPrChange>
          </w:rPr>
          <w:t xml:space="preserve"> m</w:t>
        </w:r>
        <w:r w:rsidR="000A322E" w:rsidRPr="00106199">
          <w:rPr>
            <w:sz w:val="26"/>
            <w:szCs w:val="26"/>
            <w:rPrChange w:id="6988" w:author="lợi đoàn" w:date="2024-11-30T03:23:00Z">
              <w:rPr>
                <w:rFonts w:ascii="Cambria" w:hAnsi="Cambria" w:cs="Cambria"/>
              </w:rPr>
            </w:rPrChange>
          </w:rPr>
          <w:t>ạ</w:t>
        </w:r>
        <w:r w:rsidR="000A322E" w:rsidRPr="00106199">
          <w:rPr>
            <w:sz w:val="26"/>
            <w:szCs w:val="26"/>
            <w:rPrChange w:id="6989" w:author="lợi đoàn" w:date="2024-11-30T03:23:00Z">
              <w:rPr/>
            </w:rPrChange>
          </w:rPr>
          <w:t>o.</w:t>
        </w:r>
      </w:ins>
    </w:p>
    <w:p w14:paraId="301B2112" w14:textId="29BAE5D3" w:rsidR="000A322E" w:rsidRPr="00106199" w:rsidRDefault="001A4A0D">
      <w:pPr>
        <w:pStyle w:val="ListParagraph"/>
        <w:ind w:left="426" w:firstLine="294"/>
        <w:rPr>
          <w:ins w:id="6990" w:author="lợi đoàn" w:date="2024-11-30T03:13:00Z"/>
          <w:sz w:val="26"/>
          <w:szCs w:val="26"/>
          <w:rPrChange w:id="6991" w:author="lợi đoàn" w:date="2024-11-30T03:23:00Z">
            <w:rPr>
              <w:ins w:id="6992" w:author="lợi đoàn" w:date="2024-11-30T03:13:00Z"/>
            </w:rPr>
          </w:rPrChange>
        </w:rPr>
        <w:pPrChange w:id="6993" w:author="lợi đoàn" w:date="2024-11-30T06:50:00Z">
          <w:pPr>
            <w:ind w:left="426"/>
          </w:pPr>
        </w:pPrChange>
      </w:pPr>
      <w:ins w:id="6994" w:author="lợi đoàn" w:date="2024-11-30T06:50:00Z">
        <w:r>
          <w:rPr>
            <w:sz w:val="26"/>
            <w:szCs w:val="26"/>
          </w:rPr>
          <w:t xml:space="preserve">- </w:t>
        </w:r>
      </w:ins>
      <w:ins w:id="6995" w:author="lợi đoàn" w:date="2024-11-30T03:14:00Z">
        <w:r w:rsidR="000A322E" w:rsidRPr="00106199">
          <w:rPr>
            <w:sz w:val="26"/>
            <w:szCs w:val="26"/>
            <w:rPrChange w:id="6996" w:author="lợi đoàn" w:date="2024-11-30T03:23:00Z">
              <w:rPr/>
            </w:rPrChange>
          </w:rPr>
          <w:t>H</w:t>
        </w:r>
        <w:r w:rsidR="000A322E" w:rsidRPr="00106199">
          <w:rPr>
            <w:sz w:val="26"/>
            <w:szCs w:val="26"/>
            <w:rPrChange w:id="6997" w:author="lợi đoàn" w:date="2024-11-30T03:23:00Z">
              <w:rPr>
                <w:rFonts w:ascii="Cambria" w:hAnsi="Cambria" w:cs="Cambria"/>
              </w:rPr>
            </w:rPrChange>
          </w:rPr>
          <w:t>ệ</w:t>
        </w:r>
        <w:r w:rsidR="000A322E" w:rsidRPr="00106199">
          <w:rPr>
            <w:sz w:val="26"/>
            <w:szCs w:val="26"/>
            <w:rPrChange w:id="6998" w:author="lợi đoàn" w:date="2024-11-30T03:23:00Z">
              <w:rPr/>
            </w:rPrChange>
          </w:rPr>
          <w:t xml:space="preserve"> th</w:t>
        </w:r>
        <w:r w:rsidR="000A322E" w:rsidRPr="00106199">
          <w:rPr>
            <w:sz w:val="26"/>
            <w:szCs w:val="26"/>
            <w:rPrChange w:id="6999" w:author="lợi đoàn" w:date="2024-11-30T03:23:00Z">
              <w:rPr>
                <w:rFonts w:ascii="Cambria" w:hAnsi="Cambria" w:cs="Cambria"/>
              </w:rPr>
            </w:rPrChange>
          </w:rPr>
          <w:t>ố</w:t>
        </w:r>
        <w:r w:rsidR="000A322E" w:rsidRPr="00106199">
          <w:rPr>
            <w:sz w:val="26"/>
            <w:szCs w:val="26"/>
            <w:rPrChange w:id="7000" w:author="lợi đoàn" w:date="2024-11-30T03:23:00Z">
              <w:rPr/>
            </w:rPrChange>
          </w:rPr>
          <w:t>ng th</w:t>
        </w:r>
        <w:r w:rsidR="000A322E" w:rsidRPr="00106199">
          <w:rPr>
            <w:sz w:val="26"/>
            <w:szCs w:val="26"/>
            <w:rPrChange w:id="7001" w:author="lợi đoàn" w:date="2024-11-30T03:23:00Z">
              <w:rPr>
                <w:rFonts w:cs="VNI-Times"/>
              </w:rPr>
            </w:rPrChange>
          </w:rPr>
          <w:t>ô</w:t>
        </w:r>
        <w:r w:rsidR="000A322E" w:rsidRPr="00106199">
          <w:rPr>
            <w:sz w:val="26"/>
            <w:szCs w:val="26"/>
            <w:rPrChange w:id="7002" w:author="lợi đoàn" w:date="2024-11-30T03:23:00Z">
              <w:rPr/>
            </w:rPrChange>
          </w:rPr>
          <w:t>ng b</w:t>
        </w:r>
        <w:r w:rsidR="000A322E" w:rsidRPr="00106199">
          <w:rPr>
            <w:sz w:val="26"/>
            <w:szCs w:val="26"/>
            <w:rPrChange w:id="7003" w:author="lợi đoàn" w:date="2024-11-30T03:23:00Z">
              <w:rPr>
                <w:rFonts w:cs="VNI-Times"/>
              </w:rPr>
            </w:rPrChange>
          </w:rPr>
          <w:t>á</w:t>
        </w:r>
        <w:r w:rsidR="000A322E" w:rsidRPr="00106199">
          <w:rPr>
            <w:sz w:val="26"/>
            <w:szCs w:val="26"/>
            <w:rPrChange w:id="7004" w:author="lợi đoàn" w:date="2024-11-30T03:23:00Z">
              <w:rPr/>
            </w:rPrChange>
          </w:rPr>
          <w:t>o qua Pusher ph</w:t>
        </w:r>
        <w:r w:rsidR="000A322E" w:rsidRPr="00106199">
          <w:rPr>
            <w:sz w:val="26"/>
            <w:szCs w:val="26"/>
            <w:rPrChange w:id="7005" w:author="lợi đoàn" w:date="2024-11-30T03:23:00Z">
              <w:rPr>
                <w:rFonts w:ascii="Cambria" w:hAnsi="Cambria" w:cs="Cambria"/>
              </w:rPr>
            </w:rPrChange>
          </w:rPr>
          <w:t>ụ</w:t>
        </w:r>
        <w:r w:rsidR="000A322E" w:rsidRPr="00106199">
          <w:rPr>
            <w:sz w:val="26"/>
            <w:szCs w:val="26"/>
            <w:rPrChange w:id="7006" w:author="lợi đoàn" w:date="2024-11-30T03:23:00Z">
              <w:rPr/>
            </w:rPrChange>
          </w:rPr>
          <w:t xml:space="preserve"> thu</w:t>
        </w:r>
        <w:r w:rsidR="000A322E" w:rsidRPr="00106199">
          <w:rPr>
            <w:sz w:val="26"/>
            <w:szCs w:val="26"/>
            <w:rPrChange w:id="7007" w:author="lợi đoàn" w:date="2024-11-30T03:23:00Z">
              <w:rPr>
                <w:rFonts w:ascii="Cambria" w:hAnsi="Cambria" w:cs="Cambria"/>
              </w:rPr>
            </w:rPrChange>
          </w:rPr>
          <w:t>ộ</w:t>
        </w:r>
        <w:r w:rsidR="000A322E" w:rsidRPr="00106199">
          <w:rPr>
            <w:sz w:val="26"/>
            <w:szCs w:val="26"/>
            <w:rPrChange w:id="7008" w:author="lợi đoàn" w:date="2024-11-30T03:23:00Z">
              <w:rPr/>
            </w:rPrChange>
          </w:rPr>
          <w:t>c nhi</w:t>
        </w:r>
        <w:r w:rsidR="000A322E" w:rsidRPr="00106199">
          <w:rPr>
            <w:sz w:val="26"/>
            <w:szCs w:val="26"/>
            <w:rPrChange w:id="7009" w:author="lợi đoàn" w:date="2024-11-30T03:23:00Z">
              <w:rPr>
                <w:rFonts w:ascii="Cambria" w:hAnsi="Cambria" w:cs="Cambria"/>
              </w:rPr>
            </w:rPrChange>
          </w:rPr>
          <w:t>ề</w:t>
        </w:r>
        <w:r w:rsidR="000A322E" w:rsidRPr="00106199">
          <w:rPr>
            <w:sz w:val="26"/>
            <w:szCs w:val="26"/>
            <w:rPrChange w:id="7010" w:author="lợi đoàn" w:date="2024-11-30T03:23:00Z">
              <w:rPr/>
            </w:rPrChange>
          </w:rPr>
          <w:t>u v</w:t>
        </w:r>
        <w:r w:rsidR="000A322E" w:rsidRPr="00106199">
          <w:rPr>
            <w:sz w:val="26"/>
            <w:szCs w:val="26"/>
            <w:rPrChange w:id="7011" w:author="lợi đoàn" w:date="2024-11-30T03:23:00Z">
              <w:rPr>
                <w:rFonts w:cs="VNI-Times"/>
              </w:rPr>
            </w:rPrChange>
          </w:rPr>
          <w:t>à</w:t>
        </w:r>
        <w:r w:rsidR="000A322E" w:rsidRPr="00106199">
          <w:rPr>
            <w:sz w:val="26"/>
            <w:szCs w:val="26"/>
            <w:rPrChange w:id="7012" w:author="lợi đoàn" w:date="2024-11-30T03:23:00Z">
              <w:rPr/>
            </w:rPrChange>
          </w:rPr>
          <w:t>o d</w:t>
        </w:r>
        <w:r w:rsidR="000A322E" w:rsidRPr="00106199">
          <w:rPr>
            <w:sz w:val="26"/>
            <w:szCs w:val="26"/>
            <w:rPrChange w:id="7013" w:author="lợi đoàn" w:date="2024-11-30T03:23:00Z">
              <w:rPr>
                <w:rFonts w:ascii="Cambria" w:hAnsi="Cambria" w:cs="Cambria"/>
              </w:rPr>
            </w:rPrChange>
          </w:rPr>
          <w:t>ị</w:t>
        </w:r>
        <w:r w:rsidR="000A322E" w:rsidRPr="00106199">
          <w:rPr>
            <w:sz w:val="26"/>
            <w:szCs w:val="26"/>
            <w:rPrChange w:id="7014" w:author="lợi đoàn" w:date="2024-11-30T03:23:00Z">
              <w:rPr/>
            </w:rPrChange>
          </w:rPr>
          <w:t>ch v</w:t>
        </w:r>
        <w:r w:rsidR="000A322E" w:rsidRPr="00106199">
          <w:rPr>
            <w:sz w:val="26"/>
            <w:szCs w:val="26"/>
            <w:rPrChange w:id="7015" w:author="lợi đoàn" w:date="2024-11-30T03:23:00Z">
              <w:rPr>
                <w:rFonts w:ascii="Cambria" w:hAnsi="Cambria" w:cs="Cambria"/>
              </w:rPr>
            </w:rPrChange>
          </w:rPr>
          <w:t>ụ</w:t>
        </w:r>
        <w:r w:rsidR="000A322E" w:rsidRPr="00106199">
          <w:rPr>
            <w:sz w:val="26"/>
            <w:szCs w:val="26"/>
            <w:rPrChange w:id="7016" w:author="lợi đoàn" w:date="2024-11-30T03:23:00Z">
              <w:rPr/>
            </w:rPrChange>
          </w:rPr>
          <w:t xml:space="preserve"> b</w:t>
        </w:r>
        <w:r w:rsidR="000A322E" w:rsidRPr="00106199">
          <w:rPr>
            <w:sz w:val="26"/>
            <w:szCs w:val="26"/>
            <w:rPrChange w:id="7017" w:author="lợi đoàn" w:date="2024-11-30T03:23:00Z">
              <w:rPr>
                <w:rFonts w:cs="VNI-Times"/>
              </w:rPr>
            </w:rPrChange>
          </w:rPr>
          <w:t>ê</w:t>
        </w:r>
        <w:r w:rsidR="000A322E" w:rsidRPr="00106199">
          <w:rPr>
            <w:sz w:val="26"/>
            <w:szCs w:val="26"/>
            <w:rPrChange w:id="7018" w:author="lợi đoàn" w:date="2024-11-30T03:23:00Z">
              <w:rPr/>
            </w:rPrChange>
          </w:rPr>
          <w:t>n ngo</w:t>
        </w:r>
        <w:r w:rsidR="000A322E" w:rsidRPr="00106199">
          <w:rPr>
            <w:sz w:val="26"/>
            <w:szCs w:val="26"/>
            <w:rPrChange w:id="7019" w:author="lợi đoàn" w:date="2024-11-30T03:23:00Z">
              <w:rPr>
                <w:rFonts w:cs="VNI-Times"/>
              </w:rPr>
            </w:rPrChange>
          </w:rPr>
          <w:t>à</w:t>
        </w:r>
        <w:r w:rsidR="000A322E" w:rsidRPr="00106199">
          <w:rPr>
            <w:sz w:val="26"/>
            <w:szCs w:val="26"/>
            <w:rPrChange w:id="7020" w:author="lợi đoàn" w:date="2024-11-30T03:23:00Z">
              <w:rPr/>
            </w:rPrChange>
          </w:rPr>
          <w:t>i.</w:t>
        </w:r>
      </w:ins>
    </w:p>
    <w:p w14:paraId="6A564D53" w14:textId="52879D31" w:rsidR="005D616C" w:rsidRPr="00106199" w:rsidRDefault="004F1F3F">
      <w:pPr>
        <w:pStyle w:val="ListParagraph"/>
        <w:numPr>
          <w:ilvl w:val="0"/>
          <w:numId w:val="10"/>
        </w:numPr>
        <w:ind w:left="426" w:firstLine="0"/>
        <w:rPr>
          <w:ins w:id="7021" w:author="lợi đoàn" w:date="2024-11-30T03:15:00Z"/>
          <w:sz w:val="26"/>
          <w:szCs w:val="26"/>
          <w:rPrChange w:id="7022" w:author="lợi đoàn" w:date="2024-11-30T03:23:00Z">
            <w:rPr>
              <w:ins w:id="7023" w:author="lợi đoàn" w:date="2024-11-30T03:15:00Z"/>
            </w:rPr>
          </w:rPrChange>
        </w:rPr>
        <w:pPrChange w:id="7024" w:author="lợi đoàn" w:date="2024-11-30T03:16:00Z">
          <w:pPr>
            <w:ind w:left="426"/>
          </w:pPr>
        </w:pPrChange>
      </w:pPr>
      <w:ins w:id="7025" w:author="lợi đoàn" w:date="2024-11-30T03:14:00Z">
        <w:r w:rsidRPr="00106199">
          <w:rPr>
            <w:sz w:val="26"/>
            <w:szCs w:val="26"/>
            <w:rPrChange w:id="7026" w:author="lợi đoàn" w:date="2024-11-30T03:23:00Z">
              <w:rPr/>
            </w:rPrChange>
          </w:rPr>
          <w:t>Tr</w:t>
        </w:r>
        <w:r w:rsidRPr="00106199">
          <w:rPr>
            <w:sz w:val="26"/>
            <w:szCs w:val="26"/>
            <w:rPrChange w:id="7027" w:author="lợi đoàn" w:date="2024-11-30T03:23:00Z">
              <w:rPr>
                <w:rFonts w:ascii="Cambria" w:hAnsi="Cambria" w:cs="Cambria"/>
              </w:rPr>
            </w:rPrChange>
          </w:rPr>
          <w:t>ả</w:t>
        </w:r>
        <w:r w:rsidRPr="00106199">
          <w:rPr>
            <w:sz w:val="26"/>
            <w:szCs w:val="26"/>
            <w:rPrChange w:id="7028" w:author="lợi đoàn" w:date="2024-11-30T03:23:00Z">
              <w:rPr/>
            </w:rPrChange>
          </w:rPr>
          <w:t>i nghi</w:t>
        </w:r>
        <w:r w:rsidRPr="00106199">
          <w:rPr>
            <w:sz w:val="26"/>
            <w:szCs w:val="26"/>
            <w:rPrChange w:id="7029" w:author="lợi đoàn" w:date="2024-11-30T03:23:00Z">
              <w:rPr>
                <w:rFonts w:ascii="Cambria" w:hAnsi="Cambria" w:cs="Cambria"/>
              </w:rPr>
            </w:rPrChange>
          </w:rPr>
          <w:t>ệ</w:t>
        </w:r>
        <w:r w:rsidRPr="00106199">
          <w:rPr>
            <w:sz w:val="26"/>
            <w:szCs w:val="26"/>
            <w:rPrChange w:id="7030" w:author="lợi đoàn" w:date="2024-11-30T03:23:00Z">
              <w:rPr/>
            </w:rPrChange>
          </w:rPr>
          <w:t>m ng</w:t>
        </w:r>
        <w:r w:rsidRPr="00106199">
          <w:rPr>
            <w:sz w:val="26"/>
            <w:szCs w:val="26"/>
            <w:rPrChange w:id="7031" w:author="lợi đoàn" w:date="2024-11-30T03:23:00Z">
              <w:rPr>
                <w:rFonts w:ascii="Cambria" w:hAnsi="Cambria" w:cs="Cambria"/>
              </w:rPr>
            </w:rPrChange>
          </w:rPr>
          <w:t>ườ</w:t>
        </w:r>
        <w:r w:rsidRPr="00106199">
          <w:rPr>
            <w:sz w:val="26"/>
            <w:szCs w:val="26"/>
            <w:rPrChange w:id="7032" w:author="lợi đoàn" w:date="2024-11-30T03:23:00Z">
              <w:rPr/>
            </w:rPrChange>
          </w:rPr>
          <w:t>i d</w:t>
        </w:r>
        <w:r w:rsidRPr="00106199">
          <w:rPr>
            <w:sz w:val="26"/>
            <w:szCs w:val="26"/>
            <w:rPrChange w:id="7033" w:author="lợi đoàn" w:date="2024-11-30T03:23:00Z">
              <w:rPr>
                <w:rFonts w:cs="VNI-Times"/>
              </w:rPr>
            </w:rPrChange>
          </w:rPr>
          <w:t>ù</w:t>
        </w:r>
        <w:r w:rsidRPr="00106199">
          <w:rPr>
            <w:sz w:val="26"/>
            <w:szCs w:val="26"/>
            <w:rPrChange w:id="7034" w:author="lợi đoàn" w:date="2024-11-30T03:23:00Z">
              <w:rPr/>
            </w:rPrChange>
          </w:rPr>
          <w:t>ng (UI/UX)</w:t>
        </w:r>
      </w:ins>
      <w:ins w:id="7035" w:author="lợi đoàn" w:date="2024-11-30T03:13:00Z">
        <w:r w:rsidR="005D616C" w:rsidRPr="00106199">
          <w:rPr>
            <w:sz w:val="26"/>
            <w:szCs w:val="26"/>
            <w:rPrChange w:id="7036" w:author="lợi đoàn" w:date="2024-11-30T03:23:00Z">
              <w:rPr/>
            </w:rPrChange>
          </w:rPr>
          <w:t>:</w:t>
        </w:r>
      </w:ins>
    </w:p>
    <w:p w14:paraId="50748667" w14:textId="2FB6FDF0" w:rsidR="00341421" w:rsidRPr="00106199" w:rsidRDefault="00EB7CF1">
      <w:pPr>
        <w:pStyle w:val="ListParagraph"/>
        <w:ind w:left="426" w:firstLine="294"/>
        <w:rPr>
          <w:ins w:id="7037" w:author="lợi đoàn" w:date="2024-11-30T03:13:00Z"/>
          <w:sz w:val="26"/>
          <w:szCs w:val="26"/>
          <w:rPrChange w:id="7038" w:author="lợi đoàn" w:date="2024-11-30T03:23:00Z">
            <w:rPr>
              <w:ins w:id="7039" w:author="lợi đoàn" w:date="2024-11-30T03:13:00Z"/>
            </w:rPr>
          </w:rPrChange>
        </w:rPr>
        <w:pPrChange w:id="7040" w:author="lợi đoàn" w:date="2024-11-30T06:50:00Z">
          <w:pPr>
            <w:ind w:left="426"/>
          </w:pPr>
        </w:pPrChange>
      </w:pPr>
      <w:ins w:id="7041" w:author="lợi đoàn" w:date="2024-11-30T06:50:00Z">
        <w:r>
          <w:rPr>
            <w:sz w:val="26"/>
            <w:szCs w:val="26"/>
          </w:rPr>
          <w:t xml:space="preserve">- </w:t>
        </w:r>
      </w:ins>
      <w:ins w:id="7042" w:author="lợi đoàn" w:date="2024-11-30T03:15:00Z">
        <w:r w:rsidR="00341421" w:rsidRPr="00106199">
          <w:rPr>
            <w:sz w:val="26"/>
            <w:szCs w:val="26"/>
            <w:rPrChange w:id="7043" w:author="lợi đoàn" w:date="2024-11-30T03:23:00Z">
              <w:rPr/>
            </w:rPrChange>
          </w:rPr>
          <w:t>Giao di</w:t>
        </w:r>
        <w:r w:rsidR="00341421" w:rsidRPr="00106199">
          <w:rPr>
            <w:sz w:val="26"/>
            <w:szCs w:val="26"/>
            <w:rPrChange w:id="7044" w:author="lợi đoàn" w:date="2024-11-30T03:23:00Z">
              <w:rPr>
                <w:rFonts w:ascii="Cambria" w:hAnsi="Cambria" w:cs="Cambria"/>
              </w:rPr>
            </w:rPrChange>
          </w:rPr>
          <w:t>ệ</w:t>
        </w:r>
        <w:r w:rsidR="00341421" w:rsidRPr="00106199">
          <w:rPr>
            <w:sz w:val="26"/>
            <w:szCs w:val="26"/>
            <w:rPrChange w:id="7045" w:author="lợi đoàn" w:date="2024-11-30T03:23:00Z">
              <w:rPr/>
            </w:rPrChange>
          </w:rPr>
          <w:t>n ch</w:t>
        </w:r>
        <w:r w:rsidR="00341421" w:rsidRPr="00106199">
          <w:rPr>
            <w:sz w:val="26"/>
            <w:szCs w:val="26"/>
            <w:rPrChange w:id="7046" w:author="lợi đoàn" w:date="2024-11-30T03:23:00Z">
              <w:rPr>
                <w:rFonts w:ascii="Cambria" w:hAnsi="Cambria" w:cs="Cambria"/>
              </w:rPr>
            </w:rPrChange>
          </w:rPr>
          <w:t>ư</w:t>
        </w:r>
        <w:r w:rsidR="00341421" w:rsidRPr="00106199">
          <w:rPr>
            <w:sz w:val="26"/>
            <w:szCs w:val="26"/>
            <w:rPrChange w:id="7047" w:author="lợi đoàn" w:date="2024-11-30T03:23:00Z">
              <w:rPr/>
            </w:rPrChange>
          </w:rPr>
          <w:t>a th</w:t>
        </w:r>
        <w:r w:rsidR="00341421" w:rsidRPr="00106199">
          <w:rPr>
            <w:sz w:val="26"/>
            <w:szCs w:val="26"/>
            <w:rPrChange w:id="7048" w:author="lợi đoàn" w:date="2024-11-30T03:23:00Z">
              <w:rPr>
                <w:rFonts w:cs="VNI-Times"/>
              </w:rPr>
            </w:rPrChange>
          </w:rPr>
          <w:t>â</w:t>
        </w:r>
        <w:r w:rsidR="00341421" w:rsidRPr="00106199">
          <w:rPr>
            <w:sz w:val="26"/>
            <w:szCs w:val="26"/>
            <w:rPrChange w:id="7049" w:author="lợi đoàn" w:date="2024-11-30T03:23:00Z">
              <w:rPr/>
            </w:rPrChange>
          </w:rPr>
          <w:t>n thi</w:t>
        </w:r>
        <w:r w:rsidR="00341421" w:rsidRPr="00106199">
          <w:rPr>
            <w:sz w:val="26"/>
            <w:szCs w:val="26"/>
            <w:rPrChange w:id="7050" w:author="lợi đoàn" w:date="2024-11-30T03:23:00Z">
              <w:rPr>
                <w:rFonts w:ascii="Cambria" w:hAnsi="Cambria" w:cs="Cambria"/>
              </w:rPr>
            </w:rPrChange>
          </w:rPr>
          <w:t>ệ</w:t>
        </w:r>
        <w:r w:rsidR="00341421" w:rsidRPr="00106199">
          <w:rPr>
            <w:sz w:val="26"/>
            <w:szCs w:val="26"/>
            <w:rPrChange w:id="7051" w:author="lợi đoàn" w:date="2024-11-30T03:23:00Z">
              <w:rPr/>
            </w:rPrChange>
          </w:rPr>
          <w:t>n ho</w:t>
        </w:r>
        <w:r w:rsidR="00341421" w:rsidRPr="00106199">
          <w:rPr>
            <w:sz w:val="26"/>
            <w:szCs w:val="26"/>
            <w:rPrChange w:id="7052" w:author="lợi đoàn" w:date="2024-11-30T03:23:00Z">
              <w:rPr>
                <w:rFonts w:cs="VNI-Times"/>
              </w:rPr>
            </w:rPrChange>
          </w:rPr>
          <w:t>à</w:t>
        </w:r>
        <w:r w:rsidR="00341421" w:rsidRPr="00106199">
          <w:rPr>
            <w:sz w:val="26"/>
            <w:szCs w:val="26"/>
            <w:rPrChange w:id="7053" w:author="lợi đoàn" w:date="2024-11-30T03:23:00Z">
              <w:rPr/>
            </w:rPrChange>
          </w:rPr>
          <w:t>n to</w:t>
        </w:r>
        <w:r w:rsidR="00341421" w:rsidRPr="00106199">
          <w:rPr>
            <w:sz w:val="26"/>
            <w:szCs w:val="26"/>
            <w:rPrChange w:id="7054" w:author="lợi đoàn" w:date="2024-11-30T03:23:00Z">
              <w:rPr>
                <w:rFonts w:cs="VNI-Times"/>
              </w:rPr>
            </w:rPrChange>
          </w:rPr>
          <w:t>à</w:t>
        </w:r>
        <w:r w:rsidR="00341421" w:rsidRPr="00106199">
          <w:rPr>
            <w:sz w:val="26"/>
            <w:szCs w:val="26"/>
            <w:rPrChange w:id="7055" w:author="lợi đoàn" w:date="2024-11-30T03:23:00Z">
              <w:rPr/>
            </w:rPrChange>
          </w:rPr>
          <w:t>n v</w:t>
        </w:r>
        <w:r w:rsidR="00341421" w:rsidRPr="00106199">
          <w:rPr>
            <w:sz w:val="26"/>
            <w:szCs w:val="26"/>
            <w:rPrChange w:id="7056" w:author="lợi đoàn" w:date="2024-11-30T03:23:00Z">
              <w:rPr>
                <w:rFonts w:ascii="Cambria" w:hAnsi="Cambria" w:cs="Cambria"/>
              </w:rPr>
            </w:rPrChange>
          </w:rPr>
          <w:t>ớ</w:t>
        </w:r>
        <w:r w:rsidR="00341421" w:rsidRPr="00106199">
          <w:rPr>
            <w:sz w:val="26"/>
            <w:szCs w:val="26"/>
            <w:rPrChange w:id="7057" w:author="lợi đoàn" w:date="2024-11-30T03:23:00Z">
              <w:rPr/>
            </w:rPrChange>
          </w:rPr>
          <w:t>i m</w:t>
        </w:r>
        <w:r w:rsidR="00341421" w:rsidRPr="00106199">
          <w:rPr>
            <w:sz w:val="26"/>
            <w:szCs w:val="26"/>
            <w:rPrChange w:id="7058" w:author="lợi đoàn" w:date="2024-11-30T03:23:00Z">
              <w:rPr>
                <w:rFonts w:ascii="Cambria" w:hAnsi="Cambria" w:cs="Cambria"/>
              </w:rPr>
            </w:rPrChange>
          </w:rPr>
          <w:t>ọ</w:t>
        </w:r>
        <w:r w:rsidR="00341421" w:rsidRPr="00106199">
          <w:rPr>
            <w:sz w:val="26"/>
            <w:szCs w:val="26"/>
            <w:rPrChange w:id="7059" w:author="lợi đoàn" w:date="2024-11-30T03:23:00Z">
              <w:rPr/>
            </w:rPrChange>
          </w:rPr>
          <w:t xml:space="preserve">i </w:t>
        </w:r>
        <w:r w:rsidR="00341421" w:rsidRPr="00106199">
          <w:rPr>
            <w:sz w:val="26"/>
            <w:szCs w:val="26"/>
            <w:rPrChange w:id="7060" w:author="lợi đoàn" w:date="2024-11-30T03:23:00Z">
              <w:rPr>
                <w:rFonts w:cs="VNI-Times"/>
              </w:rPr>
            </w:rPrChange>
          </w:rPr>
          <w:t>đ</w:t>
        </w:r>
        <w:r w:rsidR="00341421" w:rsidRPr="00106199">
          <w:rPr>
            <w:sz w:val="26"/>
            <w:szCs w:val="26"/>
            <w:rPrChange w:id="7061" w:author="lợi đoàn" w:date="2024-11-30T03:23:00Z">
              <w:rPr>
                <w:rFonts w:ascii="Cambria" w:hAnsi="Cambria" w:cs="Cambria"/>
              </w:rPr>
            </w:rPrChange>
          </w:rPr>
          <w:t>ố</w:t>
        </w:r>
        <w:r w:rsidR="00341421" w:rsidRPr="00106199">
          <w:rPr>
            <w:sz w:val="26"/>
            <w:szCs w:val="26"/>
            <w:rPrChange w:id="7062" w:author="lợi đoàn" w:date="2024-11-30T03:23:00Z">
              <w:rPr/>
            </w:rPrChange>
          </w:rPr>
          <w:t>i t</w:t>
        </w:r>
        <w:r w:rsidR="00341421" w:rsidRPr="00106199">
          <w:rPr>
            <w:sz w:val="26"/>
            <w:szCs w:val="26"/>
            <w:rPrChange w:id="7063" w:author="lợi đoàn" w:date="2024-11-30T03:23:00Z">
              <w:rPr>
                <w:rFonts w:ascii="Cambria" w:hAnsi="Cambria" w:cs="Cambria"/>
              </w:rPr>
            </w:rPrChange>
          </w:rPr>
          <w:t>ượ</w:t>
        </w:r>
        <w:r w:rsidR="00341421" w:rsidRPr="00106199">
          <w:rPr>
            <w:sz w:val="26"/>
            <w:szCs w:val="26"/>
            <w:rPrChange w:id="7064" w:author="lợi đoàn" w:date="2024-11-30T03:23:00Z">
              <w:rPr/>
            </w:rPrChange>
          </w:rPr>
          <w:t>ng ng</w:t>
        </w:r>
        <w:r w:rsidR="00341421" w:rsidRPr="00106199">
          <w:rPr>
            <w:sz w:val="26"/>
            <w:szCs w:val="26"/>
            <w:rPrChange w:id="7065" w:author="lợi đoàn" w:date="2024-11-30T03:23:00Z">
              <w:rPr>
                <w:rFonts w:ascii="Cambria" w:hAnsi="Cambria" w:cs="Cambria"/>
              </w:rPr>
            </w:rPrChange>
          </w:rPr>
          <w:t>ườ</w:t>
        </w:r>
        <w:r w:rsidR="00341421" w:rsidRPr="00106199">
          <w:rPr>
            <w:sz w:val="26"/>
            <w:szCs w:val="26"/>
            <w:rPrChange w:id="7066" w:author="lợi đoàn" w:date="2024-11-30T03:23:00Z">
              <w:rPr/>
            </w:rPrChange>
          </w:rPr>
          <w:t>i d</w:t>
        </w:r>
        <w:r w:rsidR="00341421" w:rsidRPr="00106199">
          <w:rPr>
            <w:sz w:val="26"/>
            <w:szCs w:val="26"/>
            <w:rPrChange w:id="7067" w:author="lợi đoàn" w:date="2024-11-30T03:23:00Z">
              <w:rPr>
                <w:rFonts w:cs="VNI-Times"/>
              </w:rPr>
            </w:rPrChange>
          </w:rPr>
          <w:t>ù</w:t>
        </w:r>
        <w:r w:rsidR="00341421" w:rsidRPr="00106199">
          <w:rPr>
            <w:sz w:val="26"/>
            <w:szCs w:val="26"/>
            <w:rPrChange w:id="7068" w:author="lợi đoàn" w:date="2024-11-30T03:23:00Z">
              <w:rPr/>
            </w:rPrChange>
          </w:rPr>
          <w:t>ng (v</w:t>
        </w:r>
        <w:r w:rsidR="00341421" w:rsidRPr="00106199">
          <w:rPr>
            <w:sz w:val="26"/>
            <w:szCs w:val="26"/>
            <w:rPrChange w:id="7069" w:author="lợi đoàn" w:date="2024-11-30T03:23:00Z">
              <w:rPr>
                <w:rFonts w:cs="VNI-Times"/>
              </w:rPr>
            </w:rPrChange>
          </w:rPr>
          <w:t>í</w:t>
        </w:r>
        <w:r w:rsidR="00341421" w:rsidRPr="00106199">
          <w:rPr>
            <w:sz w:val="26"/>
            <w:szCs w:val="26"/>
            <w:rPrChange w:id="7070" w:author="lợi đoàn" w:date="2024-11-30T03:23:00Z">
              <w:rPr/>
            </w:rPrChange>
          </w:rPr>
          <w:t xml:space="preserve"> d</w:t>
        </w:r>
        <w:r w:rsidR="00341421" w:rsidRPr="00106199">
          <w:rPr>
            <w:sz w:val="26"/>
            <w:szCs w:val="26"/>
            <w:rPrChange w:id="7071" w:author="lợi đoàn" w:date="2024-11-30T03:23:00Z">
              <w:rPr>
                <w:rFonts w:ascii="Cambria" w:hAnsi="Cambria" w:cs="Cambria"/>
              </w:rPr>
            </w:rPrChange>
          </w:rPr>
          <w:t>ụ</w:t>
        </w:r>
        <w:r w:rsidR="00341421" w:rsidRPr="00106199">
          <w:rPr>
            <w:sz w:val="26"/>
            <w:szCs w:val="26"/>
            <w:rPrChange w:id="7072" w:author="lợi đoàn" w:date="2024-11-30T03:23:00Z">
              <w:rPr/>
            </w:rPrChange>
          </w:rPr>
          <w:t>: ng</w:t>
        </w:r>
        <w:r w:rsidR="00341421" w:rsidRPr="00106199">
          <w:rPr>
            <w:sz w:val="26"/>
            <w:szCs w:val="26"/>
            <w:rPrChange w:id="7073" w:author="lợi đoàn" w:date="2024-11-30T03:23:00Z">
              <w:rPr>
                <w:rFonts w:ascii="Cambria" w:hAnsi="Cambria" w:cs="Cambria"/>
              </w:rPr>
            </w:rPrChange>
          </w:rPr>
          <w:t>ườ</w:t>
        </w:r>
        <w:r w:rsidR="00341421" w:rsidRPr="00106199">
          <w:rPr>
            <w:sz w:val="26"/>
            <w:szCs w:val="26"/>
            <w:rPrChange w:id="7074" w:author="lợi đoàn" w:date="2024-11-30T03:23:00Z">
              <w:rPr/>
            </w:rPrChange>
          </w:rPr>
          <w:t>i l</w:t>
        </w:r>
        <w:r w:rsidR="00341421" w:rsidRPr="00106199">
          <w:rPr>
            <w:sz w:val="26"/>
            <w:szCs w:val="26"/>
            <w:rPrChange w:id="7075" w:author="lợi đoàn" w:date="2024-11-30T03:23:00Z">
              <w:rPr>
                <w:rFonts w:ascii="Cambria" w:hAnsi="Cambria" w:cs="Cambria"/>
              </w:rPr>
            </w:rPrChange>
          </w:rPr>
          <w:t>ớ</w:t>
        </w:r>
        <w:r w:rsidR="00341421" w:rsidRPr="00106199">
          <w:rPr>
            <w:sz w:val="26"/>
            <w:szCs w:val="26"/>
            <w:rPrChange w:id="7076" w:author="lợi đoàn" w:date="2024-11-30T03:23:00Z">
              <w:rPr/>
            </w:rPrChange>
          </w:rPr>
          <w:t>n tu</w:t>
        </w:r>
        <w:r w:rsidR="00341421" w:rsidRPr="00106199">
          <w:rPr>
            <w:sz w:val="26"/>
            <w:szCs w:val="26"/>
            <w:rPrChange w:id="7077" w:author="lợi đoàn" w:date="2024-11-30T03:23:00Z">
              <w:rPr>
                <w:rFonts w:ascii="Cambria" w:hAnsi="Cambria" w:cs="Cambria"/>
              </w:rPr>
            </w:rPrChange>
          </w:rPr>
          <w:t>ổ</w:t>
        </w:r>
        <w:r w:rsidR="00341421" w:rsidRPr="00106199">
          <w:rPr>
            <w:sz w:val="26"/>
            <w:szCs w:val="26"/>
            <w:rPrChange w:id="7078" w:author="lợi đoàn" w:date="2024-11-30T03:23:00Z">
              <w:rPr/>
            </w:rPrChange>
          </w:rPr>
          <w:t>i).</w:t>
        </w:r>
      </w:ins>
    </w:p>
    <w:p w14:paraId="74838465" w14:textId="5075680E" w:rsidR="001646CF" w:rsidRPr="00106199" w:rsidRDefault="001646CF">
      <w:pPr>
        <w:pStyle w:val="ListParagraph"/>
        <w:numPr>
          <w:ilvl w:val="0"/>
          <w:numId w:val="10"/>
        </w:numPr>
        <w:ind w:left="426" w:firstLine="0"/>
        <w:rPr>
          <w:ins w:id="7079" w:author="lợi đoàn" w:date="2024-11-30T03:13:00Z"/>
          <w:sz w:val="26"/>
          <w:szCs w:val="26"/>
          <w:rPrChange w:id="7080" w:author="lợi đoàn" w:date="2024-11-30T03:23:00Z">
            <w:rPr>
              <w:ins w:id="7081" w:author="lợi đoàn" w:date="2024-11-30T03:13:00Z"/>
            </w:rPr>
          </w:rPrChange>
        </w:rPr>
        <w:pPrChange w:id="7082" w:author="lợi đoàn" w:date="2024-11-30T03:16:00Z">
          <w:pPr>
            <w:ind w:left="426"/>
          </w:pPr>
        </w:pPrChange>
      </w:pPr>
      <w:ins w:id="7083" w:author="lợi đoàn" w:date="2024-11-30T03:16:00Z">
        <w:r w:rsidRPr="00106199">
          <w:rPr>
            <w:sz w:val="26"/>
            <w:szCs w:val="26"/>
            <w:rPrChange w:id="7084" w:author="lợi đoàn" w:date="2024-11-30T03:23:00Z">
              <w:rPr/>
            </w:rPrChange>
          </w:rPr>
          <w:t>Thanh toán online có th</w:t>
        </w:r>
        <w:r w:rsidRPr="00106199">
          <w:rPr>
            <w:sz w:val="26"/>
            <w:szCs w:val="26"/>
            <w:rPrChange w:id="7085" w:author="lợi đoàn" w:date="2024-11-30T03:23:00Z">
              <w:rPr>
                <w:rFonts w:ascii="Cambria" w:hAnsi="Cambria" w:cs="Cambria"/>
              </w:rPr>
            </w:rPrChange>
          </w:rPr>
          <w:t>ể</w:t>
        </w:r>
        <w:r w:rsidRPr="00106199">
          <w:rPr>
            <w:sz w:val="26"/>
            <w:szCs w:val="26"/>
            <w:rPrChange w:id="7086" w:author="lợi đoàn" w:date="2024-11-30T03:23:00Z">
              <w:rPr/>
            </w:rPrChange>
          </w:rPr>
          <w:t xml:space="preserve"> g</w:t>
        </w:r>
        <w:r w:rsidRPr="00106199">
          <w:rPr>
            <w:sz w:val="26"/>
            <w:szCs w:val="26"/>
            <w:rPrChange w:id="7087" w:author="lợi đoàn" w:date="2024-11-30T03:23:00Z">
              <w:rPr>
                <w:rFonts w:ascii="Cambria" w:hAnsi="Cambria" w:cs="Cambria"/>
              </w:rPr>
            </w:rPrChange>
          </w:rPr>
          <w:t>ặ</w:t>
        </w:r>
        <w:r w:rsidRPr="00106199">
          <w:rPr>
            <w:sz w:val="26"/>
            <w:szCs w:val="26"/>
            <w:rPrChange w:id="7088" w:author="lợi đoàn" w:date="2024-11-30T03:23:00Z">
              <w:rPr/>
            </w:rPrChange>
          </w:rPr>
          <w:t>p h</w:t>
        </w:r>
        <w:r w:rsidRPr="00106199">
          <w:rPr>
            <w:sz w:val="26"/>
            <w:szCs w:val="26"/>
            <w:rPrChange w:id="7089" w:author="lợi đoàn" w:date="2024-11-30T03:23:00Z">
              <w:rPr>
                <w:rFonts w:ascii="Cambria" w:hAnsi="Cambria" w:cs="Cambria"/>
              </w:rPr>
            </w:rPrChange>
          </w:rPr>
          <w:t>ạ</w:t>
        </w:r>
        <w:r w:rsidRPr="00106199">
          <w:rPr>
            <w:sz w:val="26"/>
            <w:szCs w:val="26"/>
            <w:rPrChange w:id="7090" w:author="lợi đoàn" w:date="2024-11-30T03:23:00Z">
              <w:rPr/>
            </w:rPrChange>
          </w:rPr>
          <w:t>n ch</w:t>
        </w:r>
        <w:r w:rsidRPr="00106199">
          <w:rPr>
            <w:sz w:val="26"/>
            <w:szCs w:val="26"/>
            <w:rPrChange w:id="7091" w:author="lợi đoàn" w:date="2024-11-30T03:23:00Z">
              <w:rPr>
                <w:rFonts w:ascii="Cambria" w:hAnsi="Cambria" w:cs="Cambria"/>
              </w:rPr>
            </w:rPrChange>
          </w:rPr>
          <w:t>ế</w:t>
        </w:r>
        <w:r w:rsidRPr="00106199">
          <w:rPr>
            <w:sz w:val="26"/>
            <w:szCs w:val="26"/>
            <w:rPrChange w:id="7092" w:author="lợi đoàn" w:date="2024-11-30T03:23:00Z">
              <w:rPr/>
            </w:rPrChange>
          </w:rPr>
          <w:t xml:space="preserve"> khi k</w:t>
        </w:r>
        <w:r w:rsidRPr="00106199">
          <w:rPr>
            <w:sz w:val="26"/>
            <w:szCs w:val="26"/>
            <w:rPrChange w:id="7093" w:author="lợi đoàn" w:date="2024-11-30T03:23:00Z">
              <w:rPr>
                <w:rFonts w:ascii="Cambria" w:hAnsi="Cambria" w:cs="Cambria"/>
              </w:rPr>
            </w:rPrChange>
          </w:rPr>
          <w:t>ế</w:t>
        </w:r>
        <w:r w:rsidRPr="00106199">
          <w:rPr>
            <w:sz w:val="26"/>
            <w:szCs w:val="26"/>
            <w:rPrChange w:id="7094" w:author="lợi đoàn" w:date="2024-11-30T03:23:00Z">
              <w:rPr/>
            </w:rPrChange>
          </w:rPr>
          <w:t>t n</w:t>
        </w:r>
        <w:r w:rsidRPr="00106199">
          <w:rPr>
            <w:sz w:val="26"/>
            <w:szCs w:val="26"/>
            <w:rPrChange w:id="7095" w:author="lợi đoàn" w:date="2024-11-30T03:23:00Z">
              <w:rPr>
                <w:rFonts w:ascii="Cambria" w:hAnsi="Cambria" w:cs="Cambria"/>
              </w:rPr>
            </w:rPrChange>
          </w:rPr>
          <w:t>ố</w:t>
        </w:r>
        <w:r w:rsidRPr="00106199">
          <w:rPr>
            <w:sz w:val="26"/>
            <w:szCs w:val="26"/>
            <w:rPrChange w:id="7096" w:author="lợi đoàn" w:date="2024-11-30T03:23:00Z">
              <w:rPr/>
            </w:rPrChange>
          </w:rPr>
          <w:t>i v</w:t>
        </w:r>
        <w:r w:rsidRPr="00106199">
          <w:rPr>
            <w:sz w:val="26"/>
            <w:szCs w:val="26"/>
            <w:rPrChange w:id="7097" w:author="lợi đoàn" w:date="2024-11-30T03:23:00Z">
              <w:rPr>
                <w:rFonts w:ascii="Cambria" w:hAnsi="Cambria" w:cs="Cambria"/>
              </w:rPr>
            </w:rPrChange>
          </w:rPr>
          <w:t>ớ</w:t>
        </w:r>
        <w:r w:rsidRPr="00106199">
          <w:rPr>
            <w:sz w:val="26"/>
            <w:szCs w:val="26"/>
            <w:rPrChange w:id="7098" w:author="lợi đoàn" w:date="2024-11-30T03:23:00Z">
              <w:rPr/>
            </w:rPrChange>
          </w:rPr>
          <w:t>i c</w:t>
        </w:r>
        <w:r w:rsidRPr="00106199">
          <w:rPr>
            <w:sz w:val="26"/>
            <w:szCs w:val="26"/>
            <w:rPrChange w:id="7099" w:author="lợi đoàn" w:date="2024-11-30T03:23:00Z">
              <w:rPr>
                <w:rFonts w:cs="VNI-Times"/>
              </w:rPr>
            </w:rPrChange>
          </w:rPr>
          <w:t>á</w:t>
        </w:r>
        <w:r w:rsidRPr="00106199">
          <w:rPr>
            <w:sz w:val="26"/>
            <w:szCs w:val="26"/>
            <w:rPrChange w:id="7100" w:author="lợi đoàn" w:date="2024-11-30T03:23:00Z">
              <w:rPr/>
            </w:rPrChange>
          </w:rPr>
          <w:t>c c</w:t>
        </w:r>
        <w:r w:rsidRPr="00106199">
          <w:rPr>
            <w:sz w:val="26"/>
            <w:szCs w:val="26"/>
            <w:rPrChange w:id="7101" w:author="lợi đoàn" w:date="2024-11-30T03:23:00Z">
              <w:rPr>
                <w:rFonts w:ascii="Cambria" w:hAnsi="Cambria" w:cs="Cambria"/>
              </w:rPr>
            </w:rPrChange>
          </w:rPr>
          <w:t>ổ</w:t>
        </w:r>
        <w:r w:rsidRPr="00106199">
          <w:rPr>
            <w:sz w:val="26"/>
            <w:szCs w:val="26"/>
            <w:rPrChange w:id="7102" w:author="lợi đoàn" w:date="2024-11-30T03:23:00Z">
              <w:rPr/>
            </w:rPrChange>
          </w:rPr>
          <w:t>ng thanh to</w:t>
        </w:r>
        <w:r w:rsidRPr="00106199">
          <w:rPr>
            <w:sz w:val="26"/>
            <w:szCs w:val="26"/>
            <w:rPrChange w:id="7103" w:author="lợi đoàn" w:date="2024-11-30T03:23:00Z">
              <w:rPr>
                <w:rFonts w:cs="VNI-Times"/>
              </w:rPr>
            </w:rPrChange>
          </w:rPr>
          <w:t>á</w:t>
        </w:r>
        <w:r w:rsidRPr="00106199">
          <w:rPr>
            <w:sz w:val="26"/>
            <w:szCs w:val="26"/>
            <w:rPrChange w:id="7104" w:author="lợi đoàn" w:date="2024-11-30T03:23:00Z">
              <w:rPr/>
            </w:rPrChange>
          </w:rPr>
          <w:t>n khác nhau.</w:t>
        </w:r>
      </w:ins>
    </w:p>
    <w:p w14:paraId="6B62FAEC" w14:textId="77777777" w:rsidR="005D616C" w:rsidRPr="00106199" w:rsidRDefault="005D616C">
      <w:pPr>
        <w:ind w:left="426"/>
        <w:rPr>
          <w:ins w:id="7105" w:author="lợi đoàn" w:date="2024-11-30T03:00:00Z"/>
          <w:rFonts w:ascii="Times New Roman" w:hAnsi="Times New Roman"/>
          <w:sz w:val="26"/>
          <w:szCs w:val="26"/>
          <w:rPrChange w:id="7106" w:author="lợi đoàn" w:date="2024-11-30T03:23:00Z">
            <w:rPr>
              <w:ins w:id="7107" w:author="lợi đoàn" w:date="2024-11-30T03:00:00Z"/>
            </w:rPr>
          </w:rPrChange>
        </w:rPr>
        <w:pPrChange w:id="7108" w:author="lợi đoàn" w:date="2024-11-30T03:12:00Z">
          <w:pPr>
            <w:pStyle w:val="Heading1"/>
          </w:pPr>
        </w:pPrChange>
      </w:pPr>
    </w:p>
    <w:p w14:paraId="467B6F31" w14:textId="77777777" w:rsidR="00626413" w:rsidRPr="00106199" w:rsidRDefault="00626413" w:rsidP="00056BAD">
      <w:pPr>
        <w:pStyle w:val="ListParagraph"/>
        <w:numPr>
          <w:ilvl w:val="0"/>
          <w:numId w:val="30"/>
        </w:numPr>
        <w:ind w:left="426" w:hanging="142"/>
        <w:rPr>
          <w:ins w:id="7109" w:author="lợi đoàn" w:date="2024-11-30T03:18:00Z"/>
          <w:sz w:val="26"/>
          <w:szCs w:val="26"/>
          <w:rPrChange w:id="7110" w:author="lợi đoàn" w:date="2024-11-30T03:23:00Z">
            <w:rPr>
              <w:ins w:id="7111" w:author="lợi đoàn" w:date="2024-11-30T03:18:00Z"/>
            </w:rPr>
          </w:rPrChange>
        </w:rPr>
      </w:pPr>
      <w:ins w:id="7112" w:author="lợi đoàn" w:date="2024-11-30T03:00:00Z">
        <w:r w:rsidRPr="00106199">
          <w:rPr>
            <w:sz w:val="26"/>
            <w:szCs w:val="26"/>
            <w:rPrChange w:id="7113" w:author="lợi đoàn" w:date="2024-11-30T03:23:00Z">
              <w:rPr/>
            </w:rPrChange>
          </w:rPr>
          <w:t>H</w:t>
        </w:r>
        <w:r w:rsidRPr="00106199">
          <w:rPr>
            <w:sz w:val="26"/>
            <w:szCs w:val="26"/>
            <w:rPrChange w:id="7114" w:author="lợi đoàn" w:date="2024-11-30T03:23:00Z">
              <w:rPr>
                <w:rFonts w:ascii="Cambria" w:hAnsi="Cambria" w:cs="Cambria"/>
              </w:rPr>
            </w:rPrChange>
          </w:rPr>
          <w:t>ƯỚ</w:t>
        </w:r>
        <w:r w:rsidRPr="00106199">
          <w:rPr>
            <w:sz w:val="26"/>
            <w:szCs w:val="26"/>
            <w:rPrChange w:id="7115" w:author="lợi đoàn" w:date="2024-11-30T03:23:00Z">
              <w:rPr/>
            </w:rPrChange>
          </w:rPr>
          <w:t>NG PHÁT TRI</w:t>
        </w:r>
        <w:r w:rsidRPr="00106199">
          <w:rPr>
            <w:sz w:val="26"/>
            <w:szCs w:val="26"/>
            <w:rPrChange w:id="7116" w:author="lợi đoàn" w:date="2024-11-30T03:23:00Z">
              <w:rPr>
                <w:rFonts w:ascii="Cambria" w:hAnsi="Cambria" w:cs="Cambria"/>
              </w:rPr>
            </w:rPrChange>
          </w:rPr>
          <w:t>Ể</w:t>
        </w:r>
        <w:r w:rsidRPr="00106199">
          <w:rPr>
            <w:sz w:val="26"/>
            <w:szCs w:val="26"/>
            <w:rPrChange w:id="7117" w:author="lợi đoàn" w:date="2024-11-30T03:23:00Z">
              <w:rPr/>
            </w:rPrChange>
          </w:rPr>
          <w:t>N</w:t>
        </w:r>
      </w:ins>
    </w:p>
    <w:p w14:paraId="1CCE9866" w14:textId="4832183A" w:rsidR="00A61541" w:rsidRPr="00106199" w:rsidRDefault="00A61541" w:rsidP="00A61541">
      <w:pPr>
        <w:ind w:left="426"/>
        <w:rPr>
          <w:ins w:id="7118" w:author="lợi đoàn" w:date="2024-11-30T03:21:00Z"/>
          <w:rFonts w:ascii="Times New Roman" w:hAnsi="Times New Roman"/>
          <w:sz w:val="26"/>
          <w:szCs w:val="26"/>
          <w:rPrChange w:id="7119" w:author="lợi đoàn" w:date="2024-11-30T03:23:00Z">
            <w:rPr>
              <w:ins w:id="7120" w:author="lợi đoàn" w:date="2024-11-30T03:21:00Z"/>
            </w:rPr>
          </w:rPrChange>
        </w:rPr>
      </w:pPr>
      <w:ins w:id="7121" w:author="lợi đoàn" w:date="2024-11-30T03:18:00Z">
        <w:r w:rsidRPr="00106199">
          <w:rPr>
            <w:rFonts w:ascii="Times New Roman" w:hAnsi="Times New Roman"/>
            <w:sz w:val="26"/>
            <w:szCs w:val="26"/>
            <w:rPrChange w:id="7122" w:author="lợi đoàn" w:date="2024-11-30T03:23:00Z">
              <w:rPr/>
            </w:rPrChange>
          </w:rPr>
          <w:t xml:space="preserve">1. </w:t>
        </w:r>
        <w:r w:rsidR="00F342DA" w:rsidRPr="00106199">
          <w:rPr>
            <w:rFonts w:ascii="Times New Roman" w:hAnsi="Times New Roman"/>
            <w:sz w:val="26"/>
            <w:szCs w:val="26"/>
            <w:rPrChange w:id="7123" w:author="lợi đoàn" w:date="2024-11-30T03:23:00Z">
              <w:rPr/>
            </w:rPrChange>
          </w:rPr>
          <w:t>Phát tri</w:t>
        </w:r>
        <w:r w:rsidR="00F342DA" w:rsidRPr="00106199">
          <w:rPr>
            <w:rFonts w:ascii="Times New Roman" w:hAnsi="Times New Roman"/>
            <w:sz w:val="26"/>
            <w:szCs w:val="26"/>
            <w:rPrChange w:id="7124" w:author="lợi đoàn" w:date="2024-11-30T03:23:00Z">
              <w:rPr>
                <w:rFonts w:ascii="Cambria" w:hAnsi="Cambria" w:cs="Cambria"/>
              </w:rPr>
            </w:rPrChange>
          </w:rPr>
          <w:t>ể</w:t>
        </w:r>
        <w:r w:rsidR="00F342DA" w:rsidRPr="00106199">
          <w:rPr>
            <w:rFonts w:ascii="Times New Roman" w:hAnsi="Times New Roman"/>
            <w:sz w:val="26"/>
            <w:szCs w:val="26"/>
            <w:rPrChange w:id="7125" w:author="lợi đoàn" w:date="2024-11-30T03:23:00Z">
              <w:rPr/>
            </w:rPrChange>
          </w:rPr>
          <w:t>n t</w:t>
        </w:r>
        <w:r w:rsidR="00F342DA" w:rsidRPr="00106199">
          <w:rPr>
            <w:rFonts w:ascii="Times New Roman" w:hAnsi="Times New Roman"/>
            <w:sz w:val="26"/>
            <w:szCs w:val="26"/>
            <w:rPrChange w:id="7126" w:author="lợi đoàn" w:date="2024-11-30T03:23:00Z">
              <w:rPr>
                <w:rFonts w:cs="VNI-Times"/>
              </w:rPr>
            </w:rPrChange>
          </w:rPr>
          <w:t>í</w:t>
        </w:r>
        <w:r w:rsidR="00F342DA" w:rsidRPr="00106199">
          <w:rPr>
            <w:rFonts w:ascii="Times New Roman" w:hAnsi="Times New Roman"/>
            <w:sz w:val="26"/>
            <w:szCs w:val="26"/>
            <w:rPrChange w:id="7127" w:author="lợi đoàn" w:date="2024-11-30T03:23:00Z">
              <w:rPr/>
            </w:rPrChange>
          </w:rPr>
          <w:t>nh n</w:t>
        </w:r>
        <w:r w:rsidR="00F342DA" w:rsidRPr="00106199">
          <w:rPr>
            <w:rFonts w:ascii="Times New Roman" w:hAnsi="Times New Roman"/>
            <w:sz w:val="26"/>
            <w:szCs w:val="26"/>
            <w:rPrChange w:id="7128" w:author="lợi đoàn" w:date="2024-11-30T03:23:00Z">
              <w:rPr>
                <w:rFonts w:ascii="Cambria" w:hAnsi="Cambria" w:cs="Cambria"/>
              </w:rPr>
            </w:rPrChange>
          </w:rPr>
          <w:t>ă</w:t>
        </w:r>
        <w:r w:rsidR="00F342DA" w:rsidRPr="00106199">
          <w:rPr>
            <w:rFonts w:ascii="Times New Roman" w:hAnsi="Times New Roman"/>
            <w:sz w:val="26"/>
            <w:szCs w:val="26"/>
            <w:rPrChange w:id="7129" w:author="lợi đoàn" w:date="2024-11-30T03:23:00Z">
              <w:rPr/>
            </w:rPrChange>
          </w:rPr>
          <w:t>ng m</w:t>
        </w:r>
        <w:r w:rsidR="00F342DA" w:rsidRPr="00106199">
          <w:rPr>
            <w:rFonts w:ascii="Times New Roman" w:hAnsi="Times New Roman"/>
            <w:sz w:val="26"/>
            <w:szCs w:val="26"/>
            <w:rPrChange w:id="7130" w:author="lợi đoàn" w:date="2024-11-30T03:23:00Z">
              <w:rPr>
                <w:rFonts w:ascii="Cambria" w:hAnsi="Cambria" w:cs="Cambria"/>
              </w:rPr>
            </w:rPrChange>
          </w:rPr>
          <w:t>ớ</w:t>
        </w:r>
        <w:r w:rsidR="00F342DA" w:rsidRPr="00106199">
          <w:rPr>
            <w:rFonts w:ascii="Times New Roman" w:hAnsi="Times New Roman"/>
            <w:sz w:val="26"/>
            <w:szCs w:val="26"/>
            <w:rPrChange w:id="7131" w:author="lợi đoàn" w:date="2024-11-30T03:23:00Z">
              <w:rPr/>
            </w:rPrChange>
          </w:rPr>
          <w:t>i</w:t>
        </w:r>
        <w:r w:rsidRPr="00106199">
          <w:rPr>
            <w:rFonts w:ascii="Times New Roman" w:hAnsi="Times New Roman"/>
            <w:sz w:val="26"/>
            <w:szCs w:val="26"/>
            <w:rPrChange w:id="7132" w:author="lợi đoàn" w:date="2024-11-30T03:23:00Z">
              <w:rPr/>
            </w:rPrChange>
          </w:rPr>
          <w:t>:</w:t>
        </w:r>
      </w:ins>
    </w:p>
    <w:p w14:paraId="79A9D849" w14:textId="27BD7D30" w:rsidR="001B2DC6" w:rsidRPr="00106199" w:rsidRDefault="00870F19">
      <w:pPr>
        <w:ind w:left="426" w:firstLine="294"/>
        <w:rPr>
          <w:ins w:id="7133" w:author="lợi đoàn" w:date="2024-11-30T03:22:00Z"/>
          <w:rFonts w:ascii="Times New Roman" w:hAnsi="Times New Roman"/>
          <w:sz w:val="26"/>
          <w:szCs w:val="26"/>
          <w:rPrChange w:id="7134" w:author="lợi đoàn" w:date="2024-11-30T03:23:00Z">
            <w:rPr>
              <w:ins w:id="7135" w:author="lợi đoàn" w:date="2024-11-30T03:22:00Z"/>
            </w:rPr>
          </w:rPrChange>
        </w:rPr>
        <w:pPrChange w:id="7136" w:author="lợi đoàn" w:date="2024-11-30T06:47:00Z">
          <w:pPr>
            <w:ind w:left="426"/>
          </w:pPr>
        </w:pPrChange>
      </w:pPr>
      <w:ins w:id="7137" w:author="lợi đoàn" w:date="2024-11-30T06:47:00Z">
        <w:r>
          <w:rPr>
            <w:rFonts w:ascii="Times New Roman" w:hAnsi="Times New Roman"/>
            <w:sz w:val="26"/>
            <w:szCs w:val="26"/>
          </w:rPr>
          <w:t xml:space="preserve">- </w:t>
        </w:r>
      </w:ins>
      <w:ins w:id="7138" w:author="lợi đoàn" w:date="2024-11-30T03:22:00Z">
        <w:r w:rsidR="001B2DC6" w:rsidRPr="00106199">
          <w:rPr>
            <w:rFonts w:ascii="Times New Roman" w:hAnsi="Times New Roman"/>
            <w:sz w:val="26"/>
            <w:szCs w:val="26"/>
            <w:rPrChange w:id="7139" w:author="lợi đoàn" w:date="2024-11-30T03:23:00Z">
              <w:rPr/>
            </w:rPrChange>
          </w:rPr>
          <w:t>Thêm tính n</w:t>
        </w:r>
        <w:r w:rsidR="001B2DC6" w:rsidRPr="00106199">
          <w:rPr>
            <w:rFonts w:ascii="Times New Roman" w:hAnsi="Times New Roman"/>
            <w:sz w:val="26"/>
            <w:szCs w:val="26"/>
            <w:rPrChange w:id="7140" w:author="lợi đoàn" w:date="2024-11-30T03:23:00Z">
              <w:rPr>
                <w:rFonts w:ascii="Cambria" w:hAnsi="Cambria" w:cs="Cambria"/>
              </w:rPr>
            </w:rPrChange>
          </w:rPr>
          <w:t>ă</w:t>
        </w:r>
        <w:r w:rsidR="001B2DC6" w:rsidRPr="00106199">
          <w:rPr>
            <w:rFonts w:ascii="Times New Roman" w:hAnsi="Times New Roman"/>
            <w:sz w:val="26"/>
            <w:szCs w:val="26"/>
            <w:rPrChange w:id="7141" w:author="lợi đoàn" w:date="2024-11-30T03:23:00Z">
              <w:rPr/>
            </w:rPrChange>
          </w:rPr>
          <w:t>ng dashboard t</w:t>
        </w:r>
        <w:r w:rsidR="001B2DC6" w:rsidRPr="00106199">
          <w:rPr>
            <w:rFonts w:ascii="Times New Roman" w:hAnsi="Times New Roman"/>
            <w:sz w:val="26"/>
            <w:szCs w:val="26"/>
            <w:rPrChange w:id="7142" w:author="lợi đoàn" w:date="2024-11-30T03:23:00Z">
              <w:rPr>
                <w:rFonts w:ascii="Cambria" w:hAnsi="Cambria" w:cs="Cambria"/>
              </w:rPr>
            </w:rPrChange>
          </w:rPr>
          <w:t>ổ</w:t>
        </w:r>
        <w:r w:rsidR="001B2DC6" w:rsidRPr="00106199">
          <w:rPr>
            <w:rFonts w:ascii="Times New Roman" w:hAnsi="Times New Roman"/>
            <w:sz w:val="26"/>
            <w:szCs w:val="26"/>
            <w:rPrChange w:id="7143" w:author="lợi đoàn" w:date="2024-11-30T03:23:00Z">
              <w:rPr/>
            </w:rPrChange>
          </w:rPr>
          <w:t>ng quan cho qu</w:t>
        </w:r>
        <w:r w:rsidR="001B2DC6" w:rsidRPr="00106199">
          <w:rPr>
            <w:rFonts w:ascii="Times New Roman" w:hAnsi="Times New Roman"/>
            <w:sz w:val="26"/>
            <w:szCs w:val="26"/>
            <w:rPrChange w:id="7144" w:author="lợi đoàn" w:date="2024-11-30T03:23:00Z">
              <w:rPr>
                <w:rFonts w:ascii="Cambria" w:hAnsi="Cambria" w:cs="Cambria"/>
              </w:rPr>
            </w:rPrChange>
          </w:rPr>
          <w:t>ả</w:t>
        </w:r>
        <w:r w:rsidR="001B2DC6" w:rsidRPr="00106199">
          <w:rPr>
            <w:rFonts w:ascii="Times New Roman" w:hAnsi="Times New Roman"/>
            <w:sz w:val="26"/>
            <w:szCs w:val="26"/>
            <w:rPrChange w:id="7145" w:author="lợi đoàn" w:date="2024-11-30T03:23:00Z">
              <w:rPr/>
            </w:rPrChange>
          </w:rPr>
          <w:t>n tr</w:t>
        </w:r>
        <w:r w:rsidR="001B2DC6" w:rsidRPr="00106199">
          <w:rPr>
            <w:rFonts w:ascii="Times New Roman" w:hAnsi="Times New Roman"/>
            <w:sz w:val="26"/>
            <w:szCs w:val="26"/>
            <w:rPrChange w:id="7146" w:author="lợi đoàn" w:date="2024-11-30T03:23:00Z">
              <w:rPr>
                <w:rFonts w:ascii="Cambria" w:hAnsi="Cambria" w:cs="Cambria"/>
              </w:rPr>
            </w:rPrChange>
          </w:rPr>
          <w:t>ị</w:t>
        </w:r>
        <w:r w:rsidR="001B2DC6" w:rsidRPr="00106199">
          <w:rPr>
            <w:rFonts w:ascii="Times New Roman" w:hAnsi="Times New Roman"/>
            <w:sz w:val="26"/>
            <w:szCs w:val="26"/>
            <w:rPrChange w:id="7147" w:author="lợi đoàn" w:date="2024-11-30T03:23:00Z">
              <w:rPr/>
            </w:rPrChange>
          </w:rPr>
          <w:t xml:space="preserve"> vi</w:t>
        </w:r>
        <w:r w:rsidR="001B2DC6" w:rsidRPr="00106199">
          <w:rPr>
            <w:rFonts w:ascii="Times New Roman" w:hAnsi="Times New Roman"/>
            <w:sz w:val="26"/>
            <w:szCs w:val="26"/>
            <w:rPrChange w:id="7148" w:author="lợi đoàn" w:date="2024-11-30T03:23:00Z">
              <w:rPr>
                <w:rFonts w:cs="VNI-Times"/>
              </w:rPr>
            </w:rPrChange>
          </w:rPr>
          <w:t>ê</w:t>
        </w:r>
        <w:r w:rsidR="001B2DC6" w:rsidRPr="00106199">
          <w:rPr>
            <w:rFonts w:ascii="Times New Roman" w:hAnsi="Times New Roman"/>
            <w:sz w:val="26"/>
            <w:szCs w:val="26"/>
            <w:rPrChange w:id="7149" w:author="lợi đoàn" w:date="2024-11-30T03:23:00Z">
              <w:rPr/>
            </w:rPrChange>
          </w:rPr>
          <w:t>n.</w:t>
        </w:r>
      </w:ins>
    </w:p>
    <w:p w14:paraId="7C057FF5" w14:textId="11C3B83E" w:rsidR="000D544B" w:rsidRPr="00106199" w:rsidRDefault="00870F19">
      <w:pPr>
        <w:ind w:left="720"/>
        <w:rPr>
          <w:ins w:id="7150" w:author="lợi đoàn" w:date="2024-11-30T03:21:00Z"/>
          <w:rFonts w:ascii="Times New Roman" w:hAnsi="Times New Roman"/>
          <w:sz w:val="26"/>
          <w:szCs w:val="26"/>
          <w:rPrChange w:id="7151" w:author="lợi đoàn" w:date="2024-11-30T03:23:00Z">
            <w:rPr>
              <w:ins w:id="7152" w:author="lợi đoàn" w:date="2024-11-30T03:21:00Z"/>
            </w:rPr>
          </w:rPrChange>
        </w:rPr>
        <w:pPrChange w:id="7153" w:author="lợi đoàn" w:date="2024-11-30T06:47:00Z">
          <w:pPr>
            <w:ind w:left="426"/>
          </w:pPr>
        </w:pPrChange>
      </w:pPr>
      <w:ins w:id="7154" w:author="lợi đoàn" w:date="2024-11-30T06:47:00Z">
        <w:r>
          <w:rPr>
            <w:rFonts w:ascii="Times New Roman" w:hAnsi="Times New Roman"/>
            <w:sz w:val="26"/>
            <w:szCs w:val="26"/>
          </w:rPr>
          <w:t xml:space="preserve">- </w:t>
        </w:r>
      </w:ins>
      <w:ins w:id="7155" w:author="lợi đoàn" w:date="2024-11-30T03:22:00Z">
        <w:r w:rsidR="000D544B" w:rsidRPr="00106199">
          <w:rPr>
            <w:rFonts w:ascii="Times New Roman" w:hAnsi="Times New Roman"/>
            <w:sz w:val="26"/>
            <w:szCs w:val="26"/>
            <w:rPrChange w:id="7156" w:author="lợi đoàn" w:date="2024-11-30T03:23:00Z">
              <w:rPr/>
            </w:rPrChange>
          </w:rPr>
          <w:t>Phát tri</w:t>
        </w:r>
        <w:r w:rsidR="000D544B" w:rsidRPr="00106199">
          <w:rPr>
            <w:rFonts w:ascii="Times New Roman" w:hAnsi="Times New Roman"/>
            <w:sz w:val="26"/>
            <w:szCs w:val="26"/>
            <w:rPrChange w:id="7157" w:author="lợi đoàn" w:date="2024-11-30T03:23:00Z">
              <w:rPr>
                <w:rFonts w:ascii="Cambria" w:hAnsi="Cambria" w:cs="Cambria"/>
              </w:rPr>
            </w:rPrChange>
          </w:rPr>
          <w:t>ể</w:t>
        </w:r>
        <w:r w:rsidR="000D544B" w:rsidRPr="00106199">
          <w:rPr>
            <w:rFonts w:ascii="Times New Roman" w:hAnsi="Times New Roman"/>
            <w:sz w:val="26"/>
            <w:szCs w:val="26"/>
            <w:rPrChange w:id="7158" w:author="lợi đoàn" w:date="2024-11-30T03:23:00Z">
              <w:rPr/>
            </w:rPrChange>
          </w:rPr>
          <w:t>n module b</w:t>
        </w:r>
        <w:r w:rsidR="000D544B" w:rsidRPr="00106199">
          <w:rPr>
            <w:rFonts w:ascii="Times New Roman" w:hAnsi="Times New Roman"/>
            <w:sz w:val="26"/>
            <w:szCs w:val="26"/>
            <w:rPrChange w:id="7159" w:author="lợi đoàn" w:date="2024-11-30T03:23:00Z">
              <w:rPr>
                <w:rFonts w:cs="VNI-Times"/>
              </w:rPr>
            </w:rPrChange>
          </w:rPr>
          <w:t>á</w:t>
        </w:r>
        <w:r w:rsidR="000D544B" w:rsidRPr="00106199">
          <w:rPr>
            <w:rFonts w:ascii="Times New Roman" w:hAnsi="Times New Roman"/>
            <w:sz w:val="26"/>
            <w:szCs w:val="26"/>
            <w:rPrChange w:id="7160" w:author="lợi đoàn" w:date="2024-11-30T03:23:00Z">
              <w:rPr/>
            </w:rPrChange>
          </w:rPr>
          <w:t>o c</w:t>
        </w:r>
        <w:r w:rsidR="000D544B" w:rsidRPr="00106199">
          <w:rPr>
            <w:rFonts w:ascii="Times New Roman" w:hAnsi="Times New Roman"/>
            <w:sz w:val="26"/>
            <w:szCs w:val="26"/>
            <w:rPrChange w:id="7161" w:author="lợi đoàn" w:date="2024-11-30T03:23:00Z">
              <w:rPr>
                <w:rFonts w:cs="VNI-Times"/>
              </w:rPr>
            </w:rPrChange>
          </w:rPr>
          <w:t>á</w:t>
        </w:r>
        <w:r w:rsidR="000D544B" w:rsidRPr="00106199">
          <w:rPr>
            <w:rFonts w:ascii="Times New Roman" w:hAnsi="Times New Roman"/>
            <w:sz w:val="26"/>
            <w:szCs w:val="26"/>
            <w:rPrChange w:id="7162" w:author="lợi đoàn" w:date="2024-11-30T03:23:00Z">
              <w:rPr/>
            </w:rPrChange>
          </w:rPr>
          <w:t>o v</w:t>
        </w:r>
        <w:r w:rsidR="000D544B" w:rsidRPr="00106199">
          <w:rPr>
            <w:rFonts w:ascii="Times New Roman" w:hAnsi="Times New Roman"/>
            <w:sz w:val="26"/>
            <w:szCs w:val="26"/>
            <w:rPrChange w:id="7163" w:author="lợi đoàn" w:date="2024-11-30T03:23:00Z">
              <w:rPr>
                <w:rFonts w:cs="VNI-Times"/>
              </w:rPr>
            </w:rPrChange>
          </w:rPr>
          <w:t>à</w:t>
        </w:r>
        <w:r w:rsidR="000D544B" w:rsidRPr="00106199">
          <w:rPr>
            <w:rFonts w:ascii="Times New Roman" w:hAnsi="Times New Roman"/>
            <w:sz w:val="26"/>
            <w:szCs w:val="26"/>
            <w:rPrChange w:id="7164" w:author="lợi đoàn" w:date="2024-11-30T03:23:00Z">
              <w:rPr/>
            </w:rPrChange>
          </w:rPr>
          <w:t xml:space="preserve"> th</w:t>
        </w:r>
        <w:r w:rsidR="000D544B" w:rsidRPr="00106199">
          <w:rPr>
            <w:rFonts w:ascii="Times New Roman" w:hAnsi="Times New Roman"/>
            <w:sz w:val="26"/>
            <w:szCs w:val="26"/>
            <w:rPrChange w:id="7165" w:author="lợi đoàn" w:date="2024-11-30T03:23:00Z">
              <w:rPr>
                <w:rFonts w:ascii="Cambria" w:hAnsi="Cambria" w:cs="Cambria"/>
              </w:rPr>
            </w:rPrChange>
          </w:rPr>
          <w:t>ố</w:t>
        </w:r>
        <w:r w:rsidR="000D544B" w:rsidRPr="00106199">
          <w:rPr>
            <w:rFonts w:ascii="Times New Roman" w:hAnsi="Times New Roman"/>
            <w:sz w:val="26"/>
            <w:szCs w:val="26"/>
            <w:rPrChange w:id="7166" w:author="lợi đoàn" w:date="2024-11-30T03:23:00Z">
              <w:rPr/>
            </w:rPrChange>
          </w:rPr>
          <w:t>ng k</w:t>
        </w:r>
        <w:r w:rsidR="000D544B" w:rsidRPr="00106199">
          <w:rPr>
            <w:rFonts w:ascii="Times New Roman" w:hAnsi="Times New Roman"/>
            <w:sz w:val="26"/>
            <w:szCs w:val="26"/>
            <w:rPrChange w:id="7167" w:author="lợi đoàn" w:date="2024-11-30T03:23:00Z">
              <w:rPr>
                <w:rFonts w:cs="VNI-Times"/>
              </w:rPr>
            </w:rPrChange>
          </w:rPr>
          <w:t>ê</w:t>
        </w:r>
        <w:r w:rsidR="000D544B" w:rsidRPr="00106199">
          <w:rPr>
            <w:rFonts w:ascii="Times New Roman" w:hAnsi="Times New Roman"/>
            <w:sz w:val="26"/>
            <w:szCs w:val="26"/>
            <w:rPrChange w:id="7168" w:author="lợi đoàn" w:date="2024-11-30T03:23:00Z">
              <w:rPr/>
            </w:rPrChange>
          </w:rPr>
          <w:t xml:space="preserve"> cho c</w:t>
        </w:r>
        <w:r w:rsidR="000D544B" w:rsidRPr="00106199">
          <w:rPr>
            <w:rFonts w:ascii="Times New Roman" w:hAnsi="Times New Roman"/>
            <w:sz w:val="26"/>
            <w:szCs w:val="26"/>
            <w:rPrChange w:id="7169" w:author="lợi đoàn" w:date="2024-11-30T03:23:00Z">
              <w:rPr>
                <w:rFonts w:cs="VNI-Times"/>
              </w:rPr>
            </w:rPrChange>
          </w:rPr>
          <w:t>á</w:t>
        </w:r>
        <w:r w:rsidR="000D544B" w:rsidRPr="00106199">
          <w:rPr>
            <w:rFonts w:ascii="Times New Roman" w:hAnsi="Times New Roman"/>
            <w:sz w:val="26"/>
            <w:szCs w:val="26"/>
            <w:rPrChange w:id="7170" w:author="lợi đoàn" w:date="2024-11-30T03:23:00Z">
              <w:rPr/>
            </w:rPrChange>
          </w:rPr>
          <w:t>c vai tr</w:t>
        </w:r>
        <w:r w:rsidR="000D544B" w:rsidRPr="00106199">
          <w:rPr>
            <w:rFonts w:ascii="Times New Roman" w:hAnsi="Times New Roman"/>
            <w:sz w:val="26"/>
            <w:szCs w:val="26"/>
            <w:rPrChange w:id="7171" w:author="lợi đoàn" w:date="2024-11-30T03:23:00Z">
              <w:rPr>
                <w:rFonts w:cs="VNI-Times"/>
              </w:rPr>
            </w:rPrChange>
          </w:rPr>
          <w:t>ò</w:t>
        </w:r>
        <w:r w:rsidR="000D544B" w:rsidRPr="00106199">
          <w:rPr>
            <w:rFonts w:ascii="Times New Roman" w:hAnsi="Times New Roman"/>
            <w:sz w:val="26"/>
            <w:szCs w:val="26"/>
            <w:rPrChange w:id="7172" w:author="lợi đoàn" w:date="2024-11-30T03:23:00Z">
              <w:rPr/>
            </w:rPrChange>
          </w:rPr>
          <w:t>:</w:t>
        </w:r>
        <w:r w:rsidR="000D544B" w:rsidRPr="00106199">
          <w:rPr>
            <w:rStyle w:val="Heading1Char"/>
            <w:rFonts w:ascii="Times New Roman" w:hAnsi="Times New Roman" w:cs="Times New Roman"/>
            <w:sz w:val="26"/>
            <w:szCs w:val="26"/>
            <w:rPrChange w:id="7173" w:author="lợi đoàn" w:date="2024-11-30T03:23:00Z">
              <w:rPr>
                <w:rStyle w:val="Heading1Char"/>
              </w:rPr>
            </w:rPrChange>
          </w:rPr>
          <w:t xml:space="preserve"> </w:t>
        </w:r>
        <w:r w:rsidR="000D544B" w:rsidRPr="00106199">
          <w:rPr>
            <w:rStyle w:val="Strong"/>
            <w:rFonts w:ascii="Times New Roman" w:eastAsiaTheme="majorEastAsia" w:hAnsi="Times New Roman"/>
            <w:b w:val="0"/>
            <w:bCs w:val="0"/>
            <w:sz w:val="26"/>
            <w:szCs w:val="26"/>
            <w:rPrChange w:id="7174" w:author="lợi đoàn" w:date="2024-11-30T03:23:00Z">
              <w:rPr>
                <w:rStyle w:val="Strong"/>
                <w:rFonts w:eastAsiaTheme="majorEastAsia"/>
              </w:rPr>
            </w:rPrChange>
          </w:rPr>
          <w:t>B</w:t>
        </w:r>
        <w:r w:rsidR="000D544B" w:rsidRPr="00106199">
          <w:rPr>
            <w:rStyle w:val="Strong"/>
            <w:rFonts w:ascii="Times New Roman" w:eastAsiaTheme="majorEastAsia" w:hAnsi="Times New Roman"/>
            <w:b w:val="0"/>
            <w:bCs w:val="0"/>
            <w:sz w:val="26"/>
            <w:szCs w:val="26"/>
            <w:rPrChange w:id="7175" w:author="lợi đoàn" w:date="2024-11-30T03:23:00Z">
              <w:rPr>
                <w:rStyle w:val="Strong"/>
                <w:rFonts w:ascii="Cambria" w:eastAsiaTheme="majorEastAsia" w:hAnsi="Cambria" w:cs="Cambria"/>
              </w:rPr>
            </w:rPrChange>
          </w:rPr>
          <w:t>ệ</w:t>
        </w:r>
        <w:r w:rsidR="000D544B" w:rsidRPr="00106199">
          <w:rPr>
            <w:rStyle w:val="Strong"/>
            <w:rFonts w:ascii="Times New Roman" w:eastAsiaTheme="majorEastAsia" w:hAnsi="Times New Roman"/>
            <w:b w:val="0"/>
            <w:bCs w:val="0"/>
            <w:sz w:val="26"/>
            <w:szCs w:val="26"/>
            <w:rPrChange w:id="7176" w:author="lợi đoàn" w:date="2024-11-30T03:23:00Z">
              <w:rPr>
                <w:rStyle w:val="Strong"/>
                <w:rFonts w:eastAsiaTheme="majorEastAsia"/>
              </w:rPr>
            </w:rPrChange>
          </w:rPr>
          <w:t>nh nh</w:t>
        </w:r>
        <w:r w:rsidR="000D544B" w:rsidRPr="00106199">
          <w:rPr>
            <w:rStyle w:val="Strong"/>
            <w:rFonts w:ascii="Times New Roman" w:eastAsiaTheme="majorEastAsia" w:hAnsi="Times New Roman"/>
            <w:b w:val="0"/>
            <w:bCs w:val="0"/>
            <w:sz w:val="26"/>
            <w:szCs w:val="26"/>
            <w:rPrChange w:id="7177" w:author="lợi đoàn" w:date="2024-11-30T03:23:00Z">
              <w:rPr>
                <w:rStyle w:val="Strong"/>
                <w:rFonts w:eastAsiaTheme="majorEastAsia" w:cs="VNI-Times"/>
              </w:rPr>
            </w:rPrChange>
          </w:rPr>
          <w:t>â</w:t>
        </w:r>
        <w:r w:rsidR="000D544B" w:rsidRPr="00106199">
          <w:rPr>
            <w:rStyle w:val="Strong"/>
            <w:rFonts w:ascii="Times New Roman" w:eastAsiaTheme="majorEastAsia" w:hAnsi="Times New Roman"/>
            <w:b w:val="0"/>
            <w:bCs w:val="0"/>
            <w:sz w:val="26"/>
            <w:szCs w:val="26"/>
            <w:rPrChange w:id="7178" w:author="lợi đoàn" w:date="2024-11-30T03:23:00Z">
              <w:rPr>
                <w:rStyle w:val="Strong"/>
                <w:rFonts w:eastAsiaTheme="majorEastAsia"/>
              </w:rPr>
            </w:rPrChange>
          </w:rPr>
          <w:t>n:</w:t>
        </w:r>
        <w:r w:rsidR="000D544B" w:rsidRPr="00106199">
          <w:rPr>
            <w:rFonts w:ascii="Times New Roman" w:hAnsi="Times New Roman"/>
            <w:sz w:val="26"/>
            <w:szCs w:val="26"/>
            <w:rPrChange w:id="7179" w:author="lợi đoàn" w:date="2024-11-30T03:23:00Z">
              <w:rPr/>
            </w:rPrChange>
          </w:rPr>
          <w:t xml:space="preserve"> Th</w:t>
        </w:r>
        <w:r w:rsidR="000D544B" w:rsidRPr="00106199">
          <w:rPr>
            <w:rFonts w:ascii="Times New Roman" w:hAnsi="Times New Roman"/>
            <w:sz w:val="26"/>
            <w:szCs w:val="26"/>
            <w:rPrChange w:id="7180" w:author="lợi đoàn" w:date="2024-11-30T03:23:00Z">
              <w:rPr>
                <w:rFonts w:ascii="Cambria" w:hAnsi="Cambria" w:cs="Cambria"/>
              </w:rPr>
            </w:rPrChange>
          </w:rPr>
          <w:t>ố</w:t>
        </w:r>
        <w:r w:rsidR="000D544B" w:rsidRPr="00106199">
          <w:rPr>
            <w:rFonts w:ascii="Times New Roman" w:hAnsi="Times New Roman"/>
            <w:sz w:val="26"/>
            <w:szCs w:val="26"/>
            <w:rPrChange w:id="7181" w:author="lợi đoàn" w:date="2024-11-30T03:23:00Z">
              <w:rPr/>
            </w:rPrChange>
          </w:rPr>
          <w:t>ng kê l</w:t>
        </w:r>
        <w:r w:rsidR="000D544B" w:rsidRPr="00106199">
          <w:rPr>
            <w:rFonts w:ascii="Times New Roman" w:hAnsi="Times New Roman"/>
            <w:sz w:val="26"/>
            <w:szCs w:val="26"/>
            <w:rPrChange w:id="7182" w:author="lợi đoàn" w:date="2024-11-30T03:23:00Z">
              <w:rPr>
                <w:rFonts w:ascii="Cambria" w:hAnsi="Cambria" w:cs="Cambria"/>
              </w:rPr>
            </w:rPrChange>
          </w:rPr>
          <w:t>ị</w:t>
        </w:r>
        <w:r w:rsidR="000D544B" w:rsidRPr="00106199">
          <w:rPr>
            <w:rFonts w:ascii="Times New Roman" w:hAnsi="Times New Roman"/>
            <w:sz w:val="26"/>
            <w:szCs w:val="26"/>
            <w:rPrChange w:id="7183" w:author="lợi đoàn" w:date="2024-11-30T03:23:00Z">
              <w:rPr/>
            </w:rPrChange>
          </w:rPr>
          <w:t>ch s</w:t>
        </w:r>
        <w:r w:rsidR="000D544B" w:rsidRPr="00106199">
          <w:rPr>
            <w:rFonts w:ascii="Times New Roman" w:hAnsi="Times New Roman"/>
            <w:sz w:val="26"/>
            <w:szCs w:val="26"/>
            <w:rPrChange w:id="7184" w:author="lợi đoàn" w:date="2024-11-30T03:23:00Z">
              <w:rPr>
                <w:rFonts w:ascii="Cambria" w:hAnsi="Cambria" w:cs="Cambria"/>
              </w:rPr>
            </w:rPrChange>
          </w:rPr>
          <w:t>ử</w:t>
        </w:r>
        <w:r w:rsidR="000D544B" w:rsidRPr="00106199">
          <w:rPr>
            <w:rFonts w:ascii="Times New Roman" w:hAnsi="Times New Roman"/>
            <w:sz w:val="26"/>
            <w:szCs w:val="26"/>
            <w:rPrChange w:id="7185" w:author="lợi đoàn" w:date="2024-11-30T03:23:00Z">
              <w:rPr/>
            </w:rPrChange>
          </w:rPr>
          <w:t xml:space="preserve"> kh</w:t>
        </w:r>
        <w:r w:rsidR="000D544B" w:rsidRPr="00106199">
          <w:rPr>
            <w:rFonts w:ascii="Times New Roman" w:hAnsi="Times New Roman"/>
            <w:sz w:val="26"/>
            <w:szCs w:val="26"/>
            <w:rPrChange w:id="7186" w:author="lợi đoàn" w:date="2024-11-30T03:23:00Z">
              <w:rPr>
                <w:rFonts w:cs="VNI-Times"/>
              </w:rPr>
            </w:rPrChange>
          </w:rPr>
          <w:t>á</w:t>
        </w:r>
        <w:r w:rsidR="000D544B" w:rsidRPr="00106199">
          <w:rPr>
            <w:rFonts w:ascii="Times New Roman" w:hAnsi="Times New Roman"/>
            <w:sz w:val="26"/>
            <w:szCs w:val="26"/>
            <w:rPrChange w:id="7187" w:author="lợi đoàn" w:date="2024-11-30T03:23:00Z">
              <w:rPr/>
            </w:rPrChange>
          </w:rPr>
          <w:t xml:space="preserve">m, </w:t>
        </w:r>
        <w:r w:rsidR="000D544B" w:rsidRPr="00106199">
          <w:rPr>
            <w:rStyle w:val="Strong"/>
            <w:rFonts w:ascii="Times New Roman" w:eastAsiaTheme="majorEastAsia" w:hAnsi="Times New Roman"/>
            <w:b w:val="0"/>
            <w:bCs w:val="0"/>
            <w:sz w:val="26"/>
            <w:szCs w:val="26"/>
            <w:rPrChange w:id="7188" w:author="lợi đoàn" w:date="2024-11-30T03:23:00Z">
              <w:rPr>
                <w:rStyle w:val="Strong"/>
                <w:rFonts w:eastAsiaTheme="majorEastAsia"/>
              </w:rPr>
            </w:rPrChange>
          </w:rPr>
          <w:t>L</w:t>
        </w:r>
        <w:r w:rsidR="000D544B" w:rsidRPr="00106199">
          <w:rPr>
            <w:rStyle w:val="Strong"/>
            <w:rFonts w:ascii="Times New Roman" w:eastAsiaTheme="majorEastAsia" w:hAnsi="Times New Roman"/>
            <w:b w:val="0"/>
            <w:bCs w:val="0"/>
            <w:sz w:val="26"/>
            <w:szCs w:val="26"/>
            <w:rPrChange w:id="7189" w:author="lợi đoàn" w:date="2024-11-30T03:23:00Z">
              <w:rPr>
                <w:rStyle w:val="Strong"/>
                <w:rFonts w:ascii="Cambria" w:eastAsiaTheme="majorEastAsia" w:hAnsi="Cambria" w:cs="Cambria"/>
              </w:rPr>
            </w:rPrChange>
          </w:rPr>
          <w:t>ễ</w:t>
        </w:r>
        <w:r w:rsidR="000D544B" w:rsidRPr="00106199">
          <w:rPr>
            <w:rStyle w:val="Strong"/>
            <w:rFonts w:ascii="Times New Roman" w:eastAsiaTheme="majorEastAsia" w:hAnsi="Times New Roman"/>
            <w:b w:val="0"/>
            <w:bCs w:val="0"/>
            <w:sz w:val="26"/>
            <w:szCs w:val="26"/>
            <w:rPrChange w:id="7190" w:author="lợi đoàn" w:date="2024-11-30T03:23:00Z">
              <w:rPr>
                <w:rStyle w:val="Strong"/>
                <w:rFonts w:eastAsiaTheme="majorEastAsia"/>
              </w:rPr>
            </w:rPrChange>
          </w:rPr>
          <w:t xml:space="preserve"> t</w:t>
        </w:r>
        <w:r w:rsidR="000D544B" w:rsidRPr="00106199">
          <w:rPr>
            <w:rStyle w:val="Strong"/>
            <w:rFonts w:ascii="Times New Roman" w:eastAsiaTheme="majorEastAsia" w:hAnsi="Times New Roman"/>
            <w:b w:val="0"/>
            <w:bCs w:val="0"/>
            <w:sz w:val="26"/>
            <w:szCs w:val="26"/>
            <w:rPrChange w:id="7191" w:author="lợi đoàn" w:date="2024-11-30T03:23:00Z">
              <w:rPr>
                <w:rStyle w:val="Strong"/>
                <w:rFonts w:eastAsiaTheme="majorEastAsia" w:cs="VNI-Times"/>
              </w:rPr>
            </w:rPrChange>
          </w:rPr>
          <w:t>â</w:t>
        </w:r>
        <w:r w:rsidR="000D544B" w:rsidRPr="00106199">
          <w:rPr>
            <w:rStyle w:val="Strong"/>
            <w:rFonts w:ascii="Times New Roman" w:eastAsiaTheme="majorEastAsia" w:hAnsi="Times New Roman"/>
            <w:b w:val="0"/>
            <w:bCs w:val="0"/>
            <w:sz w:val="26"/>
            <w:szCs w:val="26"/>
            <w:rPrChange w:id="7192" w:author="lợi đoàn" w:date="2024-11-30T03:23:00Z">
              <w:rPr>
                <w:rStyle w:val="Strong"/>
                <w:rFonts w:eastAsiaTheme="majorEastAsia"/>
              </w:rPr>
            </w:rPrChange>
          </w:rPr>
          <w:t>n:</w:t>
        </w:r>
        <w:r w:rsidR="000D544B" w:rsidRPr="00106199">
          <w:rPr>
            <w:rFonts w:ascii="Times New Roman" w:hAnsi="Times New Roman"/>
            <w:sz w:val="26"/>
            <w:szCs w:val="26"/>
            <w:rPrChange w:id="7193" w:author="lợi đoàn" w:date="2024-11-30T03:23:00Z">
              <w:rPr/>
            </w:rPrChange>
          </w:rPr>
          <w:t xml:space="preserve"> Th</w:t>
        </w:r>
        <w:r w:rsidR="000D544B" w:rsidRPr="00106199">
          <w:rPr>
            <w:rFonts w:ascii="Times New Roman" w:hAnsi="Times New Roman"/>
            <w:sz w:val="26"/>
            <w:szCs w:val="26"/>
            <w:rPrChange w:id="7194" w:author="lợi đoàn" w:date="2024-11-30T03:23:00Z">
              <w:rPr>
                <w:rFonts w:ascii="Cambria" w:hAnsi="Cambria" w:cs="Cambria"/>
              </w:rPr>
            </w:rPrChange>
          </w:rPr>
          <w:t>ố</w:t>
        </w:r>
        <w:r w:rsidR="000D544B" w:rsidRPr="00106199">
          <w:rPr>
            <w:rFonts w:ascii="Times New Roman" w:hAnsi="Times New Roman"/>
            <w:sz w:val="26"/>
            <w:szCs w:val="26"/>
            <w:rPrChange w:id="7195" w:author="lợi đoàn" w:date="2024-11-30T03:23:00Z">
              <w:rPr/>
            </w:rPrChange>
          </w:rPr>
          <w:t>ng k</w:t>
        </w:r>
        <w:r w:rsidR="000D544B" w:rsidRPr="00106199">
          <w:rPr>
            <w:rFonts w:ascii="Times New Roman" w:hAnsi="Times New Roman"/>
            <w:sz w:val="26"/>
            <w:szCs w:val="26"/>
            <w:rPrChange w:id="7196" w:author="lợi đoàn" w:date="2024-11-30T03:23:00Z">
              <w:rPr>
                <w:rFonts w:cs="VNI-Times"/>
              </w:rPr>
            </w:rPrChange>
          </w:rPr>
          <w:t>ê</w:t>
        </w:r>
        <w:r w:rsidR="000D544B" w:rsidRPr="00106199">
          <w:rPr>
            <w:rFonts w:ascii="Times New Roman" w:hAnsi="Times New Roman"/>
            <w:sz w:val="26"/>
            <w:szCs w:val="26"/>
            <w:rPrChange w:id="7197" w:author="lợi đoàn" w:date="2024-11-30T03:23:00Z">
              <w:rPr/>
            </w:rPrChange>
          </w:rPr>
          <w:t xml:space="preserve"> l</w:t>
        </w:r>
        <w:r w:rsidR="000D544B" w:rsidRPr="00106199">
          <w:rPr>
            <w:rFonts w:ascii="Times New Roman" w:hAnsi="Times New Roman"/>
            <w:sz w:val="26"/>
            <w:szCs w:val="26"/>
            <w:rPrChange w:id="7198" w:author="lợi đoàn" w:date="2024-11-30T03:23:00Z">
              <w:rPr>
                <w:rFonts w:ascii="Cambria" w:hAnsi="Cambria" w:cs="Cambria"/>
              </w:rPr>
            </w:rPrChange>
          </w:rPr>
          <w:t>ị</w:t>
        </w:r>
        <w:r w:rsidR="000D544B" w:rsidRPr="00106199">
          <w:rPr>
            <w:rFonts w:ascii="Times New Roman" w:hAnsi="Times New Roman"/>
            <w:sz w:val="26"/>
            <w:szCs w:val="26"/>
            <w:rPrChange w:id="7199" w:author="lợi đoàn" w:date="2024-11-30T03:23:00Z">
              <w:rPr/>
            </w:rPrChange>
          </w:rPr>
          <w:t>ch h</w:t>
        </w:r>
        <w:r w:rsidR="000D544B" w:rsidRPr="00106199">
          <w:rPr>
            <w:rFonts w:ascii="Times New Roman" w:hAnsi="Times New Roman"/>
            <w:sz w:val="26"/>
            <w:szCs w:val="26"/>
            <w:rPrChange w:id="7200" w:author="lợi đoàn" w:date="2024-11-30T03:23:00Z">
              <w:rPr>
                <w:rFonts w:ascii="Cambria" w:hAnsi="Cambria" w:cs="Cambria"/>
              </w:rPr>
            </w:rPrChange>
          </w:rPr>
          <w:t>ẹ</w:t>
        </w:r>
        <w:r w:rsidR="000D544B" w:rsidRPr="00106199">
          <w:rPr>
            <w:rFonts w:ascii="Times New Roman" w:hAnsi="Times New Roman"/>
            <w:sz w:val="26"/>
            <w:szCs w:val="26"/>
            <w:rPrChange w:id="7201" w:author="lợi đoàn" w:date="2024-11-30T03:23:00Z">
              <w:rPr/>
            </w:rPrChange>
          </w:rPr>
          <w:t>n v</w:t>
        </w:r>
        <w:r w:rsidR="000D544B" w:rsidRPr="00106199">
          <w:rPr>
            <w:rFonts w:ascii="Times New Roman" w:hAnsi="Times New Roman"/>
            <w:sz w:val="26"/>
            <w:szCs w:val="26"/>
            <w:rPrChange w:id="7202" w:author="lợi đoàn" w:date="2024-11-30T03:23:00Z">
              <w:rPr>
                <w:rFonts w:cs="VNI-Times"/>
              </w:rPr>
            </w:rPrChange>
          </w:rPr>
          <w:t>à</w:t>
        </w:r>
        <w:r w:rsidR="000D544B" w:rsidRPr="00106199">
          <w:rPr>
            <w:rFonts w:ascii="Times New Roman" w:hAnsi="Times New Roman"/>
            <w:sz w:val="26"/>
            <w:szCs w:val="26"/>
            <w:rPrChange w:id="7203" w:author="lợi đoàn" w:date="2024-11-30T03:23:00Z">
              <w:rPr/>
            </w:rPrChange>
          </w:rPr>
          <w:t xml:space="preserve"> thanh to</w:t>
        </w:r>
        <w:r w:rsidR="000D544B" w:rsidRPr="00106199">
          <w:rPr>
            <w:rFonts w:ascii="Times New Roman" w:hAnsi="Times New Roman"/>
            <w:sz w:val="26"/>
            <w:szCs w:val="26"/>
            <w:rPrChange w:id="7204" w:author="lợi đoàn" w:date="2024-11-30T03:23:00Z">
              <w:rPr>
                <w:rFonts w:cs="VNI-Times"/>
              </w:rPr>
            </w:rPrChange>
          </w:rPr>
          <w:t>á</w:t>
        </w:r>
        <w:r w:rsidR="000D544B" w:rsidRPr="00106199">
          <w:rPr>
            <w:rFonts w:ascii="Times New Roman" w:hAnsi="Times New Roman"/>
            <w:sz w:val="26"/>
            <w:szCs w:val="26"/>
            <w:rPrChange w:id="7205" w:author="lợi đoàn" w:date="2024-11-30T03:23:00Z">
              <w:rPr/>
            </w:rPrChange>
          </w:rPr>
          <w:t xml:space="preserve">n, </w:t>
        </w:r>
        <w:r w:rsidR="000D544B" w:rsidRPr="00106199">
          <w:rPr>
            <w:rStyle w:val="Strong"/>
            <w:rFonts w:ascii="Times New Roman" w:eastAsiaTheme="majorEastAsia" w:hAnsi="Times New Roman"/>
            <w:b w:val="0"/>
            <w:bCs w:val="0"/>
            <w:sz w:val="26"/>
            <w:szCs w:val="26"/>
            <w:rPrChange w:id="7206" w:author="lợi đoàn" w:date="2024-11-30T03:23:00Z">
              <w:rPr>
                <w:rStyle w:val="Strong"/>
                <w:rFonts w:eastAsiaTheme="majorEastAsia"/>
              </w:rPr>
            </w:rPrChange>
          </w:rPr>
          <w:t>Bác s</w:t>
        </w:r>
        <w:r w:rsidR="000D544B" w:rsidRPr="00106199">
          <w:rPr>
            <w:rStyle w:val="Strong"/>
            <w:rFonts w:ascii="Times New Roman" w:eastAsiaTheme="majorEastAsia" w:hAnsi="Times New Roman"/>
            <w:b w:val="0"/>
            <w:bCs w:val="0"/>
            <w:sz w:val="26"/>
            <w:szCs w:val="26"/>
            <w:rPrChange w:id="7207" w:author="lợi đoàn" w:date="2024-11-30T03:23:00Z">
              <w:rPr>
                <w:rStyle w:val="Strong"/>
                <w:rFonts w:ascii="Cambria" w:eastAsiaTheme="majorEastAsia" w:hAnsi="Cambria" w:cs="Cambria"/>
              </w:rPr>
            </w:rPrChange>
          </w:rPr>
          <w:t>ĩ</w:t>
        </w:r>
        <w:r w:rsidR="000D544B" w:rsidRPr="00106199">
          <w:rPr>
            <w:rStyle w:val="Strong"/>
            <w:rFonts w:ascii="Times New Roman" w:eastAsiaTheme="majorEastAsia" w:hAnsi="Times New Roman"/>
            <w:b w:val="0"/>
            <w:bCs w:val="0"/>
            <w:sz w:val="26"/>
            <w:szCs w:val="26"/>
            <w:rPrChange w:id="7208" w:author="lợi đoàn" w:date="2024-11-30T03:23:00Z">
              <w:rPr>
                <w:rStyle w:val="Strong"/>
                <w:rFonts w:eastAsiaTheme="majorEastAsia"/>
              </w:rPr>
            </w:rPrChange>
          </w:rPr>
          <w:t>:</w:t>
        </w:r>
        <w:r w:rsidR="000D544B" w:rsidRPr="00106199">
          <w:rPr>
            <w:rFonts w:ascii="Times New Roman" w:hAnsi="Times New Roman"/>
            <w:sz w:val="26"/>
            <w:szCs w:val="26"/>
            <w:rPrChange w:id="7209" w:author="lợi đoàn" w:date="2024-11-30T03:23:00Z">
              <w:rPr/>
            </w:rPrChange>
          </w:rPr>
          <w:t xml:space="preserve"> Th</w:t>
        </w:r>
        <w:r w:rsidR="000D544B" w:rsidRPr="00106199">
          <w:rPr>
            <w:rFonts w:ascii="Times New Roman" w:hAnsi="Times New Roman"/>
            <w:sz w:val="26"/>
            <w:szCs w:val="26"/>
            <w:rPrChange w:id="7210" w:author="lợi đoàn" w:date="2024-11-30T03:23:00Z">
              <w:rPr>
                <w:rFonts w:ascii="Cambria" w:hAnsi="Cambria" w:cs="Cambria"/>
              </w:rPr>
            </w:rPrChange>
          </w:rPr>
          <w:t>ố</w:t>
        </w:r>
        <w:r w:rsidR="000D544B" w:rsidRPr="00106199">
          <w:rPr>
            <w:rFonts w:ascii="Times New Roman" w:hAnsi="Times New Roman"/>
            <w:sz w:val="26"/>
            <w:szCs w:val="26"/>
            <w:rPrChange w:id="7211" w:author="lợi đoàn" w:date="2024-11-30T03:23:00Z">
              <w:rPr/>
            </w:rPrChange>
          </w:rPr>
          <w:t>ng k</w:t>
        </w:r>
        <w:r w:rsidR="000D544B" w:rsidRPr="00106199">
          <w:rPr>
            <w:rFonts w:ascii="Times New Roman" w:hAnsi="Times New Roman"/>
            <w:sz w:val="26"/>
            <w:szCs w:val="26"/>
            <w:rPrChange w:id="7212" w:author="lợi đoàn" w:date="2024-11-30T03:23:00Z">
              <w:rPr>
                <w:rFonts w:cs="VNI-Times"/>
              </w:rPr>
            </w:rPrChange>
          </w:rPr>
          <w:t>ê</w:t>
        </w:r>
        <w:r w:rsidR="000D544B" w:rsidRPr="00106199">
          <w:rPr>
            <w:rFonts w:ascii="Times New Roman" w:hAnsi="Times New Roman"/>
            <w:sz w:val="26"/>
            <w:szCs w:val="26"/>
            <w:rPrChange w:id="7213" w:author="lợi đoàn" w:date="2024-11-30T03:23:00Z">
              <w:rPr/>
            </w:rPrChange>
          </w:rPr>
          <w:t xml:space="preserve"> b</w:t>
        </w:r>
        <w:r w:rsidR="000D544B" w:rsidRPr="00106199">
          <w:rPr>
            <w:rFonts w:ascii="Times New Roman" w:hAnsi="Times New Roman"/>
            <w:sz w:val="26"/>
            <w:szCs w:val="26"/>
            <w:rPrChange w:id="7214" w:author="lợi đoàn" w:date="2024-11-30T03:23:00Z">
              <w:rPr>
                <w:rFonts w:ascii="Cambria" w:hAnsi="Cambria" w:cs="Cambria"/>
              </w:rPr>
            </w:rPrChange>
          </w:rPr>
          <w:t>ệ</w:t>
        </w:r>
        <w:r w:rsidR="000D544B" w:rsidRPr="00106199">
          <w:rPr>
            <w:rFonts w:ascii="Times New Roman" w:hAnsi="Times New Roman"/>
            <w:sz w:val="26"/>
            <w:szCs w:val="26"/>
            <w:rPrChange w:id="7215" w:author="lợi đoàn" w:date="2024-11-30T03:23:00Z">
              <w:rPr/>
            </w:rPrChange>
          </w:rPr>
          <w:t>nh nh</w:t>
        </w:r>
        <w:r w:rsidR="000D544B" w:rsidRPr="00106199">
          <w:rPr>
            <w:rFonts w:ascii="Times New Roman" w:hAnsi="Times New Roman"/>
            <w:sz w:val="26"/>
            <w:szCs w:val="26"/>
            <w:rPrChange w:id="7216" w:author="lợi đoàn" w:date="2024-11-30T03:23:00Z">
              <w:rPr>
                <w:rFonts w:cs="VNI-Times"/>
              </w:rPr>
            </w:rPrChange>
          </w:rPr>
          <w:t>â</w:t>
        </w:r>
        <w:r w:rsidR="000D544B" w:rsidRPr="00106199">
          <w:rPr>
            <w:rFonts w:ascii="Times New Roman" w:hAnsi="Times New Roman"/>
            <w:sz w:val="26"/>
            <w:szCs w:val="26"/>
            <w:rPrChange w:id="7217" w:author="lợi đoàn" w:date="2024-11-30T03:23:00Z">
              <w:rPr/>
            </w:rPrChange>
          </w:rPr>
          <w:t>n theo khoa, l</w:t>
        </w:r>
        <w:r w:rsidR="000D544B" w:rsidRPr="00106199">
          <w:rPr>
            <w:rFonts w:ascii="Times New Roman" w:hAnsi="Times New Roman"/>
            <w:sz w:val="26"/>
            <w:szCs w:val="26"/>
            <w:rPrChange w:id="7218" w:author="lợi đoàn" w:date="2024-11-30T03:23:00Z">
              <w:rPr>
                <w:rFonts w:ascii="Cambria" w:hAnsi="Cambria" w:cs="Cambria"/>
              </w:rPr>
            </w:rPrChange>
          </w:rPr>
          <w:t>ị</w:t>
        </w:r>
        <w:r w:rsidR="000D544B" w:rsidRPr="00106199">
          <w:rPr>
            <w:rFonts w:ascii="Times New Roman" w:hAnsi="Times New Roman"/>
            <w:sz w:val="26"/>
            <w:szCs w:val="26"/>
            <w:rPrChange w:id="7219" w:author="lợi đoàn" w:date="2024-11-30T03:23:00Z">
              <w:rPr/>
            </w:rPrChange>
          </w:rPr>
          <w:t>ch s</w:t>
        </w:r>
        <w:r w:rsidR="000D544B" w:rsidRPr="00106199">
          <w:rPr>
            <w:rFonts w:ascii="Times New Roman" w:hAnsi="Times New Roman"/>
            <w:sz w:val="26"/>
            <w:szCs w:val="26"/>
            <w:rPrChange w:id="7220" w:author="lợi đoàn" w:date="2024-11-30T03:23:00Z">
              <w:rPr>
                <w:rFonts w:ascii="Cambria" w:hAnsi="Cambria" w:cs="Cambria"/>
              </w:rPr>
            </w:rPrChange>
          </w:rPr>
          <w:t>ử</w:t>
        </w:r>
        <w:r w:rsidR="000D544B" w:rsidRPr="00106199">
          <w:rPr>
            <w:rFonts w:ascii="Times New Roman" w:hAnsi="Times New Roman"/>
            <w:sz w:val="26"/>
            <w:szCs w:val="26"/>
            <w:rPrChange w:id="7221" w:author="lợi đoàn" w:date="2024-11-30T03:23:00Z">
              <w:rPr/>
            </w:rPrChange>
          </w:rPr>
          <w:t xml:space="preserve"> ch</w:t>
        </w:r>
        <w:r w:rsidR="000D544B" w:rsidRPr="00106199">
          <w:rPr>
            <w:rFonts w:ascii="Times New Roman" w:hAnsi="Times New Roman"/>
            <w:sz w:val="26"/>
            <w:szCs w:val="26"/>
            <w:rPrChange w:id="7222" w:author="lợi đoàn" w:date="2024-11-30T03:23:00Z">
              <w:rPr>
                <w:rFonts w:ascii="Cambria" w:hAnsi="Cambria" w:cs="Cambria"/>
              </w:rPr>
            </w:rPrChange>
          </w:rPr>
          <w:t>ẩ</w:t>
        </w:r>
        <w:r w:rsidR="000D544B" w:rsidRPr="00106199">
          <w:rPr>
            <w:rFonts w:ascii="Times New Roman" w:hAnsi="Times New Roman"/>
            <w:sz w:val="26"/>
            <w:szCs w:val="26"/>
            <w:rPrChange w:id="7223" w:author="lợi đoàn" w:date="2024-11-30T03:23:00Z">
              <w:rPr/>
            </w:rPrChange>
          </w:rPr>
          <w:t xml:space="preserve">n </w:t>
        </w:r>
        <w:r w:rsidR="000D544B" w:rsidRPr="00106199">
          <w:rPr>
            <w:rFonts w:ascii="Times New Roman" w:hAnsi="Times New Roman"/>
            <w:sz w:val="26"/>
            <w:szCs w:val="26"/>
            <w:rPrChange w:id="7224" w:author="lợi đoàn" w:date="2024-11-30T03:23:00Z">
              <w:rPr>
                <w:rFonts w:cs="VNI-Times"/>
              </w:rPr>
            </w:rPrChange>
          </w:rPr>
          <w:t>đ</w:t>
        </w:r>
        <w:r w:rsidR="000D544B" w:rsidRPr="00106199">
          <w:rPr>
            <w:rFonts w:ascii="Times New Roman" w:hAnsi="Times New Roman"/>
            <w:sz w:val="26"/>
            <w:szCs w:val="26"/>
            <w:rPrChange w:id="7225" w:author="lợi đoàn" w:date="2024-11-30T03:23:00Z">
              <w:rPr/>
            </w:rPrChange>
          </w:rPr>
          <w:t>o</w:t>
        </w:r>
        <w:r w:rsidR="000D544B" w:rsidRPr="00106199">
          <w:rPr>
            <w:rFonts w:ascii="Times New Roman" w:hAnsi="Times New Roman"/>
            <w:sz w:val="26"/>
            <w:szCs w:val="26"/>
            <w:rPrChange w:id="7226" w:author="lợi đoàn" w:date="2024-11-30T03:23:00Z">
              <w:rPr>
                <w:rFonts w:cs="VNI-Times"/>
              </w:rPr>
            </w:rPrChange>
          </w:rPr>
          <w:t>á</w:t>
        </w:r>
        <w:r w:rsidR="000D544B" w:rsidRPr="00106199">
          <w:rPr>
            <w:rFonts w:ascii="Times New Roman" w:hAnsi="Times New Roman"/>
            <w:sz w:val="26"/>
            <w:szCs w:val="26"/>
            <w:rPrChange w:id="7227" w:author="lợi đoàn" w:date="2024-11-30T03:23:00Z">
              <w:rPr/>
            </w:rPrChange>
          </w:rPr>
          <w:t>n</w:t>
        </w:r>
      </w:ins>
    </w:p>
    <w:p w14:paraId="255AE89E" w14:textId="55493C54" w:rsidR="001B2DC6" w:rsidRPr="00106199" w:rsidRDefault="00870F19">
      <w:pPr>
        <w:ind w:left="426" w:firstLine="294"/>
        <w:rPr>
          <w:ins w:id="7228" w:author="lợi đoàn" w:date="2024-11-30T03:18:00Z"/>
          <w:rFonts w:ascii="Times New Roman" w:hAnsi="Times New Roman"/>
          <w:sz w:val="26"/>
          <w:szCs w:val="26"/>
          <w:rPrChange w:id="7229" w:author="lợi đoàn" w:date="2024-11-30T03:23:00Z">
            <w:rPr>
              <w:ins w:id="7230" w:author="lợi đoàn" w:date="2024-11-30T03:18:00Z"/>
            </w:rPr>
          </w:rPrChange>
        </w:rPr>
        <w:pPrChange w:id="7231" w:author="lợi đoàn" w:date="2024-11-30T06:48:00Z">
          <w:pPr>
            <w:ind w:left="426"/>
          </w:pPr>
        </w:pPrChange>
      </w:pPr>
      <w:ins w:id="7232" w:author="lợi đoàn" w:date="2024-11-30T06:48:00Z">
        <w:r>
          <w:rPr>
            <w:rFonts w:ascii="Times New Roman" w:hAnsi="Times New Roman"/>
            <w:sz w:val="26"/>
            <w:szCs w:val="26"/>
          </w:rPr>
          <w:t xml:space="preserve">- </w:t>
        </w:r>
      </w:ins>
      <w:ins w:id="7233" w:author="lợi đoàn" w:date="2024-11-30T03:21:00Z">
        <w:r w:rsidR="001B2DC6" w:rsidRPr="00106199">
          <w:rPr>
            <w:rFonts w:ascii="Times New Roman" w:hAnsi="Times New Roman"/>
            <w:sz w:val="26"/>
            <w:szCs w:val="26"/>
            <w:rPrChange w:id="7234" w:author="lợi đoàn" w:date="2024-11-30T03:23:00Z">
              <w:rPr/>
            </w:rPrChange>
          </w:rPr>
          <w:t>H</w:t>
        </w:r>
        <w:r w:rsidR="001B2DC6" w:rsidRPr="00106199">
          <w:rPr>
            <w:rFonts w:ascii="Times New Roman" w:hAnsi="Times New Roman"/>
            <w:sz w:val="26"/>
            <w:szCs w:val="26"/>
            <w:rPrChange w:id="7235" w:author="lợi đoàn" w:date="2024-11-30T03:23:00Z">
              <w:rPr>
                <w:rFonts w:ascii="Cambria" w:hAnsi="Cambria" w:cs="Cambria"/>
              </w:rPr>
            </w:rPrChange>
          </w:rPr>
          <w:t>ỗ</w:t>
        </w:r>
        <w:r w:rsidR="001B2DC6" w:rsidRPr="00106199">
          <w:rPr>
            <w:rFonts w:ascii="Times New Roman" w:hAnsi="Times New Roman"/>
            <w:sz w:val="26"/>
            <w:szCs w:val="26"/>
            <w:rPrChange w:id="7236" w:author="lợi đoàn" w:date="2024-11-30T03:23:00Z">
              <w:rPr/>
            </w:rPrChange>
          </w:rPr>
          <w:t xml:space="preserve"> tr</w:t>
        </w:r>
        <w:r w:rsidR="001B2DC6" w:rsidRPr="00106199">
          <w:rPr>
            <w:rFonts w:ascii="Times New Roman" w:hAnsi="Times New Roman"/>
            <w:sz w:val="26"/>
            <w:szCs w:val="26"/>
            <w:rPrChange w:id="7237" w:author="lợi đoàn" w:date="2024-11-30T03:23:00Z">
              <w:rPr>
                <w:rFonts w:ascii="Cambria" w:hAnsi="Cambria" w:cs="Cambria"/>
              </w:rPr>
            </w:rPrChange>
          </w:rPr>
          <w:t>ợ</w:t>
        </w:r>
        <w:r w:rsidR="001B2DC6" w:rsidRPr="00106199">
          <w:rPr>
            <w:rFonts w:ascii="Times New Roman" w:hAnsi="Times New Roman"/>
            <w:sz w:val="26"/>
            <w:szCs w:val="26"/>
            <w:rPrChange w:id="7238" w:author="lợi đoàn" w:date="2024-11-30T03:23:00Z">
              <w:rPr/>
            </w:rPrChange>
          </w:rPr>
          <w:t xml:space="preserve"> th</w:t>
        </w:r>
        <w:r w:rsidR="001B2DC6" w:rsidRPr="00106199">
          <w:rPr>
            <w:rFonts w:ascii="Times New Roman" w:hAnsi="Times New Roman"/>
            <w:sz w:val="26"/>
            <w:szCs w:val="26"/>
            <w:rPrChange w:id="7239" w:author="lợi đoàn" w:date="2024-11-30T03:23:00Z">
              <w:rPr>
                <w:rFonts w:cs="VNI-Times"/>
              </w:rPr>
            </w:rPrChange>
          </w:rPr>
          <w:t>ê</w:t>
        </w:r>
        <w:r w:rsidR="001B2DC6" w:rsidRPr="00106199">
          <w:rPr>
            <w:rFonts w:ascii="Times New Roman" w:hAnsi="Times New Roman"/>
            <w:sz w:val="26"/>
            <w:szCs w:val="26"/>
            <w:rPrChange w:id="7240" w:author="lợi đoàn" w:date="2024-11-30T03:23:00Z">
              <w:rPr/>
            </w:rPrChange>
          </w:rPr>
          <w:t>m ng</w:t>
        </w:r>
        <w:r w:rsidR="001B2DC6" w:rsidRPr="00106199">
          <w:rPr>
            <w:rFonts w:ascii="Times New Roman" w:hAnsi="Times New Roman"/>
            <w:sz w:val="26"/>
            <w:szCs w:val="26"/>
            <w:rPrChange w:id="7241" w:author="lợi đoàn" w:date="2024-11-30T03:23:00Z">
              <w:rPr>
                <w:rFonts w:cs="VNI-Times"/>
              </w:rPr>
            </w:rPrChange>
          </w:rPr>
          <w:t>ô</w:t>
        </w:r>
        <w:r w:rsidR="001B2DC6" w:rsidRPr="00106199">
          <w:rPr>
            <w:rFonts w:ascii="Times New Roman" w:hAnsi="Times New Roman"/>
            <w:sz w:val="26"/>
            <w:szCs w:val="26"/>
            <w:rPrChange w:id="7242" w:author="lợi đoàn" w:date="2024-11-30T03:23:00Z">
              <w:rPr/>
            </w:rPrChange>
          </w:rPr>
          <w:t>n ng</w:t>
        </w:r>
        <w:r w:rsidR="001B2DC6" w:rsidRPr="00106199">
          <w:rPr>
            <w:rFonts w:ascii="Times New Roman" w:hAnsi="Times New Roman"/>
            <w:sz w:val="26"/>
            <w:szCs w:val="26"/>
            <w:rPrChange w:id="7243" w:author="lợi đoàn" w:date="2024-11-30T03:23:00Z">
              <w:rPr>
                <w:rFonts w:ascii="Cambria" w:hAnsi="Cambria" w:cs="Cambria"/>
              </w:rPr>
            </w:rPrChange>
          </w:rPr>
          <w:t>ữ</w:t>
        </w:r>
        <w:r w:rsidR="001B2DC6" w:rsidRPr="00106199">
          <w:rPr>
            <w:rFonts w:ascii="Times New Roman" w:hAnsi="Times New Roman"/>
            <w:sz w:val="26"/>
            <w:szCs w:val="26"/>
            <w:rPrChange w:id="7244" w:author="lợi đoàn" w:date="2024-11-30T03:23:00Z">
              <w:rPr/>
            </w:rPrChange>
          </w:rPr>
          <w:t xml:space="preserve"> ho</w:t>
        </w:r>
        <w:r w:rsidR="001B2DC6" w:rsidRPr="00106199">
          <w:rPr>
            <w:rFonts w:ascii="Times New Roman" w:hAnsi="Times New Roman"/>
            <w:sz w:val="26"/>
            <w:szCs w:val="26"/>
            <w:rPrChange w:id="7245" w:author="lợi đoàn" w:date="2024-11-30T03:23:00Z">
              <w:rPr>
                <w:rFonts w:ascii="Cambria" w:hAnsi="Cambria" w:cs="Cambria"/>
              </w:rPr>
            </w:rPrChange>
          </w:rPr>
          <w:t>ặ</w:t>
        </w:r>
        <w:r w:rsidR="001B2DC6" w:rsidRPr="00106199">
          <w:rPr>
            <w:rFonts w:ascii="Times New Roman" w:hAnsi="Times New Roman"/>
            <w:sz w:val="26"/>
            <w:szCs w:val="26"/>
            <w:rPrChange w:id="7246" w:author="lợi đoàn" w:date="2024-11-30T03:23:00Z">
              <w:rPr/>
            </w:rPrChange>
          </w:rPr>
          <w:t>c t</w:t>
        </w:r>
        <w:r w:rsidR="001B2DC6" w:rsidRPr="00106199">
          <w:rPr>
            <w:rFonts w:ascii="Times New Roman" w:hAnsi="Times New Roman"/>
            <w:sz w:val="26"/>
            <w:szCs w:val="26"/>
            <w:rPrChange w:id="7247" w:author="lợi đoàn" w:date="2024-11-30T03:23:00Z">
              <w:rPr>
                <w:rFonts w:cs="VNI-Times"/>
              </w:rPr>
            </w:rPrChange>
          </w:rPr>
          <w:t>í</w:t>
        </w:r>
        <w:r w:rsidR="001B2DC6" w:rsidRPr="00106199">
          <w:rPr>
            <w:rFonts w:ascii="Times New Roman" w:hAnsi="Times New Roman"/>
            <w:sz w:val="26"/>
            <w:szCs w:val="26"/>
            <w:rPrChange w:id="7248" w:author="lợi đoàn" w:date="2024-11-30T03:23:00Z">
              <w:rPr/>
            </w:rPrChange>
          </w:rPr>
          <w:t>nh n</w:t>
        </w:r>
        <w:r w:rsidR="001B2DC6" w:rsidRPr="00106199">
          <w:rPr>
            <w:rFonts w:ascii="Times New Roman" w:hAnsi="Times New Roman"/>
            <w:sz w:val="26"/>
            <w:szCs w:val="26"/>
            <w:rPrChange w:id="7249" w:author="lợi đoàn" w:date="2024-11-30T03:23:00Z">
              <w:rPr>
                <w:rFonts w:ascii="Cambria" w:hAnsi="Cambria" w:cs="Cambria"/>
              </w:rPr>
            </w:rPrChange>
          </w:rPr>
          <w:t>ă</w:t>
        </w:r>
        <w:r w:rsidR="001B2DC6" w:rsidRPr="00106199">
          <w:rPr>
            <w:rFonts w:ascii="Times New Roman" w:hAnsi="Times New Roman"/>
            <w:sz w:val="26"/>
            <w:szCs w:val="26"/>
            <w:rPrChange w:id="7250" w:author="lợi đoàn" w:date="2024-11-30T03:23:00Z">
              <w:rPr/>
            </w:rPrChange>
          </w:rPr>
          <w:t>ng tr</w:t>
        </w:r>
        <w:r w:rsidR="001B2DC6" w:rsidRPr="00106199">
          <w:rPr>
            <w:rFonts w:ascii="Times New Roman" w:hAnsi="Times New Roman"/>
            <w:sz w:val="26"/>
            <w:szCs w:val="26"/>
            <w:rPrChange w:id="7251" w:author="lợi đoàn" w:date="2024-11-30T03:23:00Z">
              <w:rPr>
                <w:rFonts w:ascii="Cambria" w:hAnsi="Cambria" w:cs="Cambria"/>
              </w:rPr>
            </w:rPrChange>
          </w:rPr>
          <w:t>ợ</w:t>
        </w:r>
        <w:r w:rsidR="001B2DC6" w:rsidRPr="00106199">
          <w:rPr>
            <w:rFonts w:ascii="Times New Roman" w:hAnsi="Times New Roman"/>
            <w:sz w:val="26"/>
            <w:szCs w:val="26"/>
            <w:rPrChange w:id="7252" w:author="lợi đoàn" w:date="2024-11-30T03:23:00Z">
              <w:rPr/>
            </w:rPrChange>
          </w:rPr>
          <w:t xml:space="preserve"> l</w:t>
        </w:r>
        <w:r w:rsidR="001B2DC6" w:rsidRPr="00106199">
          <w:rPr>
            <w:rFonts w:ascii="Times New Roman" w:hAnsi="Times New Roman"/>
            <w:sz w:val="26"/>
            <w:szCs w:val="26"/>
            <w:rPrChange w:id="7253" w:author="lợi đoàn" w:date="2024-11-30T03:23:00Z">
              <w:rPr>
                <w:rFonts w:cs="VNI-Times"/>
              </w:rPr>
            </w:rPrChange>
          </w:rPr>
          <w:t>ý</w:t>
        </w:r>
        <w:r w:rsidR="001B2DC6" w:rsidRPr="00106199">
          <w:rPr>
            <w:rFonts w:ascii="Times New Roman" w:hAnsi="Times New Roman"/>
            <w:sz w:val="26"/>
            <w:szCs w:val="26"/>
            <w:rPrChange w:id="7254" w:author="lợi đoàn" w:date="2024-11-30T03:23:00Z">
              <w:rPr/>
            </w:rPrChange>
          </w:rPr>
          <w:t xml:space="preserve"> </w:t>
        </w:r>
        <w:r w:rsidR="001B2DC6" w:rsidRPr="00106199">
          <w:rPr>
            <w:rFonts w:ascii="Times New Roman" w:hAnsi="Times New Roman"/>
            <w:sz w:val="26"/>
            <w:szCs w:val="26"/>
            <w:rPrChange w:id="7255" w:author="lợi đoàn" w:date="2024-11-30T03:23:00Z">
              <w:rPr>
                <w:rFonts w:ascii="Cambria" w:hAnsi="Cambria" w:cs="Cambria"/>
              </w:rPr>
            </w:rPrChange>
          </w:rPr>
          <w:t>ả</w:t>
        </w:r>
        <w:r w:rsidR="001B2DC6" w:rsidRPr="00106199">
          <w:rPr>
            <w:rFonts w:ascii="Times New Roman" w:hAnsi="Times New Roman"/>
            <w:sz w:val="26"/>
            <w:szCs w:val="26"/>
            <w:rPrChange w:id="7256" w:author="lợi đoàn" w:date="2024-11-30T03:23:00Z">
              <w:rPr/>
            </w:rPrChange>
          </w:rPr>
          <w:t xml:space="preserve">o </w:t>
        </w:r>
        <w:r w:rsidR="001B2DC6" w:rsidRPr="00106199">
          <w:rPr>
            <w:rFonts w:ascii="Times New Roman" w:hAnsi="Times New Roman"/>
            <w:sz w:val="26"/>
            <w:szCs w:val="26"/>
            <w:rPrChange w:id="7257" w:author="lợi đoàn" w:date="2024-11-30T03:23:00Z">
              <w:rPr>
                <w:rFonts w:cs="VNI-Times"/>
              </w:rPr>
            </w:rPrChange>
          </w:rPr>
          <w:t>đ</w:t>
        </w:r>
        <w:r w:rsidR="001B2DC6" w:rsidRPr="00106199">
          <w:rPr>
            <w:rFonts w:ascii="Times New Roman" w:hAnsi="Times New Roman"/>
            <w:sz w:val="26"/>
            <w:szCs w:val="26"/>
            <w:rPrChange w:id="7258" w:author="lợi đoàn" w:date="2024-11-30T03:23:00Z">
              <w:rPr>
                <w:rFonts w:ascii="Cambria" w:hAnsi="Cambria" w:cs="Cambria"/>
              </w:rPr>
            </w:rPrChange>
          </w:rPr>
          <w:t>ể</w:t>
        </w:r>
        <w:r w:rsidR="001B2DC6" w:rsidRPr="00106199">
          <w:rPr>
            <w:rFonts w:ascii="Times New Roman" w:hAnsi="Times New Roman"/>
            <w:sz w:val="26"/>
            <w:szCs w:val="26"/>
            <w:rPrChange w:id="7259" w:author="lợi đoàn" w:date="2024-11-30T03:23:00Z">
              <w:rPr/>
            </w:rPrChange>
          </w:rPr>
          <w:t xml:space="preserve"> h</w:t>
        </w:r>
        <w:r w:rsidR="001B2DC6" w:rsidRPr="00106199">
          <w:rPr>
            <w:rFonts w:ascii="Times New Roman" w:hAnsi="Times New Roman"/>
            <w:sz w:val="26"/>
            <w:szCs w:val="26"/>
            <w:rPrChange w:id="7260" w:author="lợi đoàn" w:date="2024-11-30T03:23:00Z">
              <w:rPr>
                <w:rFonts w:ascii="Cambria" w:hAnsi="Cambria" w:cs="Cambria"/>
              </w:rPr>
            </w:rPrChange>
          </w:rPr>
          <w:t>ướ</w:t>
        </w:r>
        <w:r w:rsidR="001B2DC6" w:rsidRPr="00106199">
          <w:rPr>
            <w:rFonts w:ascii="Times New Roman" w:hAnsi="Times New Roman"/>
            <w:sz w:val="26"/>
            <w:szCs w:val="26"/>
            <w:rPrChange w:id="7261" w:author="lợi đoàn" w:date="2024-11-30T03:23:00Z">
              <w:rPr/>
            </w:rPrChange>
          </w:rPr>
          <w:t>ng d</w:t>
        </w:r>
        <w:r w:rsidR="001B2DC6" w:rsidRPr="00106199">
          <w:rPr>
            <w:rFonts w:ascii="Times New Roman" w:hAnsi="Times New Roman"/>
            <w:sz w:val="26"/>
            <w:szCs w:val="26"/>
            <w:rPrChange w:id="7262" w:author="lợi đoàn" w:date="2024-11-30T03:23:00Z">
              <w:rPr>
                <w:rFonts w:ascii="Cambria" w:hAnsi="Cambria" w:cs="Cambria"/>
              </w:rPr>
            </w:rPrChange>
          </w:rPr>
          <w:t>ẫ</w:t>
        </w:r>
        <w:r w:rsidR="001B2DC6" w:rsidRPr="00106199">
          <w:rPr>
            <w:rFonts w:ascii="Times New Roman" w:hAnsi="Times New Roman"/>
            <w:sz w:val="26"/>
            <w:szCs w:val="26"/>
            <w:rPrChange w:id="7263" w:author="lợi đoàn" w:date="2024-11-30T03:23:00Z">
              <w:rPr/>
            </w:rPrChange>
          </w:rPr>
          <w:t>n b</w:t>
        </w:r>
        <w:r w:rsidR="001B2DC6" w:rsidRPr="00106199">
          <w:rPr>
            <w:rFonts w:ascii="Times New Roman" w:hAnsi="Times New Roman"/>
            <w:sz w:val="26"/>
            <w:szCs w:val="26"/>
            <w:rPrChange w:id="7264" w:author="lợi đoàn" w:date="2024-11-30T03:23:00Z">
              <w:rPr>
                <w:rFonts w:ascii="Cambria" w:hAnsi="Cambria" w:cs="Cambria"/>
              </w:rPr>
            </w:rPrChange>
          </w:rPr>
          <w:t>ệ</w:t>
        </w:r>
        <w:r w:rsidR="001B2DC6" w:rsidRPr="00106199">
          <w:rPr>
            <w:rFonts w:ascii="Times New Roman" w:hAnsi="Times New Roman"/>
            <w:sz w:val="26"/>
            <w:szCs w:val="26"/>
            <w:rPrChange w:id="7265" w:author="lợi đoàn" w:date="2024-11-30T03:23:00Z">
              <w:rPr/>
            </w:rPrChange>
          </w:rPr>
          <w:t>nh nh</w:t>
        </w:r>
        <w:r w:rsidR="001B2DC6" w:rsidRPr="00106199">
          <w:rPr>
            <w:rFonts w:ascii="Times New Roman" w:hAnsi="Times New Roman"/>
            <w:sz w:val="26"/>
            <w:szCs w:val="26"/>
            <w:rPrChange w:id="7266" w:author="lợi đoàn" w:date="2024-11-30T03:23:00Z">
              <w:rPr>
                <w:rFonts w:cs="VNI-Times"/>
              </w:rPr>
            </w:rPrChange>
          </w:rPr>
          <w:t>â</w:t>
        </w:r>
        <w:r w:rsidR="001B2DC6" w:rsidRPr="00106199">
          <w:rPr>
            <w:rFonts w:ascii="Times New Roman" w:hAnsi="Times New Roman"/>
            <w:sz w:val="26"/>
            <w:szCs w:val="26"/>
            <w:rPrChange w:id="7267" w:author="lợi đoàn" w:date="2024-11-30T03:23:00Z">
              <w:rPr/>
            </w:rPrChange>
          </w:rPr>
          <w:t>n.</w:t>
        </w:r>
      </w:ins>
    </w:p>
    <w:p w14:paraId="0BBB5552" w14:textId="04275F9B" w:rsidR="00F342DA" w:rsidRPr="00106199" w:rsidRDefault="00253458" w:rsidP="00F342DA">
      <w:pPr>
        <w:ind w:left="426"/>
        <w:rPr>
          <w:ins w:id="7268" w:author="lợi đoàn" w:date="2024-11-30T03:21:00Z"/>
          <w:rFonts w:ascii="Times New Roman" w:hAnsi="Times New Roman"/>
          <w:sz w:val="26"/>
          <w:szCs w:val="26"/>
          <w:rPrChange w:id="7269" w:author="lợi đoàn" w:date="2024-11-30T03:23:00Z">
            <w:rPr>
              <w:ins w:id="7270" w:author="lợi đoàn" w:date="2024-11-30T03:21:00Z"/>
            </w:rPr>
          </w:rPrChange>
        </w:rPr>
      </w:pPr>
      <w:ins w:id="7271" w:author="lợi đoàn" w:date="2024-11-30T03:20:00Z">
        <w:r w:rsidRPr="00106199">
          <w:rPr>
            <w:rFonts w:ascii="Times New Roman" w:hAnsi="Times New Roman"/>
            <w:sz w:val="26"/>
            <w:szCs w:val="26"/>
            <w:rPrChange w:id="7272" w:author="lợi đoàn" w:date="2024-11-30T03:23:00Z">
              <w:rPr/>
            </w:rPrChange>
          </w:rPr>
          <w:t>2</w:t>
        </w:r>
      </w:ins>
      <w:ins w:id="7273" w:author="lợi đoàn" w:date="2024-11-30T03:19:00Z">
        <w:r w:rsidR="00F342DA" w:rsidRPr="00106199">
          <w:rPr>
            <w:rFonts w:ascii="Times New Roman" w:hAnsi="Times New Roman"/>
            <w:sz w:val="26"/>
            <w:szCs w:val="26"/>
            <w:rPrChange w:id="7274" w:author="lợi đoàn" w:date="2024-11-30T03:23:00Z">
              <w:rPr/>
            </w:rPrChange>
          </w:rPr>
          <w:t>. T</w:t>
        </w:r>
        <w:r w:rsidR="00F342DA" w:rsidRPr="00106199">
          <w:rPr>
            <w:rFonts w:ascii="Times New Roman" w:hAnsi="Times New Roman"/>
            <w:sz w:val="26"/>
            <w:szCs w:val="26"/>
            <w:rPrChange w:id="7275" w:author="lợi đoàn" w:date="2024-11-30T03:23:00Z">
              <w:rPr>
                <w:rFonts w:ascii="Cambria" w:hAnsi="Cambria" w:cs="Cambria"/>
              </w:rPr>
            </w:rPrChange>
          </w:rPr>
          <w:t>ố</w:t>
        </w:r>
        <w:r w:rsidR="00F342DA" w:rsidRPr="00106199">
          <w:rPr>
            <w:rFonts w:ascii="Times New Roman" w:hAnsi="Times New Roman"/>
            <w:sz w:val="26"/>
            <w:szCs w:val="26"/>
            <w:rPrChange w:id="7276" w:author="lợi đoàn" w:date="2024-11-30T03:23:00Z">
              <w:rPr/>
            </w:rPrChange>
          </w:rPr>
          <w:t xml:space="preserve">i </w:t>
        </w:r>
        <w:r w:rsidR="00F342DA" w:rsidRPr="00106199">
          <w:rPr>
            <w:rFonts w:ascii="Times New Roman" w:hAnsi="Times New Roman"/>
            <w:sz w:val="26"/>
            <w:szCs w:val="26"/>
            <w:rPrChange w:id="7277" w:author="lợi đoàn" w:date="2024-11-30T03:23:00Z">
              <w:rPr>
                <w:rFonts w:ascii="Cambria" w:hAnsi="Cambria" w:cs="Cambria"/>
              </w:rPr>
            </w:rPrChange>
          </w:rPr>
          <w:t>ư</w:t>
        </w:r>
        <w:r w:rsidR="00F342DA" w:rsidRPr="00106199">
          <w:rPr>
            <w:rFonts w:ascii="Times New Roman" w:hAnsi="Times New Roman"/>
            <w:sz w:val="26"/>
            <w:szCs w:val="26"/>
            <w:rPrChange w:id="7278" w:author="lợi đoàn" w:date="2024-11-30T03:23:00Z">
              <w:rPr/>
            </w:rPrChange>
          </w:rPr>
          <w:t>u h</w:t>
        </w:r>
        <w:r w:rsidR="00F342DA" w:rsidRPr="00106199">
          <w:rPr>
            <w:rFonts w:ascii="Times New Roman" w:hAnsi="Times New Roman"/>
            <w:sz w:val="26"/>
            <w:szCs w:val="26"/>
            <w:rPrChange w:id="7279" w:author="lợi đoàn" w:date="2024-11-30T03:23:00Z">
              <w:rPr>
                <w:rFonts w:cs="VNI-Times"/>
              </w:rPr>
            </w:rPrChange>
          </w:rPr>
          <w:t>ó</w:t>
        </w:r>
        <w:r w:rsidR="00F342DA" w:rsidRPr="00106199">
          <w:rPr>
            <w:rFonts w:ascii="Times New Roman" w:hAnsi="Times New Roman"/>
            <w:sz w:val="26"/>
            <w:szCs w:val="26"/>
            <w:rPrChange w:id="7280" w:author="lợi đoàn" w:date="2024-11-30T03:23:00Z">
              <w:rPr/>
            </w:rPrChange>
          </w:rPr>
          <w:t>a hi</w:t>
        </w:r>
        <w:r w:rsidR="00F342DA" w:rsidRPr="00106199">
          <w:rPr>
            <w:rFonts w:ascii="Times New Roman" w:hAnsi="Times New Roman"/>
            <w:sz w:val="26"/>
            <w:szCs w:val="26"/>
            <w:rPrChange w:id="7281" w:author="lợi đoàn" w:date="2024-11-30T03:23:00Z">
              <w:rPr>
                <w:rFonts w:ascii="Cambria" w:hAnsi="Cambria" w:cs="Cambria"/>
              </w:rPr>
            </w:rPrChange>
          </w:rPr>
          <w:t>ệ</w:t>
        </w:r>
        <w:r w:rsidR="00F342DA" w:rsidRPr="00106199">
          <w:rPr>
            <w:rFonts w:ascii="Times New Roman" w:hAnsi="Times New Roman"/>
            <w:sz w:val="26"/>
            <w:szCs w:val="26"/>
            <w:rPrChange w:id="7282" w:author="lợi đoàn" w:date="2024-11-30T03:23:00Z">
              <w:rPr/>
            </w:rPrChange>
          </w:rPr>
          <w:t>u n</w:t>
        </w:r>
        <w:r w:rsidR="00F342DA" w:rsidRPr="00106199">
          <w:rPr>
            <w:rFonts w:ascii="Times New Roman" w:hAnsi="Times New Roman"/>
            <w:sz w:val="26"/>
            <w:szCs w:val="26"/>
            <w:rPrChange w:id="7283" w:author="lợi đoàn" w:date="2024-11-30T03:23:00Z">
              <w:rPr>
                <w:rFonts w:ascii="Cambria" w:hAnsi="Cambria" w:cs="Cambria"/>
              </w:rPr>
            </w:rPrChange>
          </w:rPr>
          <w:t>ă</w:t>
        </w:r>
        <w:r w:rsidR="00F342DA" w:rsidRPr="00106199">
          <w:rPr>
            <w:rFonts w:ascii="Times New Roman" w:hAnsi="Times New Roman"/>
            <w:sz w:val="26"/>
            <w:szCs w:val="26"/>
            <w:rPrChange w:id="7284" w:author="lợi đoàn" w:date="2024-11-30T03:23:00Z">
              <w:rPr/>
            </w:rPrChange>
          </w:rPr>
          <w:t>ng:</w:t>
        </w:r>
      </w:ins>
    </w:p>
    <w:p w14:paraId="3D686161" w14:textId="07E3884B" w:rsidR="001B2DC6" w:rsidRPr="00106199" w:rsidRDefault="00870F19">
      <w:pPr>
        <w:ind w:left="720"/>
        <w:rPr>
          <w:ins w:id="7285" w:author="lợi đoàn" w:date="2024-11-30T03:21:00Z"/>
          <w:rFonts w:ascii="Times New Roman" w:hAnsi="Times New Roman"/>
          <w:sz w:val="26"/>
          <w:szCs w:val="26"/>
          <w:rPrChange w:id="7286" w:author="lợi đoàn" w:date="2024-11-30T03:23:00Z">
            <w:rPr>
              <w:ins w:id="7287" w:author="lợi đoàn" w:date="2024-11-30T03:21:00Z"/>
            </w:rPr>
          </w:rPrChange>
        </w:rPr>
        <w:pPrChange w:id="7288" w:author="lợi đoàn" w:date="2024-11-30T06:48:00Z">
          <w:pPr>
            <w:ind w:left="426"/>
          </w:pPr>
        </w:pPrChange>
      </w:pPr>
      <w:ins w:id="7289" w:author="lợi đoàn" w:date="2024-11-30T06:48:00Z">
        <w:r>
          <w:rPr>
            <w:rFonts w:ascii="Times New Roman" w:hAnsi="Times New Roman"/>
            <w:sz w:val="26"/>
            <w:szCs w:val="26"/>
          </w:rPr>
          <w:t xml:space="preserve">- </w:t>
        </w:r>
      </w:ins>
      <w:ins w:id="7290" w:author="lợi đoàn" w:date="2024-11-30T03:21:00Z">
        <w:r w:rsidR="001B2DC6" w:rsidRPr="00106199">
          <w:rPr>
            <w:rFonts w:ascii="Times New Roman" w:hAnsi="Times New Roman"/>
            <w:sz w:val="26"/>
            <w:szCs w:val="26"/>
            <w:rPrChange w:id="7291" w:author="lợi đoàn" w:date="2024-11-30T03:23:00Z">
              <w:rPr/>
            </w:rPrChange>
          </w:rPr>
          <w:t>Áp d</w:t>
        </w:r>
        <w:r w:rsidR="001B2DC6" w:rsidRPr="00106199">
          <w:rPr>
            <w:rFonts w:ascii="Times New Roman" w:hAnsi="Times New Roman"/>
            <w:sz w:val="26"/>
            <w:szCs w:val="26"/>
            <w:rPrChange w:id="7292" w:author="lợi đoàn" w:date="2024-11-30T03:23:00Z">
              <w:rPr>
                <w:rFonts w:ascii="Cambria" w:hAnsi="Cambria" w:cs="Cambria"/>
              </w:rPr>
            </w:rPrChange>
          </w:rPr>
          <w:t>ụ</w:t>
        </w:r>
        <w:r w:rsidR="001B2DC6" w:rsidRPr="00106199">
          <w:rPr>
            <w:rFonts w:ascii="Times New Roman" w:hAnsi="Times New Roman"/>
            <w:sz w:val="26"/>
            <w:szCs w:val="26"/>
            <w:rPrChange w:id="7293" w:author="lợi đoàn" w:date="2024-11-30T03:23:00Z">
              <w:rPr/>
            </w:rPrChange>
          </w:rPr>
          <w:t>ng caching v</w:t>
        </w:r>
        <w:r w:rsidR="001B2DC6" w:rsidRPr="00106199">
          <w:rPr>
            <w:rFonts w:ascii="Times New Roman" w:hAnsi="Times New Roman"/>
            <w:sz w:val="26"/>
            <w:szCs w:val="26"/>
            <w:rPrChange w:id="7294" w:author="lợi đoàn" w:date="2024-11-30T03:23:00Z">
              <w:rPr>
                <w:rFonts w:ascii="Cambria" w:hAnsi="Cambria" w:cs="Cambria"/>
              </w:rPr>
            </w:rPrChange>
          </w:rPr>
          <w:t>ớ</w:t>
        </w:r>
        <w:r w:rsidR="001B2DC6" w:rsidRPr="00106199">
          <w:rPr>
            <w:rFonts w:ascii="Times New Roman" w:hAnsi="Times New Roman"/>
            <w:sz w:val="26"/>
            <w:szCs w:val="26"/>
            <w:rPrChange w:id="7295" w:author="lợi đoàn" w:date="2024-11-30T03:23:00Z">
              <w:rPr/>
            </w:rPrChange>
          </w:rPr>
          <w:t xml:space="preserve">i </w:t>
        </w:r>
        <w:r w:rsidR="001B2DC6" w:rsidRPr="00106199">
          <w:rPr>
            <w:rStyle w:val="Strong"/>
            <w:rFonts w:ascii="Times New Roman" w:eastAsiaTheme="majorEastAsia" w:hAnsi="Times New Roman"/>
            <w:b w:val="0"/>
            <w:bCs w:val="0"/>
            <w:sz w:val="26"/>
            <w:szCs w:val="26"/>
            <w:rPrChange w:id="7296" w:author="lợi đoàn" w:date="2024-11-30T03:23:00Z">
              <w:rPr>
                <w:rStyle w:val="Strong"/>
                <w:rFonts w:eastAsiaTheme="majorEastAsia"/>
              </w:rPr>
            </w:rPrChange>
          </w:rPr>
          <w:t>Redis</w:t>
        </w:r>
        <w:r w:rsidR="001B2DC6" w:rsidRPr="00106199">
          <w:rPr>
            <w:rFonts w:ascii="Times New Roman" w:hAnsi="Times New Roman"/>
            <w:sz w:val="26"/>
            <w:szCs w:val="26"/>
            <w:rPrChange w:id="7297" w:author="lợi đoàn" w:date="2024-11-30T03:23:00Z">
              <w:rPr/>
            </w:rPrChange>
          </w:rPr>
          <w:t xml:space="preserve"> đ</w:t>
        </w:r>
        <w:r w:rsidR="001B2DC6" w:rsidRPr="00106199">
          <w:rPr>
            <w:rFonts w:ascii="Times New Roman" w:hAnsi="Times New Roman"/>
            <w:sz w:val="26"/>
            <w:szCs w:val="26"/>
            <w:rPrChange w:id="7298" w:author="lợi đoàn" w:date="2024-11-30T03:23:00Z">
              <w:rPr>
                <w:rFonts w:ascii="Cambria" w:hAnsi="Cambria" w:cs="Cambria"/>
              </w:rPr>
            </w:rPrChange>
          </w:rPr>
          <w:t>ể</w:t>
        </w:r>
        <w:r w:rsidR="001B2DC6" w:rsidRPr="00106199">
          <w:rPr>
            <w:rFonts w:ascii="Times New Roman" w:hAnsi="Times New Roman"/>
            <w:sz w:val="26"/>
            <w:szCs w:val="26"/>
            <w:rPrChange w:id="7299" w:author="lợi đoàn" w:date="2024-11-30T03:23:00Z">
              <w:rPr/>
            </w:rPrChange>
          </w:rPr>
          <w:t xml:space="preserve"> l</w:t>
        </w:r>
        <w:r w:rsidR="001B2DC6" w:rsidRPr="00106199">
          <w:rPr>
            <w:rFonts w:ascii="Times New Roman" w:hAnsi="Times New Roman"/>
            <w:sz w:val="26"/>
            <w:szCs w:val="26"/>
            <w:rPrChange w:id="7300" w:author="lợi đoàn" w:date="2024-11-30T03:23:00Z">
              <w:rPr>
                <w:rFonts w:ascii="Cambria" w:hAnsi="Cambria" w:cs="Cambria"/>
              </w:rPr>
            </w:rPrChange>
          </w:rPr>
          <w:t>ư</w:t>
        </w:r>
        <w:r w:rsidR="001B2DC6" w:rsidRPr="00106199">
          <w:rPr>
            <w:rFonts w:ascii="Times New Roman" w:hAnsi="Times New Roman"/>
            <w:sz w:val="26"/>
            <w:szCs w:val="26"/>
            <w:rPrChange w:id="7301" w:author="lợi đoàn" w:date="2024-11-30T03:23:00Z">
              <w:rPr/>
            </w:rPrChange>
          </w:rPr>
          <w:t>u tr</w:t>
        </w:r>
        <w:r w:rsidR="001B2DC6" w:rsidRPr="00106199">
          <w:rPr>
            <w:rFonts w:ascii="Times New Roman" w:hAnsi="Times New Roman"/>
            <w:sz w:val="26"/>
            <w:szCs w:val="26"/>
            <w:rPrChange w:id="7302" w:author="lợi đoàn" w:date="2024-11-30T03:23:00Z">
              <w:rPr>
                <w:rFonts w:ascii="Cambria" w:hAnsi="Cambria" w:cs="Cambria"/>
              </w:rPr>
            </w:rPrChange>
          </w:rPr>
          <w:t>ữ</w:t>
        </w:r>
        <w:r w:rsidR="001B2DC6" w:rsidRPr="00106199">
          <w:rPr>
            <w:rFonts w:ascii="Times New Roman" w:hAnsi="Times New Roman"/>
            <w:sz w:val="26"/>
            <w:szCs w:val="26"/>
            <w:rPrChange w:id="7303" w:author="lợi đoàn" w:date="2024-11-30T03:23:00Z">
              <w:rPr/>
            </w:rPrChange>
          </w:rPr>
          <w:t xml:space="preserve"> t</w:t>
        </w:r>
        <w:r w:rsidR="001B2DC6" w:rsidRPr="00106199">
          <w:rPr>
            <w:rFonts w:ascii="Times New Roman" w:hAnsi="Times New Roman"/>
            <w:sz w:val="26"/>
            <w:szCs w:val="26"/>
            <w:rPrChange w:id="7304" w:author="lợi đoàn" w:date="2024-11-30T03:23:00Z">
              <w:rPr>
                <w:rFonts w:ascii="Cambria" w:hAnsi="Cambria" w:cs="Cambria"/>
              </w:rPr>
            </w:rPrChange>
          </w:rPr>
          <w:t>ạ</w:t>
        </w:r>
        <w:r w:rsidR="001B2DC6" w:rsidRPr="00106199">
          <w:rPr>
            <w:rFonts w:ascii="Times New Roman" w:hAnsi="Times New Roman"/>
            <w:sz w:val="26"/>
            <w:szCs w:val="26"/>
            <w:rPrChange w:id="7305" w:author="lợi đoàn" w:date="2024-11-30T03:23:00Z">
              <w:rPr/>
            </w:rPrChange>
          </w:rPr>
          <w:t>m th</w:t>
        </w:r>
        <w:r w:rsidR="001B2DC6" w:rsidRPr="00106199">
          <w:rPr>
            <w:rFonts w:ascii="Times New Roman" w:hAnsi="Times New Roman"/>
            <w:sz w:val="26"/>
            <w:szCs w:val="26"/>
            <w:rPrChange w:id="7306" w:author="lợi đoàn" w:date="2024-11-30T03:23:00Z">
              <w:rPr>
                <w:rFonts w:ascii="Cambria" w:hAnsi="Cambria" w:cs="Cambria"/>
              </w:rPr>
            </w:rPrChange>
          </w:rPr>
          <w:t>ờ</w:t>
        </w:r>
        <w:r w:rsidR="001B2DC6" w:rsidRPr="00106199">
          <w:rPr>
            <w:rFonts w:ascii="Times New Roman" w:hAnsi="Times New Roman"/>
            <w:sz w:val="26"/>
            <w:szCs w:val="26"/>
            <w:rPrChange w:id="7307" w:author="lợi đoàn" w:date="2024-11-30T03:23:00Z">
              <w:rPr/>
            </w:rPrChange>
          </w:rPr>
          <w:t>i th</w:t>
        </w:r>
        <w:r w:rsidR="001B2DC6" w:rsidRPr="00106199">
          <w:rPr>
            <w:rFonts w:ascii="Times New Roman" w:hAnsi="Times New Roman"/>
            <w:sz w:val="26"/>
            <w:szCs w:val="26"/>
            <w:rPrChange w:id="7308" w:author="lợi đoàn" w:date="2024-11-30T03:23:00Z">
              <w:rPr>
                <w:rFonts w:cs="VNI-Times"/>
              </w:rPr>
            </w:rPrChange>
          </w:rPr>
          <w:t>ô</w:t>
        </w:r>
        <w:r w:rsidR="001B2DC6" w:rsidRPr="00106199">
          <w:rPr>
            <w:rFonts w:ascii="Times New Roman" w:hAnsi="Times New Roman"/>
            <w:sz w:val="26"/>
            <w:szCs w:val="26"/>
            <w:rPrChange w:id="7309" w:author="lợi đoàn" w:date="2024-11-30T03:23:00Z">
              <w:rPr/>
            </w:rPrChange>
          </w:rPr>
          <w:t>ng tin l</w:t>
        </w:r>
        <w:r w:rsidR="001B2DC6" w:rsidRPr="00106199">
          <w:rPr>
            <w:rFonts w:ascii="Times New Roman" w:hAnsi="Times New Roman"/>
            <w:sz w:val="26"/>
            <w:szCs w:val="26"/>
            <w:rPrChange w:id="7310" w:author="lợi đoàn" w:date="2024-11-30T03:23:00Z">
              <w:rPr>
                <w:rFonts w:ascii="Cambria" w:hAnsi="Cambria" w:cs="Cambria"/>
              </w:rPr>
            </w:rPrChange>
          </w:rPr>
          <w:t>ị</w:t>
        </w:r>
        <w:r w:rsidR="001B2DC6" w:rsidRPr="00106199">
          <w:rPr>
            <w:rFonts w:ascii="Times New Roman" w:hAnsi="Times New Roman"/>
            <w:sz w:val="26"/>
            <w:szCs w:val="26"/>
            <w:rPrChange w:id="7311" w:author="lợi đoàn" w:date="2024-11-30T03:23:00Z">
              <w:rPr/>
            </w:rPrChange>
          </w:rPr>
          <w:t>ch h</w:t>
        </w:r>
        <w:r w:rsidR="001B2DC6" w:rsidRPr="00106199">
          <w:rPr>
            <w:rFonts w:ascii="Times New Roman" w:hAnsi="Times New Roman"/>
            <w:sz w:val="26"/>
            <w:szCs w:val="26"/>
            <w:rPrChange w:id="7312" w:author="lợi đoàn" w:date="2024-11-30T03:23:00Z">
              <w:rPr>
                <w:rFonts w:ascii="Cambria" w:hAnsi="Cambria" w:cs="Cambria"/>
              </w:rPr>
            </w:rPrChange>
          </w:rPr>
          <w:t>ẹ</w:t>
        </w:r>
        <w:r w:rsidR="001B2DC6" w:rsidRPr="00106199">
          <w:rPr>
            <w:rFonts w:ascii="Times New Roman" w:hAnsi="Times New Roman"/>
            <w:sz w:val="26"/>
            <w:szCs w:val="26"/>
            <w:rPrChange w:id="7313" w:author="lợi đoàn" w:date="2024-11-30T03:23:00Z">
              <w:rPr/>
            </w:rPrChange>
          </w:rPr>
          <w:t>n v</w:t>
        </w:r>
        <w:r w:rsidR="001B2DC6" w:rsidRPr="00106199">
          <w:rPr>
            <w:rFonts w:ascii="Times New Roman" w:hAnsi="Times New Roman"/>
            <w:sz w:val="26"/>
            <w:szCs w:val="26"/>
            <w:rPrChange w:id="7314" w:author="lợi đoàn" w:date="2024-11-30T03:23:00Z">
              <w:rPr>
                <w:rFonts w:cs="VNI-Times"/>
              </w:rPr>
            </w:rPrChange>
          </w:rPr>
          <w:t>à</w:t>
        </w:r>
        <w:r w:rsidR="001B2DC6" w:rsidRPr="00106199">
          <w:rPr>
            <w:rFonts w:ascii="Times New Roman" w:hAnsi="Times New Roman"/>
            <w:sz w:val="26"/>
            <w:szCs w:val="26"/>
            <w:rPrChange w:id="7315" w:author="lợi đoàn" w:date="2024-11-30T03:23:00Z">
              <w:rPr/>
            </w:rPrChange>
          </w:rPr>
          <w:t xml:space="preserve"> th</w:t>
        </w:r>
        <w:r w:rsidR="001B2DC6" w:rsidRPr="00106199">
          <w:rPr>
            <w:rFonts w:ascii="Times New Roman" w:hAnsi="Times New Roman"/>
            <w:sz w:val="26"/>
            <w:szCs w:val="26"/>
            <w:rPrChange w:id="7316" w:author="lợi đoàn" w:date="2024-11-30T03:23:00Z">
              <w:rPr>
                <w:rFonts w:cs="VNI-Times"/>
              </w:rPr>
            </w:rPrChange>
          </w:rPr>
          <w:t>ô</w:t>
        </w:r>
        <w:r w:rsidR="001B2DC6" w:rsidRPr="00106199">
          <w:rPr>
            <w:rFonts w:ascii="Times New Roman" w:hAnsi="Times New Roman"/>
            <w:sz w:val="26"/>
            <w:szCs w:val="26"/>
            <w:rPrChange w:id="7317" w:author="lợi đoàn" w:date="2024-11-30T03:23:00Z">
              <w:rPr/>
            </w:rPrChange>
          </w:rPr>
          <w:t>ng b</w:t>
        </w:r>
        <w:r w:rsidR="001B2DC6" w:rsidRPr="00106199">
          <w:rPr>
            <w:rFonts w:ascii="Times New Roman" w:hAnsi="Times New Roman"/>
            <w:sz w:val="26"/>
            <w:szCs w:val="26"/>
            <w:rPrChange w:id="7318" w:author="lợi đoàn" w:date="2024-11-30T03:23:00Z">
              <w:rPr>
                <w:rFonts w:cs="VNI-Times"/>
              </w:rPr>
            </w:rPrChange>
          </w:rPr>
          <w:t>á</w:t>
        </w:r>
        <w:r w:rsidR="001B2DC6" w:rsidRPr="00106199">
          <w:rPr>
            <w:rFonts w:ascii="Times New Roman" w:hAnsi="Times New Roman"/>
            <w:sz w:val="26"/>
            <w:szCs w:val="26"/>
            <w:rPrChange w:id="7319" w:author="lợi đoàn" w:date="2024-11-30T03:23:00Z">
              <w:rPr/>
            </w:rPrChange>
          </w:rPr>
          <w:t>o.</w:t>
        </w:r>
      </w:ins>
    </w:p>
    <w:p w14:paraId="365376E2" w14:textId="23BC9793" w:rsidR="001B2DC6" w:rsidRPr="00106199" w:rsidRDefault="00870F19">
      <w:pPr>
        <w:ind w:left="426" w:firstLine="294"/>
        <w:rPr>
          <w:ins w:id="7320" w:author="lợi đoàn" w:date="2024-11-30T03:19:00Z"/>
          <w:rFonts w:ascii="Times New Roman" w:hAnsi="Times New Roman"/>
          <w:sz w:val="26"/>
          <w:szCs w:val="26"/>
          <w:rPrChange w:id="7321" w:author="lợi đoàn" w:date="2024-11-30T03:23:00Z">
            <w:rPr>
              <w:ins w:id="7322" w:author="lợi đoàn" w:date="2024-11-30T03:19:00Z"/>
            </w:rPr>
          </w:rPrChange>
        </w:rPr>
        <w:pPrChange w:id="7323" w:author="lợi đoàn" w:date="2024-11-30T06:48:00Z">
          <w:pPr>
            <w:ind w:left="426"/>
          </w:pPr>
        </w:pPrChange>
      </w:pPr>
      <w:ins w:id="7324" w:author="lợi đoàn" w:date="2024-11-30T06:48:00Z">
        <w:r>
          <w:rPr>
            <w:rFonts w:ascii="Times New Roman" w:hAnsi="Times New Roman"/>
            <w:sz w:val="26"/>
            <w:szCs w:val="26"/>
          </w:rPr>
          <w:t xml:space="preserve">- </w:t>
        </w:r>
      </w:ins>
      <w:ins w:id="7325" w:author="lợi đoàn" w:date="2024-11-30T03:21:00Z">
        <w:r w:rsidR="001B2DC6" w:rsidRPr="00106199">
          <w:rPr>
            <w:rFonts w:ascii="Times New Roman" w:hAnsi="Times New Roman"/>
            <w:sz w:val="26"/>
            <w:szCs w:val="26"/>
            <w:rPrChange w:id="7326" w:author="lợi đoàn" w:date="2024-11-30T03:23:00Z">
              <w:rPr/>
            </w:rPrChange>
          </w:rPr>
          <w:t>S</w:t>
        </w:r>
        <w:r w:rsidR="001B2DC6" w:rsidRPr="00106199">
          <w:rPr>
            <w:rFonts w:ascii="Times New Roman" w:hAnsi="Times New Roman"/>
            <w:sz w:val="26"/>
            <w:szCs w:val="26"/>
            <w:rPrChange w:id="7327" w:author="lợi đoàn" w:date="2024-11-30T03:23:00Z">
              <w:rPr>
                <w:rFonts w:ascii="Cambria" w:hAnsi="Cambria" w:cs="Cambria"/>
              </w:rPr>
            </w:rPrChange>
          </w:rPr>
          <w:t>ử</w:t>
        </w:r>
        <w:r w:rsidR="001B2DC6" w:rsidRPr="00106199">
          <w:rPr>
            <w:rFonts w:ascii="Times New Roman" w:hAnsi="Times New Roman"/>
            <w:sz w:val="26"/>
            <w:szCs w:val="26"/>
            <w:rPrChange w:id="7328" w:author="lợi đoàn" w:date="2024-11-30T03:23:00Z">
              <w:rPr/>
            </w:rPrChange>
          </w:rPr>
          <w:t xml:space="preserve"> d</w:t>
        </w:r>
        <w:r w:rsidR="001B2DC6" w:rsidRPr="00106199">
          <w:rPr>
            <w:rFonts w:ascii="Times New Roman" w:hAnsi="Times New Roman"/>
            <w:sz w:val="26"/>
            <w:szCs w:val="26"/>
            <w:rPrChange w:id="7329" w:author="lợi đoàn" w:date="2024-11-30T03:23:00Z">
              <w:rPr>
                <w:rFonts w:ascii="Cambria" w:hAnsi="Cambria" w:cs="Cambria"/>
              </w:rPr>
            </w:rPrChange>
          </w:rPr>
          <w:t>ụ</w:t>
        </w:r>
        <w:r w:rsidR="001B2DC6" w:rsidRPr="00106199">
          <w:rPr>
            <w:rFonts w:ascii="Times New Roman" w:hAnsi="Times New Roman"/>
            <w:sz w:val="26"/>
            <w:szCs w:val="26"/>
            <w:rPrChange w:id="7330" w:author="lợi đoàn" w:date="2024-11-30T03:23:00Z">
              <w:rPr/>
            </w:rPrChange>
          </w:rPr>
          <w:t xml:space="preserve">ng </w:t>
        </w:r>
        <w:r w:rsidR="001B2DC6" w:rsidRPr="00106199">
          <w:rPr>
            <w:rStyle w:val="Strong"/>
            <w:rFonts w:ascii="Times New Roman" w:eastAsiaTheme="majorEastAsia" w:hAnsi="Times New Roman"/>
            <w:b w:val="0"/>
            <w:bCs w:val="0"/>
            <w:sz w:val="26"/>
            <w:szCs w:val="26"/>
            <w:rPrChange w:id="7331" w:author="lợi đoàn" w:date="2024-11-30T03:23:00Z">
              <w:rPr>
                <w:rStyle w:val="Strong"/>
                <w:rFonts w:eastAsiaTheme="majorEastAsia"/>
              </w:rPr>
            </w:rPrChange>
          </w:rPr>
          <w:t>WebSocket</w:t>
        </w:r>
        <w:r w:rsidR="001B2DC6" w:rsidRPr="00106199">
          <w:rPr>
            <w:rFonts w:ascii="Times New Roman" w:hAnsi="Times New Roman"/>
            <w:sz w:val="26"/>
            <w:szCs w:val="26"/>
            <w:rPrChange w:id="7332" w:author="lợi đoàn" w:date="2024-11-30T03:23:00Z">
              <w:rPr/>
            </w:rPrChange>
          </w:rPr>
          <w:t xml:space="preserve"> thay th</w:t>
        </w:r>
        <w:r w:rsidR="001B2DC6" w:rsidRPr="00106199">
          <w:rPr>
            <w:rFonts w:ascii="Times New Roman" w:hAnsi="Times New Roman"/>
            <w:sz w:val="26"/>
            <w:szCs w:val="26"/>
            <w:rPrChange w:id="7333" w:author="lợi đoàn" w:date="2024-11-30T03:23:00Z">
              <w:rPr>
                <w:rFonts w:ascii="Cambria" w:hAnsi="Cambria" w:cs="Cambria"/>
              </w:rPr>
            </w:rPrChange>
          </w:rPr>
          <w:t>ế</w:t>
        </w:r>
        <w:r w:rsidR="001B2DC6" w:rsidRPr="00106199">
          <w:rPr>
            <w:rFonts w:ascii="Times New Roman" w:hAnsi="Times New Roman"/>
            <w:sz w:val="26"/>
            <w:szCs w:val="26"/>
            <w:rPrChange w:id="7334" w:author="lợi đoàn" w:date="2024-11-30T03:23:00Z">
              <w:rPr/>
            </w:rPrChange>
          </w:rPr>
          <w:t xml:space="preserve"> </w:t>
        </w:r>
        <w:r w:rsidR="001B2DC6" w:rsidRPr="00106199">
          <w:rPr>
            <w:rStyle w:val="Strong"/>
            <w:rFonts w:ascii="Times New Roman" w:eastAsiaTheme="majorEastAsia" w:hAnsi="Times New Roman"/>
            <w:b w:val="0"/>
            <w:bCs w:val="0"/>
            <w:sz w:val="26"/>
            <w:szCs w:val="26"/>
            <w:rPrChange w:id="7335" w:author="lợi đoàn" w:date="2024-11-30T03:23:00Z">
              <w:rPr>
                <w:rStyle w:val="Strong"/>
                <w:rFonts w:eastAsiaTheme="majorEastAsia"/>
              </w:rPr>
            </w:rPrChange>
          </w:rPr>
          <w:t>Pusher</w:t>
        </w:r>
        <w:r w:rsidR="001B2DC6" w:rsidRPr="00106199">
          <w:rPr>
            <w:rFonts w:ascii="Times New Roman" w:hAnsi="Times New Roman"/>
            <w:sz w:val="26"/>
            <w:szCs w:val="26"/>
            <w:rPrChange w:id="7336" w:author="lợi đoàn" w:date="2024-11-30T03:23:00Z">
              <w:rPr/>
            </w:rPrChange>
          </w:rPr>
          <w:t xml:space="preserve"> đ</w:t>
        </w:r>
        <w:r w:rsidR="001B2DC6" w:rsidRPr="00106199">
          <w:rPr>
            <w:rFonts w:ascii="Times New Roman" w:hAnsi="Times New Roman"/>
            <w:sz w:val="26"/>
            <w:szCs w:val="26"/>
            <w:rPrChange w:id="7337" w:author="lợi đoàn" w:date="2024-11-30T03:23:00Z">
              <w:rPr>
                <w:rFonts w:ascii="Cambria" w:hAnsi="Cambria" w:cs="Cambria"/>
              </w:rPr>
            </w:rPrChange>
          </w:rPr>
          <w:t>ể</w:t>
        </w:r>
        <w:r w:rsidR="001B2DC6" w:rsidRPr="00106199">
          <w:rPr>
            <w:rFonts w:ascii="Times New Roman" w:hAnsi="Times New Roman"/>
            <w:sz w:val="26"/>
            <w:szCs w:val="26"/>
            <w:rPrChange w:id="7338" w:author="lợi đoàn" w:date="2024-11-30T03:23:00Z">
              <w:rPr/>
            </w:rPrChange>
          </w:rPr>
          <w:t xml:space="preserve"> gi</w:t>
        </w:r>
        <w:r w:rsidR="001B2DC6" w:rsidRPr="00106199">
          <w:rPr>
            <w:rFonts w:ascii="Times New Roman" w:hAnsi="Times New Roman"/>
            <w:sz w:val="26"/>
            <w:szCs w:val="26"/>
            <w:rPrChange w:id="7339" w:author="lợi đoàn" w:date="2024-11-30T03:23:00Z">
              <w:rPr>
                <w:rFonts w:ascii="Cambria" w:hAnsi="Cambria" w:cs="Cambria"/>
              </w:rPr>
            </w:rPrChange>
          </w:rPr>
          <w:t>ả</w:t>
        </w:r>
        <w:r w:rsidR="001B2DC6" w:rsidRPr="00106199">
          <w:rPr>
            <w:rFonts w:ascii="Times New Roman" w:hAnsi="Times New Roman"/>
            <w:sz w:val="26"/>
            <w:szCs w:val="26"/>
            <w:rPrChange w:id="7340" w:author="lợi đoàn" w:date="2024-11-30T03:23:00Z">
              <w:rPr/>
            </w:rPrChange>
          </w:rPr>
          <w:t>m ph</w:t>
        </w:r>
        <w:r w:rsidR="001B2DC6" w:rsidRPr="00106199">
          <w:rPr>
            <w:rFonts w:ascii="Times New Roman" w:hAnsi="Times New Roman"/>
            <w:sz w:val="26"/>
            <w:szCs w:val="26"/>
            <w:rPrChange w:id="7341" w:author="lợi đoàn" w:date="2024-11-30T03:23:00Z">
              <w:rPr>
                <w:rFonts w:ascii="Cambria" w:hAnsi="Cambria" w:cs="Cambria"/>
              </w:rPr>
            </w:rPrChange>
          </w:rPr>
          <w:t>ụ</w:t>
        </w:r>
        <w:r w:rsidR="001B2DC6" w:rsidRPr="00106199">
          <w:rPr>
            <w:rFonts w:ascii="Times New Roman" w:hAnsi="Times New Roman"/>
            <w:sz w:val="26"/>
            <w:szCs w:val="26"/>
            <w:rPrChange w:id="7342" w:author="lợi đoàn" w:date="2024-11-30T03:23:00Z">
              <w:rPr/>
            </w:rPrChange>
          </w:rPr>
          <w:t xml:space="preserve"> thu</w:t>
        </w:r>
        <w:r w:rsidR="001B2DC6" w:rsidRPr="00106199">
          <w:rPr>
            <w:rFonts w:ascii="Times New Roman" w:hAnsi="Times New Roman"/>
            <w:sz w:val="26"/>
            <w:szCs w:val="26"/>
            <w:rPrChange w:id="7343" w:author="lợi đoàn" w:date="2024-11-30T03:23:00Z">
              <w:rPr>
                <w:rFonts w:ascii="Cambria" w:hAnsi="Cambria" w:cs="Cambria"/>
              </w:rPr>
            </w:rPrChange>
          </w:rPr>
          <w:t>ộ</w:t>
        </w:r>
        <w:r w:rsidR="001B2DC6" w:rsidRPr="00106199">
          <w:rPr>
            <w:rFonts w:ascii="Times New Roman" w:hAnsi="Times New Roman"/>
            <w:sz w:val="26"/>
            <w:szCs w:val="26"/>
            <w:rPrChange w:id="7344" w:author="lợi đoàn" w:date="2024-11-30T03:23:00Z">
              <w:rPr/>
            </w:rPrChange>
          </w:rPr>
          <w:t>c v</w:t>
        </w:r>
        <w:r w:rsidR="001B2DC6" w:rsidRPr="00106199">
          <w:rPr>
            <w:rFonts w:ascii="Times New Roman" w:hAnsi="Times New Roman"/>
            <w:sz w:val="26"/>
            <w:szCs w:val="26"/>
            <w:rPrChange w:id="7345" w:author="lợi đoàn" w:date="2024-11-30T03:23:00Z">
              <w:rPr>
                <w:rFonts w:cs="VNI-Times"/>
              </w:rPr>
            </w:rPrChange>
          </w:rPr>
          <w:t>à</w:t>
        </w:r>
        <w:r w:rsidR="001B2DC6" w:rsidRPr="00106199">
          <w:rPr>
            <w:rFonts w:ascii="Times New Roman" w:hAnsi="Times New Roman"/>
            <w:sz w:val="26"/>
            <w:szCs w:val="26"/>
            <w:rPrChange w:id="7346" w:author="lợi đoàn" w:date="2024-11-30T03:23:00Z">
              <w:rPr/>
            </w:rPrChange>
          </w:rPr>
          <w:t>o b</w:t>
        </w:r>
        <w:r w:rsidR="001B2DC6" w:rsidRPr="00106199">
          <w:rPr>
            <w:rFonts w:ascii="Times New Roman" w:hAnsi="Times New Roman"/>
            <w:sz w:val="26"/>
            <w:szCs w:val="26"/>
            <w:rPrChange w:id="7347" w:author="lợi đoàn" w:date="2024-11-30T03:23:00Z">
              <w:rPr>
                <w:rFonts w:cs="VNI-Times"/>
              </w:rPr>
            </w:rPrChange>
          </w:rPr>
          <w:t>ê</w:t>
        </w:r>
        <w:r w:rsidR="001B2DC6" w:rsidRPr="00106199">
          <w:rPr>
            <w:rFonts w:ascii="Times New Roman" w:hAnsi="Times New Roman"/>
            <w:sz w:val="26"/>
            <w:szCs w:val="26"/>
            <w:rPrChange w:id="7348" w:author="lợi đoàn" w:date="2024-11-30T03:23:00Z">
              <w:rPr/>
            </w:rPrChange>
          </w:rPr>
          <w:t>n th</w:t>
        </w:r>
        <w:r w:rsidR="001B2DC6" w:rsidRPr="00106199">
          <w:rPr>
            <w:rFonts w:ascii="Times New Roman" w:hAnsi="Times New Roman"/>
            <w:sz w:val="26"/>
            <w:szCs w:val="26"/>
            <w:rPrChange w:id="7349" w:author="lợi đoàn" w:date="2024-11-30T03:23:00Z">
              <w:rPr>
                <w:rFonts w:ascii="Cambria" w:hAnsi="Cambria" w:cs="Cambria"/>
              </w:rPr>
            </w:rPrChange>
          </w:rPr>
          <w:t>ứ</w:t>
        </w:r>
        <w:r w:rsidR="001B2DC6" w:rsidRPr="00106199">
          <w:rPr>
            <w:rFonts w:ascii="Times New Roman" w:hAnsi="Times New Roman"/>
            <w:sz w:val="26"/>
            <w:szCs w:val="26"/>
            <w:rPrChange w:id="7350" w:author="lợi đoàn" w:date="2024-11-30T03:23:00Z">
              <w:rPr/>
            </w:rPrChange>
          </w:rPr>
          <w:t xml:space="preserve"> ba.</w:t>
        </w:r>
      </w:ins>
    </w:p>
    <w:p w14:paraId="6FC69C75" w14:textId="7EB8201D" w:rsidR="00F342DA" w:rsidRPr="00106199" w:rsidRDefault="00253458" w:rsidP="00F342DA">
      <w:pPr>
        <w:ind w:left="426"/>
        <w:rPr>
          <w:ins w:id="7351" w:author="lợi đoàn" w:date="2024-11-30T03:21:00Z"/>
          <w:rFonts w:ascii="Times New Roman" w:hAnsi="Times New Roman"/>
          <w:sz w:val="26"/>
          <w:szCs w:val="26"/>
          <w:rPrChange w:id="7352" w:author="lợi đoàn" w:date="2024-11-30T03:23:00Z">
            <w:rPr>
              <w:ins w:id="7353" w:author="lợi đoàn" w:date="2024-11-30T03:21:00Z"/>
            </w:rPr>
          </w:rPrChange>
        </w:rPr>
      </w:pPr>
      <w:ins w:id="7354" w:author="lợi đoàn" w:date="2024-11-30T03:20:00Z">
        <w:r w:rsidRPr="00106199">
          <w:rPr>
            <w:rFonts w:ascii="Times New Roman" w:hAnsi="Times New Roman"/>
            <w:sz w:val="26"/>
            <w:szCs w:val="26"/>
            <w:rPrChange w:id="7355" w:author="lợi đoàn" w:date="2024-11-30T03:23:00Z">
              <w:rPr/>
            </w:rPrChange>
          </w:rPr>
          <w:t>3</w:t>
        </w:r>
      </w:ins>
      <w:ins w:id="7356" w:author="lợi đoàn" w:date="2024-11-30T03:19:00Z">
        <w:r w:rsidR="00F342DA" w:rsidRPr="00106199">
          <w:rPr>
            <w:rFonts w:ascii="Times New Roman" w:hAnsi="Times New Roman"/>
            <w:sz w:val="26"/>
            <w:szCs w:val="26"/>
            <w:rPrChange w:id="7357" w:author="lợi đoàn" w:date="2024-11-30T03:23:00Z">
              <w:rPr/>
            </w:rPrChange>
          </w:rPr>
          <w:t>. Nâng cao b</w:t>
        </w:r>
        <w:r w:rsidR="00F342DA" w:rsidRPr="00106199">
          <w:rPr>
            <w:rFonts w:ascii="Times New Roman" w:hAnsi="Times New Roman"/>
            <w:sz w:val="26"/>
            <w:szCs w:val="26"/>
            <w:rPrChange w:id="7358" w:author="lợi đoàn" w:date="2024-11-30T03:23:00Z">
              <w:rPr>
                <w:rFonts w:ascii="Cambria" w:hAnsi="Cambria" w:cs="Cambria"/>
              </w:rPr>
            </w:rPrChange>
          </w:rPr>
          <w:t>ả</w:t>
        </w:r>
        <w:r w:rsidR="00F342DA" w:rsidRPr="00106199">
          <w:rPr>
            <w:rFonts w:ascii="Times New Roman" w:hAnsi="Times New Roman"/>
            <w:sz w:val="26"/>
            <w:szCs w:val="26"/>
            <w:rPrChange w:id="7359" w:author="lợi đoàn" w:date="2024-11-30T03:23:00Z">
              <w:rPr/>
            </w:rPrChange>
          </w:rPr>
          <w:t>o m</w:t>
        </w:r>
        <w:r w:rsidR="00F342DA" w:rsidRPr="00106199">
          <w:rPr>
            <w:rFonts w:ascii="Times New Roman" w:hAnsi="Times New Roman"/>
            <w:sz w:val="26"/>
            <w:szCs w:val="26"/>
            <w:rPrChange w:id="7360" w:author="lợi đoàn" w:date="2024-11-30T03:23:00Z">
              <w:rPr>
                <w:rFonts w:ascii="Cambria" w:hAnsi="Cambria" w:cs="Cambria"/>
              </w:rPr>
            </w:rPrChange>
          </w:rPr>
          <w:t>ậ</w:t>
        </w:r>
        <w:r w:rsidR="00F342DA" w:rsidRPr="00106199">
          <w:rPr>
            <w:rFonts w:ascii="Times New Roman" w:hAnsi="Times New Roman"/>
            <w:sz w:val="26"/>
            <w:szCs w:val="26"/>
            <w:rPrChange w:id="7361" w:author="lợi đoàn" w:date="2024-11-30T03:23:00Z">
              <w:rPr/>
            </w:rPrChange>
          </w:rPr>
          <w:t>t:</w:t>
        </w:r>
      </w:ins>
    </w:p>
    <w:p w14:paraId="139E8791" w14:textId="12F85EC6" w:rsidR="001B2DC6" w:rsidRPr="00106199" w:rsidRDefault="00870F19">
      <w:pPr>
        <w:ind w:left="720"/>
        <w:rPr>
          <w:ins w:id="7362" w:author="lợi đoàn" w:date="2024-11-30T03:21:00Z"/>
          <w:rFonts w:ascii="Times New Roman" w:hAnsi="Times New Roman"/>
          <w:sz w:val="26"/>
          <w:szCs w:val="26"/>
          <w:rPrChange w:id="7363" w:author="lợi đoàn" w:date="2024-11-30T03:23:00Z">
            <w:rPr>
              <w:ins w:id="7364" w:author="lợi đoàn" w:date="2024-11-30T03:21:00Z"/>
            </w:rPr>
          </w:rPrChange>
        </w:rPr>
        <w:pPrChange w:id="7365" w:author="lợi đoàn" w:date="2024-11-30T06:48:00Z">
          <w:pPr>
            <w:ind w:left="426"/>
          </w:pPr>
        </w:pPrChange>
      </w:pPr>
      <w:ins w:id="7366" w:author="lợi đoàn" w:date="2024-11-30T06:48:00Z">
        <w:r>
          <w:rPr>
            <w:rFonts w:ascii="Times New Roman" w:hAnsi="Times New Roman"/>
            <w:sz w:val="26"/>
            <w:szCs w:val="26"/>
          </w:rPr>
          <w:t xml:space="preserve">- </w:t>
        </w:r>
      </w:ins>
      <w:ins w:id="7367" w:author="lợi đoàn" w:date="2024-11-30T03:21:00Z">
        <w:r w:rsidR="001B2DC6" w:rsidRPr="00106199">
          <w:rPr>
            <w:rFonts w:ascii="Times New Roman" w:hAnsi="Times New Roman"/>
            <w:sz w:val="26"/>
            <w:szCs w:val="26"/>
            <w:rPrChange w:id="7368" w:author="lợi đoàn" w:date="2024-11-30T03:23:00Z">
              <w:rPr/>
            </w:rPrChange>
          </w:rPr>
          <w:t>T</w:t>
        </w:r>
        <w:r w:rsidR="001B2DC6" w:rsidRPr="00106199">
          <w:rPr>
            <w:rFonts w:ascii="Times New Roman" w:hAnsi="Times New Roman"/>
            <w:sz w:val="26"/>
            <w:szCs w:val="26"/>
            <w:rPrChange w:id="7369" w:author="lợi đoàn" w:date="2024-11-30T03:23:00Z">
              <w:rPr>
                <w:rFonts w:ascii="Cambria" w:hAnsi="Cambria" w:cs="Cambria"/>
              </w:rPr>
            </w:rPrChange>
          </w:rPr>
          <w:t>ă</w:t>
        </w:r>
        <w:r w:rsidR="001B2DC6" w:rsidRPr="00106199">
          <w:rPr>
            <w:rFonts w:ascii="Times New Roman" w:hAnsi="Times New Roman"/>
            <w:sz w:val="26"/>
            <w:szCs w:val="26"/>
            <w:rPrChange w:id="7370" w:author="lợi đoàn" w:date="2024-11-30T03:23:00Z">
              <w:rPr/>
            </w:rPrChange>
          </w:rPr>
          <w:t>ng c</w:t>
        </w:r>
        <w:r w:rsidR="001B2DC6" w:rsidRPr="00106199">
          <w:rPr>
            <w:rFonts w:ascii="Times New Roman" w:hAnsi="Times New Roman"/>
            <w:sz w:val="26"/>
            <w:szCs w:val="26"/>
            <w:rPrChange w:id="7371" w:author="lợi đoàn" w:date="2024-11-30T03:23:00Z">
              <w:rPr>
                <w:rFonts w:ascii="Cambria" w:hAnsi="Cambria" w:cs="Cambria"/>
              </w:rPr>
            </w:rPrChange>
          </w:rPr>
          <w:t>ườ</w:t>
        </w:r>
        <w:r w:rsidR="001B2DC6" w:rsidRPr="00106199">
          <w:rPr>
            <w:rFonts w:ascii="Times New Roman" w:hAnsi="Times New Roman"/>
            <w:sz w:val="26"/>
            <w:szCs w:val="26"/>
            <w:rPrChange w:id="7372" w:author="lợi đoàn" w:date="2024-11-30T03:23:00Z">
              <w:rPr/>
            </w:rPrChange>
          </w:rPr>
          <w:t>ng b</w:t>
        </w:r>
        <w:r w:rsidR="001B2DC6" w:rsidRPr="00106199">
          <w:rPr>
            <w:rFonts w:ascii="Times New Roman" w:hAnsi="Times New Roman"/>
            <w:sz w:val="26"/>
            <w:szCs w:val="26"/>
            <w:rPrChange w:id="7373" w:author="lợi đoàn" w:date="2024-11-30T03:23:00Z">
              <w:rPr>
                <w:rFonts w:ascii="Cambria" w:hAnsi="Cambria" w:cs="Cambria"/>
              </w:rPr>
            </w:rPrChange>
          </w:rPr>
          <w:t>ả</w:t>
        </w:r>
        <w:r w:rsidR="001B2DC6" w:rsidRPr="00106199">
          <w:rPr>
            <w:rFonts w:ascii="Times New Roman" w:hAnsi="Times New Roman"/>
            <w:sz w:val="26"/>
            <w:szCs w:val="26"/>
            <w:rPrChange w:id="7374" w:author="lợi đoàn" w:date="2024-11-30T03:23:00Z">
              <w:rPr/>
            </w:rPrChange>
          </w:rPr>
          <w:t>o m</w:t>
        </w:r>
        <w:r w:rsidR="001B2DC6" w:rsidRPr="00106199">
          <w:rPr>
            <w:rFonts w:ascii="Times New Roman" w:hAnsi="Times New Roman"/>
            <w:sz w:val="26"/>
            <w:szCs w:val="26"/>
            <w:rPrChange w:id="7375" w:author="lợi đoàn" w:date="2024-11-30T03:23:00Z">
              <w:rPr>
                <w:rFonts w:ascii="Cambria" w:hAnsi="Cambria" w:cs="Cambria"/>
              </w:rPr>
            </w:rPrChange>
          </w:rPr>
          <w:t>ậ</w:t>
        </w:r>
        <w:r w:rsidR="001B2DC6" w:rsidRPr="00106199">
          <w:rPr>
            <w:rFonts w:ascii="Times New Roman" w:hAnsi="Times New Roman"/>
            <w:sz w:val="26"/>
            <w:szCs w:val="26"/>
            <w:rPrChange w:id="7376" w:author="lợi đoàn" w:date="2024-11-30T03:23:00Z">
              <w:rPr/>
            </w:rPrChange>
          </w:rPr>
          <w:t>t d</w:t>
        </w:r>
        <w:r w:rsidR="001B2DC6" w:rsidRPr="00106199">
          <w:rPr>
            <w:rFonts w:ascii="Times New Roman" w:hAnsi="Times New Roman"/>
            <w:sz w:val="26"/>
            <w:szCs w:val="26"/>
            <w:rPrChange w:id="7377" w:author="lợi đoàn" w:date="2024-11-30T03:23:00Z">
              <w:rPr>
                <w:rFonts w:ascii="Cambria" w:hAnsi="Cambria" w:cs="Cambria"/>
              </w:rPr>
            </w:rPrChange>
          </w:rPr>
          <w:t>ữ</w:t>
        </w:r>
        <w:r w:rsidR="001B2DC6" w:rsidRPr="00106199">
          <w:rPr>
            <w:rFonts w:ascii="Times New Roman" w:hAnsi="Times New Roman"/>
            <w:sz w:val="26"/>
            <w:szCs w:val="26"/>
            <w:rPrChange w:id="7378" w:author="lợi đoàn" w:date="2024-11-30T03:23:00Z">
              <w:rPr/>
            </w:rPrChange>
          </w:rPr>
          <w:t xml:space="preserve"> li</w:t>
        </w:r>
        <w:r w:rsidR="001B2DC6" w:rsidRPr="00106199">
          <w:rPr>
            <w:rFonts w:ascii="Times New Roman" w:hAnsi="Times New Roman"/>
            <w:sz w:val="26"/>
            <w:szCs w:val="26"/>
            <w:rPrChange w:id="7379" w:author="lợi đoàn" w:date="2024-11-30T03:23:00Z">
              <w:rPr>
                <w:rFonts w:ascii="Cambria" w:hAnsi="Cambria" w:cs="Cambria"/>
              </w:rPr>
            </w:rPrChange>
          </w:rPr>
          <w:t>ệ</w:t>
        </w:r>
        <w:r w:rsidR="001B2DC6" w:rsidRPr="00106199">
          <w:rPr>
            <w:rFonts w:ascii="Times New Roman" w:hAnsi="Times New Roman"/>
            <w:sz w:val="26"/>
            <w:szCs w:val="26"/>
            <w:rPrChange w:id="7380" w:author="lợi đoàn" w:date="2024-11-30T03:23:00Z">
              <w:rPr/>
            </w:rPrChange>
          </w:rPr>
          <w:t>u b</w:t>
        </w:r>
        <w:r w:rsidR="001B2DC6" w:rsidRPr="00106199">
          <w:rPr>
            <w:rFonts w:ascii="Times New Roman" w:hAnsi="Times New Roman"/>
            <w:sz w:val="26"/>
            <w:szCs w:val="26"/>
            <w:rPrChange w:id="7381" w:author="lợi đoàn" w:date="2024-11-30T03:23:00Z">
              <w:rPr>
                <w:rFonts w:ascii="Cambria" w:hAnsi="Cambria" w:cs="Cambria"/>
              </w:rPr>
            </w:rPrChange>
          </w:rPr>
          <w:t>ằ</w:t>
        </w:r>
        <w:r w:rsidR="001B2DC6" w:rsidRPr="00106199">
          <w:rPr>
            <w:rFonts w:ascii="Times New Roman" w:hAnsi="Times New Roman"/>
            <w:sz w:val="26"/>
            <w:szCs w:val="26"/>
            <w:rPrChange w:id="7382" w:author="lợi đoàn" w:date="2024-11-30T03:23:00Z">
              <w:rPr/>
            </w:rPrChange>
          </w:rPr>
          <w:t>ng m</w:t>
        </w:r>
        <w:r w:rsidR="001B2DC6" w:rsidRPr="00106199">
          <w:rPr>
            <w:rFonts w:ascii="Times New Roman" w:hAnsi="Times New Roman"/>
            <w:sz w:val="26"/>
            <w:szCs w:val="26"/>
            <w:rPrChange w:id="7383" w:author="lợi đoàn" w:date="2024-11-30T03:23:00Z">
              <w:rPr>
                <w:rFonts w:cs="VNI-Times"/>
              </w:rPr>
            </w:rPrChange>
          </w:rPr>
          <w:t>ã</w:t>
        </w:r>
        <w:r w:rsidR="001B2DC6" w:rsidRPr="00106199">
          <w:rPr>
            <w:rFonts w:ascii="Times New Roman" w:hAnsi="Times New Roman"/>
            <w:sz w:val="26"/>
            <w:szCs w:val="26"/>
            <w:rPrChange w:id="7384" w:author="lợi đoàn" w:date="2024-11-30T03:23:00Z">
              <w:rPr/>
            </w:rPrChange>
          </w:rPr>
          <w:t xml:space="preserve"> h</w:t>
        </w:r>
        <w:r w:rsidR="001B2DC6" w:rsidRPr="00106199">
          <w:rPr>
            <w:rFonts w:ascii="Times New Roman" w:hAnsi="Times New Roman"/>
            <w:sz w:val="26"/>
            <w:szCs w:val="26"/>
            <w:rPrChange w:id="7385" w:author="lợi đoàn" w:date="2024-11-30T03:23:00Z">
              <w:rPr>
                <w:rFonts w:cs="VNI-Times"/>
              </w:rPr>
            </w:rPrChange>
          </w:rPr>
          <w:t>ó</w:t>
        </w:r>
        <w:r w:rsidR="001B2DC6" w:rsidRPr="00106199">
          <w:rPr>
            <w:rFonts w:ascii="Times New Roman" w:hAnsi="Times New Roman"/>
            <w:sz w:val="26"/>
            <w:szCs w:val="26"/>
            <w:rPrChange w:id="7386" w:author="lợi đoàn" w:date="2024-11-30T03:23:00Z">
              <w:rPr/>
            </w:rPrChange>
          </w:rPr>
          <w:t>a (AES/RSA) cho th</w:t>
        </w:r>
        <w:r w:rsidR="001B2DC6" w:rsidRPr="00106199">
          <w:rPr>
            <w:rFonts w:ascii="Times New Roman" w:hAnsi="Times New Roman"/>
            <w:sz w:val="26"/>
            <w:szCs w:val="26"/>
            <w:rPrChange w:id="7387" w:author="lợi đoàn" w:date="2024-11-30T03:23:00Z">
              <w:rPr>
                <w:rFonts w:cs="VNI-Times"/>
              </w:rPr>
            </w:rPrChange>
          </w:rPr>
          <w:t>ô</w:t>
        </w:r>
        <w:r w:rsidR="001B2DC6" w:rsidRPr="00106199">
          <w:rPr>
            <w:rFonts w:ascii="Times New Roman" w:hAnsi="Times New Roman"/>
            <w:sz w:val="26"/>
            <w:szCs w:val="26"/>
            <w:rPrChange w:id="7388" w:author="lợi đoàn" w:date="2024-11-30T03:23:00Z">
              <w:rPr/>
            </w:rPrChange>
          </w:rPr>
          <w:t>ng tin nh</w:t>
        </w:r>
        <w:r w:rsidR="001B2DC6" w:rsidRPr="00106199">
          <w:rPr>
            <w:rFonts w:ascii="Times New Roman" w:hAnsi="Times New Roman"/>
            <w:sz w:val="26"/>
            <w:szCs w:val="26"/>
            <w:rPrChange w:id="7389" w:author="lợi đoàn" w:date="2024-11-30T03:23:00Z">
              <w:rPr>
                <w:rFonts w:ascii="Cambria" w:hAnsi="Cambria" w:cs="Cambria"/>
              </w:rPr>
            </w:rPrChange>
          </w:rPr>
          <w:t>ạ</w:t>
        </w:r>
        <w:r w:rsidR="001B2DC6" w:rsidRPr="00106199">
          <w:rPr>
            <w:rFonts w:ascii="Times New Roman" w:hAnsi="Times New Roman"/>
            <w:sz w:val="26"/>
            <w:szCs w:val="26"/>
            <w:rPrChange w:id="7390" w:author="lợi đoàn" w:date="2024-11-30T03:23:00Z">
              <w:rPr/>
            </w:rPrChange>
          </w:rPr>
          <w:t>y c</w:t>
        </w:r>
        <w:r w:rsidR="001B2DC6" w:rsidRPr="00106199">
          <w:rPr>
            <w:rFonts w:ascii="Times New Roman" w:hAnsi="Times New Roman"/>
            <w:sz w:val="26"/>
            <w:szCs w:val="26"/>
            <w:rPrChange w:id="7391" w:author="lợi đoàn" w:date="2024-11-30T03:23:00Z">
              <w:rPr>
                <w:rFonts w:ascii="Cambria" w:hAnsi="Cambria" w:cs="Cambria"/>
              </w:rPr>
            </w:rPrChange>
          </w:rPr>
          <w:t>ả</w:t>
        </w:r>
        <w:r w:rsidR="001B2DC6" w:rsidRPr="00106199">
          <w:rPr>
            <w:rFonts w:ascii="Times New Roman" w:hAnsi="Times New Roman"/>
            <w:sz w:val="26"/>
            <w:szCs w:val="26"/>
            <w:rPrChange w:id="7392" w:author="lợi đoàn" w:date="2024-11-30T03:23:00Z">
              <w:rPr/>
            </w:rPrChange>
          </w:rPr>
          <w:t>m nh</w:t>
        </w:r>
        <w:r w:rsidR="001B2DC6" w:rsidRPr="00106199">
          <w:rPr>
            <w:rFonts w:ascii="Times New Roman" w:hAnsi="Times New Roman"/>
            <w:sz w:val="26"/>
            <w:szCs w:val="26"/>
            <w:rPrChange w:id="7393" w:author="lợi đoàn" w:date="2024-11-30T03:23:00Z">
              <w:rPr>
                <w:rFonts w:ascii="Cambria" w:hAnsi="Cambria" w:cs="Cambria"/>
              </w:rPr>
            </w:rPrChange>
          </w:rPr>
          <w:t>ư</w:t>
        </w:r>
        <w:r w:rsidR="001B2DC6" w:rsidRPr="00106199">
          <w:rPr>
            <w:rFonts w:ascii="Times New Roman" w:hAnsi="Times New Roman"/>
            <w:sz w:val="26"/>
            <w:szCs w:val="26"/>
            <w:rPrChange w:id="7394" w:author="lợi đoàn" w:date="2024-11-30T03:23:00Z">
              <w:rPr/>
            </w:rPrChange>
          </w:rPr>
          <w:t xml:space="preserve"> m</w:t>
        </w:r>
        <w:r w:rsidR="001B2DC6" w:rsidRPr="00106199">
          <w:rPr>
            <w:rFonts w:ascii="Times New Roman" w:hAnsi="Times New Roman"/>
            <w:sz w:val="26"/>
            <w:szCs w:val="26"/>
            <w:rPrChange w:id="7395" w:author="lợi đoàn" w:date="2024-11-30T03:23:00Z">
              <w:rPr>
                <w:rFonts w:cs="VNI-Times"/>
              </w:rPr>
            </w:rPrChange>
          </w:rPr>
          <w:t>ã</w:t>
        </w:r>
        <w:r w:rsidR="001B2DC6" w:rsidRPr="00106199">
          <w:rPr>
            <w:rFonts w:ascii="Times New Roman" w:hAnsi="Times New Roman"/>
            <w:sz w:val="26"/>
            <w:szCs w:val="26"/>
            <w:rPrChange w:id="7396" w:author="lợi đoàn" w:date="2024-11-30T03:23:00Z">
              <w:rPr/>
            </w:rPrChange>
          </w:rPr>
          <w:t xml:space="preserve"> c</w:t>
        </w:r>
        <w:r w:rsidR="001B2DC6" w:rsidRPr="00106199">
          <w:rPr>
            <w:rFonts w:ascii="Times New Roman" w:hAnsi="Times New Roman"/>
            <w:sz w:val="26"/>
            <w:szCs w:val="26"/>
            <w:rPrChange w:id="7397" w:author="lợi đoàn" w:date="2024-11-30T03:23:00Z">
              <w:rPr>
                <w:rFonts w:ascii="Cambria" w:hAnsi="Cambria" w:cs="Cambria"/>
              </w:rPr>
            </w:rPrChange>
          </w:rPr>
          <w:t>ă</w:t>
        </w:r>
        <w:r w:rsidR="001B2DC6" w:rsidRPr="00106199">
          <w:rPr>
            <w:rFonts w:ascii="Times New Roman" w:hAnsi="Times New Roman"/>
            <w:sz w:val="26"/>
            <w:szCs w:val="26"/>
            <w:rPrChange w:id="7398" w:author="lợi đoàn" w:date="2024-11-30T03:23:00Z">
              <w:rPr/>
            </w:rPrChange>
          </w:rPr>
          <w:t>n c</w:t>
        </w:r>
        <w:r w:rsidR="001B2DC6" w:rsidRPr="00106199">
          <w:rPr>
            <w:rFonts w:ascii="Times New Roman" w:hAnsi="Times New Roman"/>
            <w:sz w:val="26"/>
            <w:szCs w:val="26"/>
            <w:rPrChange w:id="7399" w:author="lợi đoàn" w:date="2024-11-30T03:23:00Z">
              <w:rPr>
                <w:rFonts w:ascii="Cambria" w:hAnsi="Cambria" w:cs="Cambria"/>
              </w:rPr>
            </w:rPrChange>
          </w:rPr>
          <w:t>ướ</w:t>
        </w:r>
        <w:r w:rsidR="001B2DC6" w:rsidRPr="00106199">
          <w:rPr>
            <w:rFonts w:ascii="Times New Roman" w:hAnsi="Times New Roman"/>
            <w:sz w:val="26"/>
            <w:szCs w:val="26"/>
            <w:rPrChange w:id="7400" w:author="lợi đoàn" w:date="2024-11-30T03:23:00Z">
              <w:rPr/>
            </w:rPrChange>
          </w:rPr>
          <w:t>c v</w:t>
        </w:r>
        <w:r w:rsidR="001B2DC6" w:rsidRPr="00106199">
          <w:rPr>
            <w:rFonts w:ascii="Times New Roman" w:hAnsi="Times New Roman"/>
            <w:sz w:val="26"/>
            <w:szCs w:val="26"/>
            <w:rPrChange w:id="7401" w:author="lợi đoàn" w:date="2024-11-30T03:23:00Z">
              <w:rPr>
                <w:rFonts w:cs="VNI-Times"/>
              </w:rPr>
            </w:rPrChange>
          </w:rPr>
          <w:t>à</w:t>
        </w:r>
        <w:r w:rsidR="001B2DC6" w:rsidRPr="00106199">
          <w:rPr>
            <w:rFonts w:ascii="Times New Roman" w:hAnsi="Times New Roman"/>
            <w:sz w:val="26"/>
            <w:szCs w:val="26"/>
            <w:rPrChange w:id="7402" w:author="lợi đoàn" w:date="2024-11-30T03:23:00Z">
              <w:rPr/>
            </w:rPrChange>
          </w:rPr>
          <w:t xml:space="preserve"> thanh to</w:t>
        </w:r>
        <w:r w:rsidR="001B2DC6" w:rsidRPr="00106199">
          <w:rPr>
            <w:rFonts w:ascii="Times New Roman" w:hAnsi="Times New Roman"/>
            <w:sz w:val="26"/>
            <w:szCs w:val="26"/>
            <w:rPrChange w:id="7403" w:author="lợi đoàn" w:date="2024-11-30T03:23:00Z">
              <w:rPr>
                <w:rFonts w:cs="VNI-Times"/>
              </w:rPr>
            </w:rPrChange>
          </w:rPr>
          <w:t>á</w:t>
        </w:r>
        <w:r w:rsidR="001B2DC6" w:rsidRPr="00106199">
          <w:rPr>
            <w:rFonts w:ascii="Times New Roman" w:hAnsi="Times New Roman"/>
            <w:sz w:val="26"/>
            <w:szCs w:val="26"/>
            <w:rPrChange w:id="7404" w:author="lợi đoàn" w:date="2024-11-30T03:23:00Z">
              <w:rPr/>
            </w:rPrChange>
          </w:rPr>
          <w:t>n.</w:t>
        </w:r>
      </w:ins>
    </w:p>
    <w:p w14:paraId="1BD5825C" w14:textId="407AB2F1" w:rsidR="00D57B65" w:rsidRPr="00106199" w:rsidRDefault="00870F19">
      <w:pPr>
        <w:ind w:left="426" w:firstLine="294"/>
        <w:rPr>
          <w:ins w:id="7405" w:author="lợi đoàn" w:date="2024-11-30T03:19:00Z"/>
          <w:rFonts w:ascii="Times New Roman" w:hAnsi="Times New Roman"/>
          <w:sz w:val="26"/>
          <w:szCs w:val="26"/>
          <w:rPrChange w:id="7406" w:author="lợi đoàn" w:date="2024-11-30T03:23:00Z">
            <w:rPr>
              <w:ins w:id="7407" w:author="lợi đoàn" w:date="2024-11-30T03:19:00Z"/>
            </w:rPr>
          </w:rPrChange>
        </w:rPr>
        <w:pPrChange w:id="7408" w:author="lợi đoàn" w:date="2024-11-30T06:48:00Z">
          <w:pPr>
            <w:ind w:left="426"/>
          </w:pPr>
        </w:pPrChange>
      </w:pPr>
      <w:ins w:id="7409" w:author="lợi đoàn" w:date="2024-11-30T06:48:00Z">
        <w:r>
          <w:rPr>
            <w:rFonts w:ascii="Times New Roman" w:hAnsi="Times New Roman"/>
            <w:sz w:val="26"/>
            <w:szCs w:val="26"/>
          </w:rPr>
          <w:lastRenderedPageBreak/>
          <w:t xml:space="preserve">- </w:t>
        </w:r>
      </w:ins>
      <w:ins w:id="7410" w:author="lợi đoàn" w:date="2024-11-30T03:21:00Z">
        <w:r w:rsidR="00D57B65" w:rsidRPr="00106199">
          <w:rPr>
            <w:rFonts w:ascii="Times New Roman" w:hAnsi="Times New Roman"/>
            <w:sz w:val="26"/>
            <w:szCs w:val="26"/>
            <w:rPrChange w:id="7411" w:author="lợi đoàn" w:date="2024-11-30T03:23:00Z">
              <w:rPr/>
            </w:rPrChange>
          </w:rPr>
          <w:t>Tích h</w:t>
        </w:r>
        <w:r w:rsidR="00D57B65" w:rsidRPr="00106199">
          <w:rPr>
            <w:rFonts w:ascii="Times New Roman" w:hAnsi="Times New Roman"/>
            <w:sz w:val="26"/>
            <w:szCs w:val="26"/>
            <w:rPrChange w:id="7412" w:author="lợi đoàn" w:date="2024-11-30T03:23:00Z">
              <w:rPr>
                <w:rFonts w:ascii="Cambria" w:hAnsi="Cambria" w:cs="Cambria"/>
              </w:rPr>
            </w:rPrChange>
          </w:rPr>
          <w:t>ợ</w:t>
        </w:r>
        <w:r w:rsidR="00D57B65" w:rsidRPr="00106199">
          <w:rPr>
            <w:rFonts w:ascii="Times New Roman" w:hAnsi="Times New Roman"/>
            <w:sz w:val="26"/>
            <w:szCs w:val="26"/>
            <w:rPrChange w:id="7413" w:author="lợi đoàn" w:date="2024-11-30T03:23:00Z">
              <w:rPr/>
            </w:rPrChange>
          </w:rPr>
          <w:t>p x</w:t>
        </w:r>
        <w:r w:rsidR="00D57B65" w:rsidRPr="00106199">
          <w:rPr>
            <w:rFonts w:ascii="Times New Roman" w:hAnsi="Times New Roman"/>
            <w:sz w:val="26"/>
            <w:szCs w:val="26"/>
            <w:rPrChange w:id="7414" w:author="lợi đoàn" w:date="2024-11-30T03:23:00Z">
              <w:rPr>
                <w:rFonts w:cs="VNI-Times"/>
              </w:rPr>
            </w:rPrChange>
          </w:rPr>
          <w:t>á</w:t>
        </w:r>
        <w:r w:rsidR="00D57B65" w:rsidRPr="00106199">
          <w:rPr>
            <w:rFonts w:ascii="Times New Roman" w:hAnsi="Times New Roman"/>
            <w:sz w:val="26"/>
            <w:szCs w:val="26"/>
            <w:rPrChange w:id="7415" w:author="lợi đoàn" w:date="2024-11-30T03:23:00Z">
              <w:rPr/>
            </w:rPrChange>
          </w:rPr>
          <w:t>c th</w:t>
        </w:r>
        <w:r w:rsidR="00D57B65" w:rsidRPr="00106199">
          <w:rPr>
            <w:rFonts w:ascii="Times New Roman" w:hAnsi="Times New Roman"/>
            <w:sz w:val="26"/>
            <w:szCs w:val="26"/>
            <w:rPrChange w:id="7416" w:author="lợi đoàn" w:date="2024-11-30T03:23:00Z">
              <w:rPr>
                <w:rFonts w:ascii="Cambria" w:hAnsi="Cambria" w:cs="Cambria"/>
              </w:rPr>
            </w:rPrChange>
          </w:rPr>
          <w:t>ự</w:t>
        </w:r>
        <w:r w:rsidR="00D57B65" w:rsidRPr="00106199">
          <w:rPr>
            <w:rFonts w:ascii="Times New Roman" w:hAnsi="Times New Roman"/>
            <w:sz w:val="26"/>
            <w:szCs w:val="26"/>
            <w:rPrChange w:id="7417" w:author="lợi đoàn" w:date="2024-11-30T03:23:00Z">
              <w:rPr/>
            </w:rPrChange>
          </w:rPr>
          <w:t>c hai y</w:t>
        </w:r>
        <w:r w:rsidR="00D57B65" w:rsidRPr="00106199">
          <w:rPr>
            <w:rFonts w:ascii="Times New Roman" w:hAnsi="Times New Roman"/>
            <w:sz w:val="26"/>
            <w:szCs w:val="26"/>
            <w:rPrChange w:id="7418" w:author="lợi đoàn" w:date="2024-11-30T03:23:00Z">
              <w:rPr>
                <w:rFonts w:ascii="Cambria" w:hAnsi="Cambria" w:cs="Cambria"/>
              </w:rPr>
            </w:rPrChange>
          </w:rPr>
          <w:t>ế</w:t>
        </w:r>
        <w:r w:rsidR="00D57B65" w:rsidRPr="00106199">
          <w:rPr>
            <w:rFonts w:ascii="Times New Roman" w:hAnsi="Times New Roman"/>
            <w:sz w:val="26"/>
            <w:szCs w:val="26"/>
            <w:rPrChange w:id="7419" w:author="lợi đoàn" w:date="2024-11-30T03:23:00Z">
              <w:rPr/>
            </w:rPrChange>
          </w:rPr>
          <w:t>u t</w:t>
        </w:r>
        <w:r w:rsidR="00D57B65" w:rsidRPr="00106199">
          <w:rPr>
            <w:rFonts w:ascii="Times New Roman" w:hAnsi="Times New Roman"/>
            <w:sz w:val="26"/>
            <w:szCs w:val="26"/>
            <w:rPrChange w:id="7420" w:author="lợi đoàn" w:date="2024-11-30T03:23:00Z">
              <w:rPr>
                <w:rFonts w:ascii="Cambria" w:hAnsi="Cambria" w:cs="Cambria"/>
              </w:rPr>
            </w:rPrChange>
          </w:rPr>
          <w:t>ố</w:t>
        </w:r>
        <w:r w:rsidR="00D57B65" w:rsidRPr="00106199">
          <w:rPr>
            <w:rFonts w:ascii="Times New Roman" w:hAnsi="Times New Roman"/>
            <w:sz w:val="26"/>
            <w:szCs w:val="26"/>
            <w:rPrChange w:id="7421" w:author="lợi đoàn" w:date="2024-11-30T03:23:00Z">
              <w:rPr/>
            </w:rPrChange>
          </w:rPr>
          <w:t xml:space="preserve"> (2FA) cho t</w:t>
        </w:r>
        <w:r w:rsidR="00D57B65" w:rsidRPr="00106199">
          <w:rPr>
            <w:rFonts w:ascii="Times New Roman" w:hAnsi="Times New Roman"/>
            <w:sz w:val="26"/>
            <w:szCs w:val="26"/>
            <w:rPrChange w:id="7422" w:author="lợi đoàn" w:date="2024-11-30T03:23:00Z">
              <w:rPr>
                <w:rFonts w:cs="VNI-Times"/>
              </w:rPr>
            </w:rPrChange>
          </w:rPr>
          <w:t>à</w:t>
        </w:r>
        <w:r w:rsidR="00D57B65" w:rsidRPr="00106199">
          <w:rPr>
            <w:rFonts w:ascii="Times New Roman" w:hAnsi="Times New Roman"/>
            <w:sz w:val="26"/>
            <w:szCs w:val="26"/>
            <w:rPrChange w:id="7423" w:author="lợi đoàn" w:date="2024-11-30T03:23:00Z">
              <w:rPr/>
            </w:rPrChange>
          </w:rPr>
          <w:t>i kho</w:t>
        </w:r>
        <w:r w:rsidR="00D57B65" w:rsidRPr="00106199">
          <w:rPr>
            <w:rFonts w:ascii="Times New Roman" w:hAnsi="Times New Roman"/>
            <w:sz w:val="26"/>
            <w:szCs w:val="26"/>
            <w:rPrChange w:id="7424" w:author="lợi đoàn" w:date="2024-11-30T03:23:00Z">
              <w:rPr>
                <w:rFonts w:ascii="Cambria" w:hAnsi="Cambria" w:cs="Cambria"/>
              </w:rPr>
            </w:rPrChange>
          </w:rPr>
          <w:t>ả</w:t>
        </w:r>
        <w:r w:rsidR="00D57B65" w:rsidRPr="00106199">
          <w:rPr>
            <w:rFonts w:ascii="Times New Roman" w:hAnsi="Times New Roman"/>
            <w:sz w:val="26"/>
            <w:szCs w:val="26"/>
            <w:rPrChange w:id="7425" w:author="lợi đoàn" w:date="2024-11-30T03:23:00Z">
              <w:rPr/>
            </w:rPrChange>
          </w:rPr>
          <w:t>n b</w:t>
        </w:r>
        <w:r w:rsidR="00D57B65" w:rsidRPr="00106199">
          <w:rPr>
            <w:rFonts w:ascii="Times New Roman" w:hAnsi="Times New Roman"/>
            <w:sz w:val="26"/>
            <w:szCs w:val="26"/>
            <w:rPrChange w:id="7426" w:author="lợi đoàn" w:date="2024-11-30T03:23:00Z">
              <w:rPr>
                <w:rFonts w:ascii="Cambria" w:hAnsi="Cambria" w:cs="Cambria"/>
              </w:rPr>
            </w:rPrChange>
          </w:rPr>
          <w:t>ệ</w:t>
        </w:r>
        <w:r w:rsidR="00D57B65" w:rsidRPr="00106199">
          <w:rPr>
            <w:rFonts w:ascii="Times New Roman" w:hAnsi="Times New Roman"/>
            <w:sz w:val="26"/>
            <w:szCs w:val="26"/>
            <w:rPrChange w:id="7427" w:author="lợi đoàn" w:date="2024-11-30T03:23:00Z">
              <w:rPr/>
            </w:rPrChange>
          </w:rPr>
          <w:t>nh nh</w:t>
        </w:r>
        <w:r w:rsidR="00D57B65" w:rsidRPr="00106199">
          <w:rPr>
            <w:rFonts w:ascii="Times New Roman" w:hAnsi="Times New Roman"/>
            <w:sz w:val="26"/>
            <w:szCs w:val="26"/>
            <w:rPrChange w:id="7428" w:author="lợi đoàn" w:date="2024-11-30T03:23:00Z">
              <w:rPr>
                <w:rFonts w:cs="VNI-Times"/>
              </w:rPr>
            </w:rPrChange>
          </w:rPr>
          <w:t>â</w:t>
        </w:r>
        <w:r w:rsidR="00D57B65" w:rsidRPr="00106199">
          <w:rPr>
            <w:rFonts w:ascii="Times New Roman" w:hAnsi="Times New Roman"/>
            <w:sz w:val="26"/>
            <w:szCs w:val="26"/>
            <w:rPrChange w:id="7429" w:author="lợi đoàn" w:date="2024-11-30T03:23:00Z">
              <w:rPr/>
            </w:rPrChange>
          </w:rPr>
          <w:t>n.</w:t>
        </w:r>
      </w:ins>
    </w:p>
    <w:p w14:paraId="7745FCBA" w14:textId="52413633" w:rsidR="00F342DA" w:rsidRPr="00106199" w:rsidRDefault="00253458" w:rsidP="00F342DA">
      <w:pPr>
        <w:ind w:left="426"/>
        <w:rPr>
          <w:ins w:id="7430" w:author="lợi đoàn" w:date="2024-11-30T03:21:00Z"/>
          <w:rFonts w:ascii="Times New Roman" w:hAnsi="Times New Roman"/>
          <w:sz w:val="26"/>
          <w:szCs w:val="26"/>
          <w:rPrChange w:id="7431" w:author="lợi đoàn" w:date="2024-11-30T03:23:00Z">
            <w:rPr>
              <w:ins w:id="7432" w:author="lợi đoàn" w:date="2024-11-30T03:21:00Z"/>
            </w:rPr>
          </w:rPrChange>
        </w:rPr>
      </w:pPr>
      <w:ins w:id="7433" w:author="lợi đoàn" w:date="2024-11-30T03:20:00Z">
        <w:r w:rsidRPr="00106199">
          <w:rPr>
            <w:rFonts w:ascii="Times New Roman" w:hAnsi="Times New Roman"/>
            <w:sz w:val="26"/>
            <w:szCs w:val="26"/>
            <w:rPrChange w:id="7434" w:author="lợi đoàn" w:date="2024-11-30T03:23:00Z">
              <w:rPr/>
            </w:rPrChange>
          </w:rPr>
          <w:t>4</w:t>
        </w:r>
      </w:ins>
      <w:ins w:id="7435" w:author="lợi đoàn" w:date="2024-11-30T03:19:00Z">
        <w:r w:rsidR="00F342DA" w:rsidRPr="00106199">
          <w:rPr>
            <w:rFonts w:ascii="Times New Roman" w:hAnsi="Times New Roman"/>
            <w:sz w:val="26"/>
            <w:szCs w:val="26"/>
            <w:rPrChange w:id="7436" w:author="lợi đoàn" w:date="2024-11-30T03:23:00Z">
              <w:rPr/>
            </w:rPrChange>
          </w:rPr>
          <w:t xml:space="preserve">. </w:t>
        </w:r>
        <w:r w:rsidR="00FA0AD1" w:rsidRPr="00106199">
          <w:rPr>
            <w:rFonts w:ascii="Times New Roman" w:hAnsi="Times New Roman"/>
            <w:sz w:val="26"/>
            <w:szCs w:val="26"/>
            <w:rPrChange w:id="7437" w:author="lợi đoàn" w:date="2024-11-30T03:23:00Z">
              <w:rPr/>
            </w:rPrChange>
          </w:rPr>
          <w:t>C</w:t>
        </w:r>
        <w:r w:rsidR="00FA0AD1" w:rsidRPr="00106199">
          <w:rPr>
            <w:rFonts w:ascii="Times New Roman" w:hAnsi="Times New Roman"/>
            <w:sz w:val="26"/>
            <w:szCs w:val="26"/>
            <w:rPrChange w:id="7438" w:author="lợi đoàn" w:date="2024-11-30T03:23:00Z">
              <w:rPr>
                <w:rFonts w:ascii="Cambria" w:hAnsi="Cambria" w:cs="Cambria"/>
              </w:rPr>
            </w:rPrChange>
          </w:rPr>
          <w:t>ả</w:t>
        </w:r>
        <w:r w:rsidR="00FA0AD1" w:rsidRPr="00106199">
          <w:rPr>
            <w:rFonts w:ascii="Times New Roman" w:hAnsi="Times New Roman"/>
            <w:sz w:val="26"/>
            <w:szCs w:val="26"/>
            <w:rPrChange w:id="7439" w:author="lợi đoàn" w:date="2024-11-30T03:23:00Z">
              <w:rPr/>
            </w:rPrChange>
          </w:rPr>
          <w:t>i thi</w:t>
        </w:r>
        <w:r w:rsidR="00FA0AD1" w:rsidRPr="00106199">
          <w:rPr>
            <w:rFonts w:ascii="Times New Roman" w:hAnsi="Times New Roman"/>
            <w:sz w:val="26"/>
            <w:szCs w:val="26"/>
            <w:rPrChange w:id="7440" w:author="lợi đoàn" w:date="2024-11-30T03:23:00Z">
              <w:rPr>
                <w:rFonts w:ascii="Cambria" w:hAnsi="Cambria" w:cs="Cambria"/>
              </w:rPr>
            </w:rPrChange>
          </w:rPr>
          <w:t>ệ</w:t>
        </w:r>
        <w:r w:rsidR="00FA0AD1" w:rsidRPr="00106199">
          <w:rPr>
            <w:rFonts w:ascii="Times New Roman" w:hAnsi="Times New Roman"/>
            <w:sz w:val="26"/>
            <w:szCs w:val="26"/>
            <w:rPrChange w:id="7441" w:author="lợi đoàn" w:date="2024-11-30T03:23:00Z">
              <w:rPr/>
            </w:rPrChange>
          </w:rPr>
          <w:t>n tr</w:t>
        </w:r>
        <w:r w:rsidR="00FA0AD1" w:rsidRPr="00106199">
          <w:rPr>
            <w:rFonts w:ascii="Times New Roman" w:hAnsi="Times New Roman"/>
            <w:sz w:val="26"/>
            <w:szCs w:val="26"/>
            <w:rPrChange w:id="7442" w:author="lợi đoàn" w:date="2024-11-30T03:23:00Z">
              <w:rPr>
                <w:rFonts w:ascii="Cambria" w:hAnsi="Cambria" w:cs="Cambria"/>
              </w:rPr>
            </w:rPrChange>
          </w:rPr>
          <w:t>ả</w:t>
        </w:r>
        <w:r w:rsidR="00FA0AD1" w:rsidRPr="00106199">
          <w:rPr>
            <w:rFonts w:ascii="Times New Roman" w:hAnsi="Times New Roman"/>
            <w:sz w:val="26"/>
            <w:szCs w:val="26"/>
            <w:rPrChange w:id="7443" w:author="lợi đoàn" w:date="2024-11-30T03:23:00Z">
              <w:rPr/>
            </w:rPrChange>
          </w:rPr>
          <w:t>i nghi</w:t>
        </w:r>
        <w:r w:rsidR="00FA0AD1" w:rsidRPr="00106199">
          <w:rPr>
            <w:rFonts w:ascii="Times New Roman" w:hAnsi="Times New Roman"/>
            <w:sz w:val="26"/>
            <w:szCs w:val="26"/>
            <w:rPrChange w:id="7444" w:author="lợi đoàn" w:date="2024-11-30T03:23:00Z">
              <w:rPr>
                <w:rFonts w:ascii="Cambria" w:hAnsi="Cambria" w:cs="Cambria"/>
              </w:rPr>
            </w:rPrChange>
          </w:rPr>
          <w:t>ệ</w:t>
        </w:r>
        <w:r w:rsidR="00FA0AD1" w:rsidRPr="00106199">
          <w:rPr>
            <w:rFonts w:ascii="Times New Roman" w:hAnsi="Times New Roman"/>
            <w:sz w:val="26"/>
            <w:szCs w:val="26"/>
            <w:rPrChange w:id="7445" w:author="lợi đoàn" w:date="2024-11-30T03:23:00Z">
              <w:rPr/>
            </w:rPrChange>
          </w:rPr>
          <w:t>m ng</w:t>
        </w:r>
        <w:r w:rsidR="00FA0AD1" w:rsidRPr="00106199">
          <w:rPr>
            <w:rFonts w:ascii="Times New Roman" w:hAnsi="Times New Roman"/>
            <w:sz w:val="26"/>
            <w:szCs w:val="26"/>
            <w:rPrChange w:id="7446" w:author="lợi đoàn" w:date="2024-11-30T03:23:00Z">
              <w:rPr>
                <w:rFonts w:ascii="Cambria" w:hAnsi="Cambria" w:cs="Cambria"/>
              </w:rPr>
            </w:rPrChange>
          </w:rPr>
          <w:t>ườ</w:t>
        </w:r>
        <w:r w:rsidR="00FA0AD1" w:rsidRPr="00106199">
          <w:rPr>
            <w:rFonts w:ascii="Times New Roman" w:hAnsi="Times New Roman"/>
            <w:sz w:val="26"/>
            <w:szCs w:val="26"/>
            <w:rPrChange w:id="7447" w:author="lợi đoàn" w:date="2024-11-30T03:23:00Z">
              <w:rPr/>
            </w:rPrChange>
          </w:rPr>
          <w:t>i d</w:t>
        </w:r>
        <w:r w:rsidR="00FA0AD1" w:rsidRPr="00106199">
          <w:rPr>
            <w:rFonts w:ascii="Times New Roman" w:hAnsi="Times New Roman"/>
            <w:sz w:val="26"/>
            <w:szCs w:val="26"/>
            <w:rPrChange w:id="7448" w:author="lợi đoàn" w:date="2024-11-30T03:23:00Z">
              <w:rPr>
                <w:rFonts w:cs="VNI-Times"/>
              </w:rPr>
            </w:rPrChange>
          </w:rPr>
          <w:t>ù</w:t>
        </w:r>
        <w:r w:rsidR="00FA0AD1" w:rsidRPr="00106199">
          <w:rPr>
            <w:rFonts w:ascii="Times New Roman" w:hAnsi="Times New Roman"/>
            <w:sz w:val="26"/>
            <w:szCs w:val="26"/>
            <w:rPrChange w:id="7449" w:author="lợi đoàn" w:date="2024-11-30T03:23:00Z">
              <w:rPr/>
            </w:rPrChange>
          </w:rPr>
          <w:t>ng:</w:t>
        </w:r>
      </w:ins>
    </w:p>
    <w:p w14:paraId="21DA39AB" w14:textId="4568FE53" w:rsidR="00D57B65" w:rsidRPr="00106199" w:rsidRDefault="00870F19">
      <w:pPr>
        <w:ind w:left="426" w:firstLine="294"/>
        <w:rPr>
          <w:ins w:id="7450" w:author="lợi đoàn" w:date="2024-11-30T03:21:00Z"/>
          <w:rFonts w:ascii="Times New Roman" w:hAnsi="Times New Roman"/>
          <w:sz w:val="26"/>
          <w:szCs w:val="26"/>
          <w:rPrChange w:id="7451" w:author="lợi đoàn" w:date="2024-11-30T03:23:00Z">
            <w:rPr>
              <w:ins w:id="7452" w:author="lợi đoàn" w:date="2024-11-30T03:21:00Z"/>
            </w:rPr>
          </w:rPrChange>
        </w:rPr>
        <w:pPrChange w:id="7453" w:author="lợi đoàn" w:date="2024-11-30T06:48:00Z">
          <w:pPr>
            <w:ind w:left="426"/>
          </w:pPr>
        </w:pPrChange>
      </w:pPr>
      <w:ins w:id="7454" w:author="lợi đoàn" w:date="2024-11-30T06:48:00Z">
        <w:r>
          <w:rPr>
            <w:rFonts w:ascii="Times New Roman" w:hAnsi="Times New Roman"/>
            <w:sz w:val="26"/>
            <w:szCs w:val="26"/>
          </w:rPr>
          <w:t xml:space="preserve">- </w:t>
        </w:r>
      </w:ins>
      <w:ins w:id="7455" w:author="lợi đoàn" w:date="2024-11-30T03:21:00Z">
        <w:r w:rsidR="00D57B65" w:rsidRPr="00106199">
          <w:rPr>
            <w:rFonts w:ascii="Times New Roman" w:hAnsi="Times New Roman"/>
            <w:sz w:val="26"/>
            <w:szCs w:val="26"/>
            <w:rPrChange w:id="7456" w:author="lợi đoàn" w:date="2024-11-30T03:23:00Z">
              <w:rPr/>
            </w:rPrChange>
          </w:rPr>
          <w:t>Thi</w:t>
        </w:r>
        <w:r w:rsidR="00D57B65" w:rsidRPr="00106199">
          <w:rPr>
            <w:rFonts w:ascii="Times New Roman" w:hAnsi="Times New Roman"/>
            <w:sz w:val="26"/>
            <w:szCs w:val="26"/>
            <w:rPrChange w:id="7457" w:author="lợi đoàn" w:date="2024-11-30T03:23:00Z">
              <w:rPr>
                <w:rFonts w:ascii="Cambria" w:hAnsi="Cambria" w:cs="Cambria"/>
              </w:rPr>
            </w:rPrChange>
          </w:rPr>
          <w:t>ế</w:t>
        </w:r>
        <w:r w:rsidR="00D57B65" w:rsidRPr="00106199">
          <w:rPr>
            <w:rFonts w:ascii="Times New Roman" w:hAnsi="Times New Roman"/>
            <w:sz w:val="26"/>
            <w:szCs w:val="26"/>
            <w:rPrChange w:id="7458" w:author="lợi đoàn" w:date="2024-11-30T03:23:00Z">
              <w:rPr/>
            </w:rPrChange>
          </w:rPr>
          <w:t>t k</w:t>
        </w:r>
        <w:r w:rsidR="00D57B65" w:rsidRPr="00106199">
          <w:rPr>
            <w:rFonts w:ascii="Times New Roman" w:hAnsi="Times New Roman"/>
            <w:sz w:val="26"/>
            <w:szCs w:val="26"/>
            <w:rPrChange w:id="7459" w:author="lợi đoàn" w:date="2024-11-30T03:23:00Z">
              <w:rPr>
                <w:rFonts w:ascii="Cambria" w:hAnsi="Cambria" w:cs="Cambria"/>
              </w:rPr>
            </w:rPrChange>
          </w:rPr>
          <w:t>ế</w:t>
        </w:r>
        <w:r w:rsidR="00D57B65" w:rsidRPr="00106199">
          <w:rPr>
            <w:rFonts w:ascii="Times New Roman" w:hAnsi="Times New Roman"/>
            <w:sz w:val="26"/>
            <w:szCs w:val="26"/>
            <w:rPrChange w:id="7460" w:author="lợi đoàn" w:date="2024-11-30T03:23:00Z">
              <w:rPr/>
            </w:rPrChange>
          </w:rPr>
          <w:t xml:space="preserve"> giao di</w:t>
        </w:r>
        <w:r w:rsidR="00D57B65" w:rsidRPr="00106199">
          <w:rPr>
            <w:rFonts w:ascii="Times New Roman" w:hAnsi="Times New Roman"/>
            <w:sz w:val="26"/>
            <w:szCs w:val="26"/>
            <w:rPrChange w:id="7461" w:author="lợi đoàn" w:date="2024-11-30T03:23:00Z">
              <w:rPr>
                <w:rFonts w:ascii="Cambria" w:hAnsi="Cambria" w:cs="Cambria"/>
              </w:rPr>
            </w:rPrChange>
          </w:rPr>
          <w:t>ệ</w:t>
        </w:r>
        <w:r w:rsidR="00D57B65" w:rsidRPr="00106199">
          <w:rPr>
            <w:rFonts w:ascii="Times New Roman" w:hAnsi="Times New Roman"/>
            <w:sz w:val="26"/>
            <w:szCs w:val="26"/>
            <w:rPrChange w:id="7462" w:author="lợi đoàn" w:date="2024-11-30T03:23:00Z">
              <w:rPr/>
            </w:rPrChange>
          </w:rPr>
          <w:t>n th</w:t>
        </w:r>
        <w:r w:rsidR="00D57B65" w:rsidRPr="00106199">
          <w:rPr>
            <w:rFonts w:ascii="Times New Roman" w:hAnsi="Times New Roman"/>
            <w:sz w:val="26"/>
            <w:szCs w:val="26"/>
            <w:rPrChange w:id="7463" w:author="lợi đoàn" w:date="2024-11-30T03:23:00Z">
              <w:rPr>
                <w:rFonts w:cs="VNI-Times"/>
              </w:rPr>
            </w:rPrChange>
          </w:rPr>
          <w:t>â</w:t>
        </w:r>
        <w:r w:rsidR="00D57B65" w:rsidRPr="00106199">
          <w:rPr>
            <w:rFonts w:ascii="Times New Roman" w:hAnsi="Times New Roman"/>
            <w:sz w:val="26"/>
            <w:szCs w:val="26"/>
            <w:rPrChange w:id="7464" w:author="lợi đoàn" w:date="2024-11-30T03:23:00Z">
              <w:rPr/>
            </w:rPrChange>
          </w:rPr>
          <w:t>n thi</w:t>
        </w:r>
        <w:r w:rsidR="00D57B65" w:rsidRPr="00106199">
          <w:rPr>
            <w:rFonts w:ascii="Times New Roman" w:hAnsi="Times New Roman"/>
            <w:sz w:val="26"/>
            <w:szCs w:val="26"/>
            <w:rPrChange w:id="7465" w:author="lợi đoàn" w:date="2024-11-30T03:23:00Z">
              <w:rPr>
                <w:rFonts w:ascii="Cambria" w:hAnsi="Cambria" w:cs="Cambria"/>
              </w:rPr>
            </w:rPrChange>
          </w:rPr>
          <w:t>ệ</w:t>
        </w:r>
        <w:r w:rsidR="00D57B65" w:rsidRPr="00106199">
          <w:rPr>
            <w:rFonts w:ascii="Times New Roman" w:hAnsi="Times New Roman"/>
            <w:sz w:val="26"/>
            <w:szCs w:val="26"/>
            <w:rPrChange w:id="7466" w:author="lợi đoàn" w:date="2024-11-30T03:23:00Z">
              <w:rPr/>
            </w:rPrChange>
          </w:rPr>
          <w:t>n v</w:t>
        </w:r>
        <w:r w:rsidR="00D57B65" w:rsidRPr="00106199">
          <w:rPr>
            <w:rFonts w:ascii="Times New Roman" w:hAnsi="Times New Roman"/>
            <w:sz w:val="26"/>
            <w:szCs w:val="26"/>
            <w:rPrChange w:id="7467" w:author="lợi đoàn" w:date="2024-11-30T03:23:00Z">
              <w:rPr>
                <w:rFonts w:ascii="Cambria" w:hAnsi="Cambria" w:cs="Cambria"/>
              </w:rPr>
            </w:rPrChange>
          </w:rPr>
          <w:t>ớ</w:t>
        </w:r>
        <w:r w:rsidR="00D57B65" w:rsidRPr="00106199">
          <w:rPr>
            <w:rFonts w:ascii="Times New Roman" w:hAnsi="Times New Roman"/>
            <w:sz w:val="26"/>
            <w:szCs w:val="26"/>
            <w:rPrChange w:id="7468" w:author="lợi đoàn" w:date="2024-11-30T03:23:00Z">
              <w:rPr/>
            </w:rPrChange>
          </w:rPr>
          <w:t>i m</w:t>
        </w:r>
        <w:r w:rsidR="00D57B65" w:rsidRPr="00106199">
          <w:rPr>
            <w:rFonts w:ascii="Times New Roman" w:hAnsi="Times New Roman"/>
            <w:sz w:val="26"/>
            <w:szCs w:val="26"/>
            <w:rPrChange w:id="7469" w:author="lợi đoàn" w:date="2024-11-30T03:23:00Z">
              <w:rPr>
                <w:rFonts w:ascii="Cambria" w:hAnsi="Cambria" w:cs="Cambria"/>
              </w:rPr>
            </w:rPrChange>
          </w:rPr>
          <w:t>ọ</w:t>
        </w:r>
        <w:r w:rsidR="00D57B65" w:rsidRPr="00106199">
          <w:rPr>
            <w:rFonts w:ascii="Times New Roman" w:hAnsi="Times New Roman"/>
            <w:sz w:val="26"/>
            <w:szCs w:val="26"/>
            <w:rPrChange w:id="7470" w:author="lợi đoàn" w:date="2024-11-30T03:23:00Z">
              <w:rPr/>
            </w:rPrChange>
          </w:rPr>
          <w:t xml:space="preserve">i </w:t>
        </w:r>
        <w:r w:rsidR="00D57B65" w:rsidRPr="00106199">
          <w:rPr>
            <w:rFonts w:ascii="Times New Roman" w:hAnsi="Times New Roman"/>
            <w:sz w:val="26"/>
            <w:szCs w:val="26"/>
            <w:rPrChange w:id="7471" w:author="lợi đoàn" w:date="2024-11-30T03:23:00Z">
              <w:rPr>
                <w:rFonts w:cs="VNI-Times"/>
              </w:rPr>
            </w:rPrChange>
          </w:rPr>
          <w:t>đ</w:t>
        </w:r>
        <w:r w:rsidR="00D57B65" w:rsidRPr="00106199">
          <w:rPr>
            <w:rFonts w:ascii="Times New Roman" w:hAnsi="Times New Roman"/>
            <w:sz w:val="26"/>
            <w:szCs w:val="26"/>
            <w:rPrChange w:id="7472" w:author="lợi đoàn" w:date="2024-11-30T03:23:00Z">
              <w:rPr>
                <w:rFonts w:ascii="Cambria" w:hAnsi="Cambria" w:cs="Cambria"/>
              </w:rPr>
            </w:rPrChange>
          </w:rPr>
          <w:t>ộ</w:t>
        </w:r>
        <w:r w:rsidR="00D57B65" w:rsidRPr="00106199">
          <w:rPr>
            <w:rFonts w:ascii="Times New Roman" w:hAnsi="Times New Roman"/>
            <w:sz w:val="26"/>
            <w:szCs w:val="26"/>
            <w:rPrChange w:id="7473" w:author="lợi đoàn" w:date="2024-11-30T03:23:00Z">
              <w:rPr/>
            </w:rPrChange>
          </w:rPr>
          <w:t xml:space="preserve"> tu</w:t>
        </w:r>
        <w:r w:rsidR="00D57B65" w:rsidRPr="00106199">
          <w:rPr>
            <w:rFonts w:ascii="Times New Roman" w:hAnsi="Times New Roman"/>
            <w:sz w:val="26"/>
            <w:szCs w:val="26"/>
            <w:rPrChange w:id="7474" w:author="lợi đoàn" w:date="2024-11-30T03:23:00Z">
              <w:rPr>
                <w:rFonts w:ascii="Cambria" w:hAnsi="Cambria" w:cs="Cambria"/>
              </w:rPr>
            </w:rPrChange>
          </w:rPr>
          <w:t>ổ</w:t>
        </w:r>
        <w:r w:rsidR="00D57B65" w:rsidRPr="00106199">
          <w:rPr>
            <w:rFonts w:ascii="Times New Roman" w:hAnsi="Times New Roman"/>
            <w:sz w:val="26"/>
            <w:szCs w:val="26"/>
            <w:rPrChange w:id="7475" w:author="lợi đoàn" w:date="2024-11-30T03:23:00Z">
              <w:rPr/>
            </w:rPrChange>
          </w:rPr>
          <w:t>i v</w:t>
        </w:r>
        <w:r w:rsidR="00D57B65" w:rsidRPr="00106199">
          <w:rPr>
            <w:rFonts w:ascii="Times New Roman" w:hAnsi="Times New Roman"/>
            <w:sz w:val="26"/>
            <w:szCs w:val="26"/>
            <w:rPrChange w:id="7476" w:author="lợi đoàn" w:date="2024-11-30T03:23:00Z">
              <w:rPr>
                <w:rFonts w:cs="VNI-Times"/>
              </w:rPr>
            </w:rPrChange>
          </w:rPr>
          <w:t>à</w:t>
        </w:r>
        <w:r w:rsidR="00D57B65" w:rsidRPr="00106199">
          <w:rPr>
            <w:rFonts w:ascii="Times New Roman" w:hAnsi="Times New Roman"/>
            <w:sz w:val="26"/>
            <w:szCs w:val="26"/>
            <w:rPrChange w:id="7477" w:author="lợi đoàn" w:date="2024-11-30T03:23:00Z">
              <w:rPr/>
            </w:rPrChange>
          </w:rPr>
          <w:t xml:space="preserve"> t</w:t>
        </w:r>
        <w:r w:rsidR="00D57B65" w:rsidRPr="00106199">
          <w:rPr>
            <w:rFonts w:ascii="Times New Roman" w:hAnsi="Times New Roman"/>
            <w:sz w:val="26"/>
            <w:szCs w:val="26"/>
            <w:rPrChange w:id="7478" w:author="lợi đoàn" w:date="2024-11-30T03:23:00Z">
              <w:rPr>
                <w:rFonts w:ascii="Cambria" w:hAnsi="Cambria" w:cs="Cambria"/>
              </w:rPr>
            </w:rPrChange>
          </w:rPr>
          <w:t>ố</w:t>
        </w:r>
        <w:r w:rsidR="00D57B65" w:rsidRPr="00106199">
          <w:rPr>
            <w:rFonts w:ascii="Times New Roman" w:hAnsi="Times New Roman"/>
            <w:sz w:val="26"/>
            <w:szCs w:val="26"/>
            <w:rPrChange w:id="7479" w:author="lợi đoàn" w:date="2024-11-30T03:23:00Z">
              <w:rPr/>
            </w:rPrChange>
          </w:rPr>
          <w:t xml:space="preserve">i </w:t>
        </w:r>
        <w:r w:rsidR="00D57B65" w:rsidRPr="00106199">
          <w:rPr>
            <w:rFonts w:ascii="Times New Roman" w:hAnsi="Times New Roman"/>
            <w:sz w:val="26"/>
            <w:szCs w:val="26"/>
            <w:rPrChange w:id="7480" w:author="lợi đoàn" w:date="2024-11-30T03:23:00Z">
              <w:rPr>
                <w:rFonts w:ascii="Cambria" w:hAnsi="Cambria" w:cs="Cambria"/>
              </w:rPr>
            </w:rPrChange>
          </w:rPr>
          <w:t>ư</w:t>
        </w:r>
        <w:r w:rsidR="00D57B65" w:rsidRPr="00106199">
          <w:rPr>
            <w:rFonts w:ascii="Times New Roman" w:hAnsi="Times New Roman"/>
            <w:sz w:val="26"/>
            <w:szCs w:val="26"/>
            <w:rPrChange w:id="7481" w:author="lợi đoàn" w:date="2024-11-30T03:23:00Z">
              <w:rPr/>
            </w:rPrChange>
          </w:rPr>
          <w:t xml:space="preserve">u cho di </w:t>
        </w:r>
        <w:r w:rsidR="00D57B65" w:rsidRPr="00106199">
          <w:rPr>
            <w:rFonts w:ascii="Times New Roman" w:hAnsi="Times New Roman"/>
            <w:sz w:val="26"/>
            <w:szCs w:val="26"/>
            <w:rPrChange w:id="7482" w:author="lợi đoàn" w:date="2024-11-30T03:23:00Z">
              <w:rPr>
                <w:rFonts w:cs="VNI-Times"/>
              </w:rPr>
            </w:rPrChange>
          </w:rPr>
          <w:t>đ</w:t>
        </w:r>
        <w:r w:rsidR="00D57B65" w:rsidRPr="00106199">
          <w:rPr>
            <w:rFonts w:ascii="Times New Roman" w:hAnsi="Times New Roman"/>
            <w:sz w:val="26"/>
            <w:szCs w:val="26"/>
            <w:rPrChange w:id="7483" w:author="lợi đoàn" w:date="2024-11-30T03:23:00Z">
              <w:rPr>
                <w:rFonts w:ascii="Cambria" w:hAnsi="Cambria" w:cs="Cambria"/>
              </w:rPr>
            </w:rPrChange>
          </w:rPr>
          <w:t>ộ</w:t>
        </w:r>
        <w:r w:rsidR="00D57B65" w:rsidRPr="00106199">
          <w:rPr>
            <w:rFonts w:ascii="Times New Roman" w:hAnsi="Times New Roman"/>
            <w:sz w:val="26"/>
            <w:szCs w:val="26"/>
            <w:rPrChange w:id="7484" w:author="lợi đoàn" w:date="2024-11-30T03:23:00Z">
              <w:rPr/>
            </w:rPrChange>
          </w:rPr>
          <w:t>ng.</w:t>
        </w:r>
      </w:ins>
    </w:p>
    <w:p w14:paraId="7A0BE628" w14:textId="637D25F5" w:rsidR="00D57B65" w:rsidRPr="00106199" w:rsidRDefault="00EB7CF1">
      <w:pPr>
        <w:ind w:left="426" w:firstLine="294"/>
        <w:rPr>
          <w:ins w:id="7485" w:author="lợi đoàn" w:date="2024-11-30T03:19:00Z"/>
          <w:rFonts w:ascii="Times New Roman" w:hAnsi="Times New Roman"/>
          <w:sz w:val="26"/>
          <w:szCs w:val="26"/>
          <w:rPrChange w:id="7486" w:author="lợi đoàn" w:date="2024-11-30T03:23:00Z">
            <w:rPr>
              <w:ins w:id="7487" w:author="lợi đoàn" w:date="2024-11-30T03:19:00Z"/>
            </w:rPr>
          </w:rPrChange>
        </w:rPr>
        <w:pPrChange w:id="7488" w:author="lợi đoàn" w:date="2024-11-30T06:50:00Z">
          <w:pPr>
            <w:ind w:left="426"/>
          </w:pPr>
        </w:pPrChange>
      </w:pPr>
      <w:ins w:id="7489" w:author="lợi đoàn" w:date="2024-11-30T06:50:00Z">
        <w:r>
          <w:rPr>
            <w:rFonts w:ascii="Times New Roman" w:hAnsi="Times New Roman"/>
            <w:sz w:val="26"/>
            <w:szCs w:val="26"/>
          </w:rPr>
          <w:t xml:space="preserve">- </w:t>
        </w:r>
      </w:ins>
      <w:ins w:id="7490" w:author="lợi đoàn" w:date="2024-11-30T03:21:00Z">
        <w:r w:rsidR="00D57B65" w:rsidRPr="00106199">
          <w:rPr>
            <w:rFonts w:ascii="Times New Roman" w:hAnsi="Times New Roman"/>
            <w:sz w:val="26"/>
            <w:szCs w:val="26"/>
            <w:rPrChange w:id="7491" w:author="lợi đoàn" w:date="2024-11-30T03:23:00Z">
              <w:rPr/>
            </w:rPrChange>
          </w:rPr>
          <w:t>Thêm thông báo qua email ho</w:t>
        </w:r>
        <w:r w:rsidR="00D57B65" w:rsidRPr="00106199">
          <w:rPr>
            <w:rFonts w:ascii="Times New Roman" w:hAnsi="Times New Roman"/>
            <w:sz w:val="26"/>
            <w:szCs w:val="26"/>
            <w:rPrChange w:id="7492" w:author="lợi đoàn" w:date="2024-11-30T03:23:00Z">
              <w:rPr>
                <w:rFonts w:ascii="Cambria" w:hAnsi="Cambria" w:cs="Cambria"/>
              </w:rPr>
            </w:rPrChange>
          </w:rPr>
          <w:t>ặ</w:t>
        </w:r>
        <w:r w:rsidR="00D57B65" w:rsidRPr="00106199">
          <w:rPr>
            <w:rFonts w:ascii="Times New Roman" w:hAnsi="Times New Roman"/>
            <w:sz w:val="26"/>
            <w:szCs w:val="26"/>
            <w:rPrChange w:id="7493" w:author="lợi đoàn" w:date="2024-11-30T03:23:00Z">
              <w:rPr/>
            </w:rPrChange>
          </w:rPr>
          <w:t xml:space="preserve">c SMS </w:t>
        </w:r>
        <w:r w:rsidR="00D57B65" w:rsidRPr="00106199">
          <w:rPr>
            <w:rFonts w:ascii="Times New Roman" w:hAnsi="Times New Roman"/>
            <w:sz w:val="26"/>
            <w:szCs w:val="26"/>
            <w:rPrChange w:id="7494" w:author="lợi đoàn" w:date="2024-11-30T03:23:00Z">
              <w:rPr>
                <w:rFonts w:cs="VNI-Times"/>
              </w:rPr>
            </w:rPrChange>
          </w:rPr>
          <w:t>đ</w:t>
        </w:r>
        <w:r w:rsidR="00D57B65" w:rsidRPr="00106199">
          <w:rPr>
            <w:rFonts w:ascii="Times New Roman" w:hAnsi="Times New Roman"/>
            <w:sz w:val="26"/>
            <w:szCs w:val="26"/>
            <w:rPrChange w:id="7495" w:author="lợi đoàn" w:date="2024-11-30T03:23:00Z">
              <w:rPr>
                <w:rFonts w:ascii="Cambria" w:hAnsi="Cambria" w:cs="Cambria"/>
              </w:rPr>
            </w:rPrChange>
          </w:rPr>
          <w:t>ể</w:t>
        </w:r>
        <w:r w:rsidR="00D57B65" w:rsidRPr="00106199">
          <w:rPr>
            <w:rFonts w:ascii="Times New Roman" w:hAnsi="Times New Roman"/>
            <w:sz w:val="26"/>
            <w:szCs w:val="26"/>
            <w:rPrChange w:id="7496" w:author="lợi đoàn" w:date="2024-11-30T03:23:00Z">
              <w:rPr/>
            </w:rPrChange>
          </w:rPr>
          <w:t xml:space="preserve"> m</w:t>
        </w:r>
        <w:r w:rsidR="00D57B65" w:rsidRPr="00106199">
          <w:rPr>
            <w:rFonts w:ascii="Times New Roman" w:hAnsi="Times New Roman"/>
            <w:sz w:val="26"/>
            <w:szCs w:val="26"/>
            <w:rPrChange w:id="7497" w:author="lợi đoàn" w:date="2024-11-30T03:23:00Z">
              <w:rPr>
                <w:rFonts w:ascii="Cambria" w:hAnsi="Cambria" w:cs="Cambria"/>
              </w:rPr>
            </w:rPrChange>
          </w:rPr>
          <w:t>ở</w:t>
        </w:r>
        <w:r w:rsidR="00D57B65" w:rsidRPr="00106199">
          <w:rPr>
            <w:rFonts w:ascii="Times New Roman" w:hAnsi="Times New Roman"/>
            <w:sz w:val="26"/>
            <w:szCs w:val="26"/>
            <w:rPrChange w:id="7498" w:author="lợi đoàn" w:date="2024-11-30T03:23:00Z">
              <w:rPr/>
            </w:rPrChange>
          </w:rPr>
          <w:t xml:space="preserve"> r</w:t>
        </w:r>
        <w:r w:rsidR="00D57B65" w:rsidRPr="00106199">
          <w:rPr>
            <w:rFonts w:ascii="Times New Roman" w:hAnsi="Times New Roman"/>
            <w:sz w:val="26"/>
            <w:szCs w:val="26"/>
            <w:rPrChange w:id="7499" w:author="lợi đoàn" w:date="2024-11-30T03:23:00Z">
              <w:rPr>
                <w:rFonts w:ascii="Cambria" w:hAnsi="Cambria" w:cs="Cambria"/>
              </w:rPr>
            </w:rPrChange>
          </w:rPr>
          <w:t>ộ</w:t>
        </w:r>
        <w:r w:rsidR="00D57B65" w:rsidRPr="00106199">
          <w:rPr>
            <w:rFonts w:ascii="Times New Roman" w:hAnsi="Times New Roman"/>
            <w:sz w:val="26"/>
            <w:szCs w:val="26"/>
            <w:rPrChange w:id="7500" w:author="lợi đoàn" w:date="2024-11-30T03:23:00Z">
              <w:rPr/>
            </w:rPrChange>
          </w:rPr>
          <w:t>ng k</w:t>
        </w:r>
        <w:r w:rsidR="00D57B65" w:rsidRPr="00106199">
          <w:rPr>
            <w:rFonts w:ascii="Times New Roman" w:hAnsi="Times New Roman"/>
            <w:sz w:val="26"/>
            <w:szCs w:val="26"/>
            <w:rPrChange w:id="7501" w:author="lợi đoàn" w:date="2024-11-30T03:23:00Z">
              <w:rPr>
                <w:rFonts w:cs="VNI-Times"/>
              </w:rPr>
            </w:rPrChange>
          </w:rPr>
          <w:t>ê</w:t>
        </w:r>
        <w:r w:rsidR="00D57B65" w:rsidRPr="00106199">
          <w:rPr>
            <w:rFonts w:ascii="Times New Roman" w:hAnsi="Times New Roman"/>
            <w:sz w:val="26"/>
            <w:szCs w:val="26"/>
            <w:rPrChange w:id="7502" w:author="lợi đoàn" w:date="2024-11-30T03:23:00Z">
              <w:rPr/>
            </w:rPrChange>
          </w:rPr>
          <w:t>nh th</w:t>
        </w:r>
        <w:r w:rsidR="00D57B65" w:rsidRPr="00106199">
          <w:rPr>
            <w:rFonts w:ascii="Times New Roman" w:hAnsi="Times New Roman"/>
            <w:sz w:val="26"/>
            <w:szCs w:val="26"/>
            <w:rPrChange w:id="7503" w:author="lợi đoàn" w:date="2024-11-30T03:23:00Z">
              <w:rPr>
                <w:rFonts w:cs="VNI-Times"/>
              </w:rPr>
            </w:rPrChange>
          </w:rPr>
          <w:t>ô</w:t>
        </w:r>
        <w:r w:rsidR="00D57B65" w:rsidRPr="00106199">
          <w:rPr>
            <w:rFonts w:ascii="Times New Roman" w:hAnsi="Times New Roman"/>
            <w:sz w:val="26"/>
            <w:szCs w:val="26"/>
            <w:rPrChange w:id="7504" w:author="lợi đoàn" w:date="2024-11-30T03:23:00Z">
              <w:rPr/>
            </w:rPrChange>
          </w:rPr>
          <w:t>ng tin.</w:t>
        </w:r>
      </w:ins>
    </w:p>
    <w:p w14:paraId="5E50EB5B" w14:textId="006912CA" w:rsidR="00FA0AD1" w:rsidRPr="00106199" w:rsidRDefault="00253458" w:rsidP="00FA0AD1">
      <w:pPr>
        <w:ind w:left="426"/>
        <w:rPr>
          <w:ins w:id="7505" w:author="lợi đoàn" w:date="2024-11-30T03:20:00Z"/>
          <w:rFonts w:ascii="Times New Roman" w:hAnsi="Times New Roman"/>
          <w:sz w:val="26"/>
          <w:szCs w:val="26"/>
          <w:rPrChange w:id="7506" w:author="lợi đoàn" w:date="2024-11-30T03:23:00Z">
            <w:rPr>
              <w:ins w:id="7507" w:author="lợi đoàn" w:date="2024-11-30T03:20:00Z"/>
            </w:rPr>
          </w:rPrChange>
        </w:rPr>
      </w:pPr>
      <w:ins w:id="7508" w:author="lợi đoàn" w:date="2024-11-30T03:20:00Z">
        <w:r w:rsidRPr="00106199">
          <w:rPr>
            <w:rFonts w:ascii="Times New Roman" w:hAnsi="Times New Roman"/>
            <w:sz w:val="26"/>
            <w:szCs w:val="26"/>
            <w:rPrChange w:id="7509" w:author="lợi đoàn" w:date="2024-11-30T03:23:00Z">
              <w:rPr/>
            </w:rPrChange>
          </w:rPr>
          <w:t>5</w:t>
        </w:r>
      </w:ins>
      <w:ins w:id="7510" w:author="lợi đoàn" w:date="2024-11-30T03:19:00Z">
        <w:r w:rsidR="00FA0AD1" w:rsidRPr="00106199">
          <w:rPr>
            <w:rFonts w:ascii="Times New Roman" w:hAnsi="Times New Roman"/>
            <w:sz w:val="26"/>
            <w:szCs w:val="26"/>
            <w:rPrChange w:id="7511" w:author="lợi đoàn" w:date="2024-11-30T03:23:00Z">
              <w:rPr/>
            </w:rPrChange>
          </w:rPr>
          <w:t>. Tích h</w:t>
        </w:r>
        <w:r w:rsidR="00FA0AD1" w:rsidRPr="00106199">
          <w:rPr>
            <w:rFonts w:ascii="Times New Roman" w:hAnsi="Times New Roman"/>
            <w:sz w:val="26"/>
            <w:szCs w:val="26"/>
            <w:rPrChange w:id="7512" w:author="lợi đoàn" w:date="2024-11-30T03:23:00Z">
              <w:rPr>
                <w:rFonts w:ascii="Cambria" w:hAnsi="Cambria" w:cs="Cambria"/>
              </w:rPr>
            </w:rPrChange>
          </w:rPr>
          <w:t>ợ</w:t>
        </w:r>
        <w:r w:rsidR="00FA0AD1" w:rsidRPr="00106199">
          <w:rPr>
            <w:rFonts w:ascii="Times New Roman" w:hAnsi="Times New Roman"/>
            <w:sz w:val="26"/>
            <w:szCs w:val="26"/>
            <w:rPrChange w:id="7513" w:author="lợi đoàn" w:date="2024-11-30T03:23:00Z">
              <w:rPr/>
            </w:rPrChange>
          </w:rPr>
          <w:t>p AI v</w:t>
        </w:r>
        <w:r w:rsidR="00FA0AD1" w:rsidRPr="00106199">
          <w:rPr>
            <w:rFonts w:ascii="Times New Roman" w:hAnsi="Times New Roman"/>
            <w:sz w:val="26"/>
            <w:szCs w:val="26"/>
            <w:rPrChange w:id="7514" w:author="lợi đoàn" w:date="2024-11-30T03:23:00Z">
              <w:rPr>
                <w:rFonts w:cs="VNI-Times"/>
              </w:rPr>
            </w:rPrChange>
          </w:rPr>
          <w:t>à</w:t>
        </w:r>
        <w:r w:rsidR="00FA0AD1" w:rsidRPr="00106199">
          <w:rPr>
            <w:rFonts w:ascii="Times New Roman" w:hAnsi="Times New Roman"/>
            <w:sz w:val="26"/>
            <w:szCs w:val="26"/>
            <w:rPrChange w:id="7515" w:author="lợi đoàn" w:date="2024-11-30T03:23:00Z">
              <w:rPr/>
            </w:rPrChange>
          </w:rPr>
          <w:t xml:space="preserve"> Machine Learning:</w:t>
        </w:r>
      </w:ins>
    </w:p>
    <w:p w14:paraId="440F32C1" w14:textId="75B3FB08" w:rsidR="00D57B65" w:rsidRPr="00106199" w:rsidRDefault="00EB7CF1">
      <w:pPr>
        <w:ind w:left="426" w:firstLine="294"/>
        <w:rPr>
          <w:ins w:id="7516" w:author="lợi đoàn" w:date="2024-11-30T03:20:00Z"/>
          <w:rFonts w:ascii="Times New Roman" w:hAnsi="Times New Roman"/>
          <w:sz w:val="26"/>
          <w:szCs w:val="26"/>
          <w:rPrChange w:id="7517" w:author="lợi đoàn" w:date="2024-11-30T03:23:00Z">
            <w:rPr>
              <w:ins w:id="7518" w:author="lợi đoàn" w:date="2024-11-30T03:20:00Z"/>
            </w:rPr>
          </w:rPrChange>
        </w:rPr>
        <w:pPrChange w:id="7519" w:author="lợi đoàn" w:date="2024-11-30T06:50:00Z">
          <w:pPr>
            <w:ind w:left="426"/>
          </w:pPr>
        </w:pPrChange>
      </w:pPr>
      <w:ins w:id="7520" w:author="lợi đoàn" w:date="2024-11-30T06:50:00Z">
        <w:r>
          <w:rPr>
            <w:rFonts w:ascii="Times New Roman" w:hAnsi="Times New Roman"/>
            <w:sz w:val="26"/>
            <w:szCs w:val="26"/>
          </w:rPr>
          <w:t xml:space="preserve">- </w:t>
        </w:r>
      </w:ins>
      <w:ins w:id="7521" w:author="lợi đoàn" w:date="2024-11-30T03:20:00Z">
        <w:r w:rsidR="00D57B65" w:rsidRPr="00106199">
          <w:rPr>
            <w:rFonts w:ascii="Times New Roman" w:hAnsi="Times New Roman"/>
            <w:sz w:val="26"/>
            <w:szCs w:val="26"/>
            <w:rPrChange w:id="7522" w:author="lợi đoàn" w:date="2024-11-30T03:23:00Z">
              <w:rPr/>
            </w:rPrChange>
          </w:rPr>
          <w:t>G</w:t>
        </w:r>
        <w:r w:rsidR="00D57B65" w:rsidRPr="00106199">
          <w:rPr>
            <w:rFonts w:ascii="Times New Roman" w:hAnsi="Times New Roman"/>
            <w:sz w:val="26"/>
            <w:szCs w:val="26"/>
            <w:rPrChange w:id="7523" w:author="lợi đoàn" w:date="2024-11-30T03:23:00Z">
              <w:rPr>
                <w:rFonts w:ascii="Cambria" w:hAnsi="Cambria" w:cs="Cambria"/>
              </w:rPr>
            </w:rPrChange>
          </w:rPr>
          <w:t>ợ</w:t>
        </w:r>
        <w:r w:rsidR="00D57B65" w:rsidRPr="00106199">
          <w:rPr>
            <w:rFonts w:ascii="Times New Roman" w:hAnsi="Times New Roman"/>
            <w:sz w:val="26"/>
            <w:szCs w:val="26"/>
            <w:rPrChange w:id="7524" w:author="lợi đoàn" w:date="2024-11-30T03:23:00Z">
              <w:rPr/>
            </w:rPrChange>
          </w:rPr>
          <w:t xml:space="preserve">i </w:t>
        </w:r>
        <w:r w:rsidR="00D57B65" w:rsidRPr="00106199">
          <w:rPr>
            <w:rFonts w:ascii="Times New Roman" w:hAnsi="Times New Roman"/>
            <w:sz w:val="26"/>
            <w:szCs w:val="26"/>
            <w:rPrChange w:id="7525" w:author="lợi đoàn" w:date="2024-11-30T03:23:00Z">
              <w:rPr>
                <w:rFonts w:cs="VNI-Times"/>
              </w:rPr>
            </w:rPrChange>
          </w:rPr>
          <w:t>ý</w:t>
        </w:r>
        <w:r w:rsidR="00D57B65" w:rsidRPr="00106199">
          <w:rPr>
            <w:rFonts w:ascii="Times New Roman" w:hAnsi="Times New Roman"/>
            <w:sz w:val="26"/>
            <w:szCs w:val="26"/>
            <w:rPrChange w:id="7526" w:author="lợi đoàn" w:date="2024-11-30T03:23:00Z">
              <w:rPr/>
            </w:rPrChange>
          </w:rPr>
          <w:t xml:space="preserve"> b</w:t>
        </w:r>
        <w:r w:rsidR="00D57B65" w:rsidRPr="00106199">
          <w:rPr>
            <w:rFonts w:ascii="Times New Roman" w:hAnsi="Times New Roman"/>
            <w:sz w:val="26"/>
            <w:szCs w:val="26"/>
            <w:rPrChange w:id="7527" w:author="lợi đoàn" w:date="2024-11-30T03:23:00Z">
              <w:rPr>
                <w:rFonts w:cs="VNI-Times"/>
              </w:rPr>
            </w:rPrChange>
          </w:rPr>
          <w:t>á</w:t>
        </w:r>
        <w:r w:rsidR="00D57B65" w:rsidRPr="00106199">
          <w:rPr>
            <w:rFonts w:ascii="Times New Roman" w:hAnsi="Times New Roman"/>
            <w:sz w:val="26"/>
            <w:szCs w:val="26"/>
            <w:rPrChange w:id="7528" w:author="lợi đoàn" w:date="2024-11-30T03:23:00Z">
              <w:rPr/>
            </w:rPrChange>
          </w:rPr>
          <w:t>c s</w:t>
        </w:r>
        <w:r w:rsidR="00D57B65" w:rsidRPr="00106199">
          <w:rPr>
            <w:rFonts w:ascii="Times New Roman" w:hAnsi="Times New Roman"/>
            <w:sz w:val="26"/>
            <w:szCs w:val="26"/>
            <w:rPrChange w:id="7529" w:author="lợi đoàn" w:date="2024-11-30T03:23:00Z">
              <w:rPr>
                <w:rFonts w:ascii="Cambria" w:hAnsi="Cambria" w:cs="Cambria"/>
              </w:rPr>
            </w:rPrChange>
          </w:rPr>
          <w:t>ĩ</w:t>
        </w:r>
        <w:r w:rsidR="00D57B65" w:rsidRPr="00106199">
          <w:rPr>
            <w:rFonts w:ascii="Times New Roman" w:hAnsi="Times New Roman"/>
            <w:sz w:val="26"/>
            <w:szCs w:val="26"/>
            <w:rPrChange w:id="7530" w:author="lợi đoàn" w:date="2024-11-30T03:23:00Z">
              <w:rPr/>
            </w:rPrChange>
          </w:rPr>
          <w:t xml:space="preserve"> ho</w:t>
        </w:r>
        <w:r w:rsidR="00D57B65" w:rsidRPr="00106199">
          <w:rPr>
            <w:rFonts w:ascii="Times New Roman" w:hAnsi="Times New Roman"/>
            <w:sz w:val="26"/>
            <w:szCs w:val="26"/>
            <w:rPrChange w:id="7531" w:author="lợi đoàn" w:date="2024-11-30T03:23:00Z">
              <w:rPr>
                <w:rFonts w:ascii="Cambria" w:hAnsi="Cambria" w:cs="Cambria"/>
              </w:rPr>
            </w:rPrChange>
          </w:rPr>
          <w:t>ặ</w:t>
        </w:r>
        <w:r w:rsidR="00D57B65" w:rsidRPr="00106199">
          <w:rPr>
            <w:rFonts w:ascii="Times New Roman" w:hAnsi="Times New Roman"/>
            <w:sz w:val="26"/>
            <w:szCs w:val="26"/>
            <w:rPrChange w:id="7532" w:author="lợi đoàn" w:date="2024-11-30T03:23:00Z">
              <w:rPr/>
            </w:rPrChange>
          </w:rPr>
          <w:t>c x</w:t>
        </w:r>
        <w:r w:rsidR="00D57B65" w:rsidRPr="00106199">
          <w:rPr>
            <w:rFonts w:ascii="Times New Roman" w:hAnsi="Times New Roman"/>
            <w:sz w:val="26"/>
            <w:szCs w:val="26"/>
            <w:rPrChange w:id="7533" w:author="lợi đoàn" w:date="2024-11-30T03:23:00Z">
              <w:rPr>
                <w:rFonts w:cs="VNI-Times"/>
              </w:rPr>
            </w:rPrChange>
          </w:rPr>
          <w:t>é</w:t>
        </w:r>
        <w:r w:rsidR="00D57B65" w:rsidRPr="00106199">
          <w:rPr>
            <w:rFonts w:ascii="Times New Roman" w:hAnsi="Times New Roman"/>
            <w:sz w:val="26"/>
            <w:szCs w:val="26"/>
            <w:rPrChange w:id="7534" w:author="lợi đoàn" w:date="2024-11-30T03:23:00Z">
              <w:rPr/>
            </w:rPrChange>
          </w:rPr>
          <w:t>t nghi</w:t>
        </w:r>
        <w:r w:rsidR="00D57B65" w:rsidRPr="00106199">
          <w:rPr>
            <w:rFonts w:ascii="Times New Roman" w:hAnsi="Times New Roman"/>
            <w:sz w:val="26"/>
            <w:szCs w:val="26"/>
            <w:rPrChange w:id="7535" w:author="lợi đoàn" w:date="2024-11-30T03:23:00Z">
              <w:rPr>
                <w:rFonts w:ascii="Cambria" w:hAnsi="Cambria" w:cs="Cambria"/>
              </w:rPr>
            </w:rPrChange>
          </w:rPr>
          <w:t>ệ</w:t>
        </w:r>
        <w:r w:rsidR="00D57B65" w:rsidRPr="00106199">
          <w:rPr>
            <w:rFonts w:ascii="Times New Roman" w:hAnsi="Times New Roman"/>
            <w:sz w:val="26"/>
            <w:szCs w:val="26"/>
            <w:rPrChange w:id="7536" w:author="lợi đoàn" w:date="2024-11-30T03:23:00Z">
              <w:rPr/>
            </w:rPrChange>
          </w:rPr>
          <w:t>m ph</w:t>
        </w:r>
        <w:r w:rsidR="00D57B65" w:rsidRPr="00106199">
          <w:rPr>
            <w:rFonts w:ascii="Times New Roman" w:hAnsi="Times New Roman"/>
            <w:sz w:val="26"/>
            <w:szCs w:val="26"/>
            <w:rPrChange w:id="7537" w:author="lợi đoàn" w:date="2024-11-30T03:23:00Z">
              <w:rPr>
                <w:rFonts w:cs="VNI-Times"/>
              </w:rPr>
            </w:rPrChange>
          </w:rPr>
          <w:t>ù</w:t>
        </w:r>
        <w:r w:rsidR="00D57B65" w:rsidRPr="00106199">
          <w:rPr>
            <w:rFonts w:ascii="Times New Roman" w:hAnsi="Times New Roman"/>
            <w:sz w:val="26"/>
            <w:szCs w:val="26"/>
            <w:rPrChange w:id="7538" w:author="lợi đoàn" w:date="2024-11-30T03:23:00Z">
              <w:rPr/>
            </w:rPrChange>
          </w:rPr>
          <w:t xml:space="preserve"> h</w:t>
        </w:r>
        <w:r w:rsidR="00D57B65" w:rsidRPr="00106199">
          <w:rPr>
            <w:rFonts w:ascii="Times New Roman" w:hAnsi="Times New Roman"/>
            <w:sz w:val="26"/>
            <w:szCs w:val="26"/>
            <w:rPrChange w:id="7539" w:author="lợi đoàn" w:date="2024-11-30T03:23:00Z">
              <w:rPr>
                <w:rFonts w:ascii="Cambria" w:hAnsi="Cambria" w:cs="Cambria"/>
              </w:rPr>
            </w:rPrChange>
          </w:rPr>
          <w:t>ợ</w:t>
        </w:r>
        <w:r w:rsidR="00D57B65" w:rsidRPr="00106199">
          <w:rPr>
            <w:rFonts w:ascii="Times New Roman" w:hAnsi="Times New Roman"/>
            <w:sz w:val="26"/>
            <w:szCs w:val="26"/>
            <w:rPrChange w:id="7540" w:author="lợi đoàn" w:date="2024-11-30T03:23:00Z">
              <w:rPr/>
            </w:rPrChange>
          </w:rPr>
          <w:t>p d</w:t>
        </w:r>
        <w:r w:rsidR="00D57B65" w:rsidRPr="00106199">
          <w:rPr>
            <w:rFonts w:ascii="Times New Roman" w:hAnsi="Times New Roman"/>
            <w:sz w:val="26"/>
            <w:szCs w:val="26"/>
            <w:rPrChange w:id="7541" w:author="lợi đoàn" w:date="2024-11-30T03:23:00Z">
              <w:rPr>
                <w:rFonts w:ascii="Cambria" w:hAnsi="Cambria" w:cs="Cambria"/>
              </w:rPr>
            </w:rPrChange>
          </w:rPr>
          <w:t>ự</w:t>
        </w:r>
        <w:r w:rsidR="00D57B65" w:rsidRPr="00106199">
          <w:rPr>
            <w:rFonts w:ascii="Times New Roman" w:hAnsi="Times New Roman"/>
            <w:sz w:val="26"/>
            <w:szCs w:val="26"/>
            <w:rPrChange w:id="7542" w:author="lợi đoàn" w:date="2024-11-30T03:23:00Z">
              <w:rPr/>
            </w:rPrChange>
          </w:rPr>
          <w:t>a tr</w:t>
        </w:r>
        <w:r w:rsidR="00D57B65" w:rsidRPr="00106199">
          <w:rPr>
            <w:rFonts w:ascii="Times New Roman" w:hAnsi="Times New Roman"/>
            <w:sz w:val="26"/>
            <w:szCs w:val="26"/>
            <w:rPrChange w:id="7543" w:author="lợi đoàn" w:date="2024-11-30T03:23:00Z">
              <w:rPr>
                <w:rFonts w:cs="VNI-Times"/>
              </w:rPr>
            </w:rPrChange>
          </w:rPr>
          <w:t>ê</w:t>
        </w:r>
        <w:r w:rsidR="00D57B65" w:rsidRPr="00106199">
          <w:rPr>
            <w:rFonts w:ascii="Times New Roman" w:hAnsi="Times New Roman"/>
            <w:sz w:val="26"/>
            <w:szCs w:val="26"/>
            <w:rPrChange w:id="7544" w:author="lợi đoàn" w:date="2024-11-30T03:23:00Z">
              <w:rPr/>
            </w:rPrChange>
          </w:rPr>
          <w:t>n b</w:t>
        </w:r>
        <w:r w:rsidR="00D57B65" w:rsidRPr="00106199">
          <w:rPr>
            <w:rFonts w:ascii="Times New Roman" w:hAnsi="Times New Roman"/>
            <w:sz w:val="26"/>
            <w:szCs w:val="26"/>
            <w:rPrChange w:id="7545" w:author="lợi đoàn" w:date="2024-11-30T03:23:00Z">
              <w:rPr>
                <w:rFonts w:ascii="Cambria" w:hAnsi="Cambria" w:cs="Cambria"/>
              </w:rPr>
            </w:rPrChange>
          </w:rPr>
          <w:t>ệ</w:t>
        </w:r>
        <w:r w:rsidR="00D57B65" w:rsidRPr="00106199">
          <w:rPr>
            <w:rFonts w:ascii="Times New Roman" w:hAnsi="Times New Roman"/>
            <w:sz w:val="26"/>
            <w:szCs w:val="26"/>
            <w:rPrChange w:id="7546" w:author="lợi đoàn" w:date="2024-11-30T03:23:00Z">
              <w:rPr/>
            </w:rPrChange>
          </w:rPr>
          <w:t>nh s</w:t>
        </w:r>
        <w:r w:rsidR="00D57B65" w:rsidRPr="00106199">
          <w:rPr>
            <w:rFonts w:ascii="Times New Roman" w:hAnsi="Times New Roman"/>
            <w:sz w:val="26"/>
            <w:szCs w:val="26"/>
            <w:rPrChange w:id="7547" w:author="lợi đoàn" w:date="2024-11-30T03:23:00Z">
              <w:rPr>
                <w:rFonts w:ascii="Cambria" w:hAnsi="Cambria" w:cs="Cambria"/>
              </w:rPr>
            </w:rPrChange>
          </w:rPr>
          <w:t>ử</w:t>
        </w:r>
        <w:r w:rsidR="00D57B65" w:rsidRPr="00106199">
          <w:rPr>
            <w:rFonts w:ascii="Times New Roman" w:hAnsi="Times New Roman"/>
            <w:sz w:val="26"/>
            <w:szCs w:val="26"/>
            <w:rPrChange w:id="7548" w:author="lợi đoàn" w:date="2024-11-30T03:23:00Z">
              <w:rPr/>
            </w:rPrChange>
          </w:rPr>
          <w:t>.</w:t>
        </w:r>
      </w:ins>
    </w:p>
    <w:p w14:paraId="117C4C2F" w14:textId="1A1FE149" w:rsidR="00D57B65" w:rsidRPr="00106199" w:rsidRDefault="00EB7CF1">
      <w:pPr>
        <w:ind w:left="426" w:firstLine="294"/>
        <w:rPr>
          <w:ins w:id="7549" w:author="lợi đoàn" w:date="2024-11-30T03:19:00Z"/>
          <w:rFonts w:ascii="Times New Roman" w:hAnsi="Times New Roman"/>
          <w:sz w:val="26"/>
          <w:szCs w:val="26"/>
          <w:rPrChange w:id="7550" w:author="lợi đoàn" w:date="2024-11-30T03:23:00Z">
            <w:rPr>
              <w:ins w:id="7551" w:author="lợi đoàn" w:date="2024-11-30T03:19:00Z"/>
            </w:rPr>
          </w:rPrChange>
        </w:rPr>
        <w:pPrChange w:id="7552" w:author="lợi đoàn" w:date="2024-11-30T06:50:00Z">
          <w:pPr>
            <w:ind w:left="426"/>
          </w:pPr>
        </w:pPrChange>
      </w:pPr>
      <w:ins w:id="7553" w:author="lợi đoàn" w:date="2024-11-30T06:50:00Z">
        <w:r>
          <w:rPr>
            <w:rFonts w:ascii="Times New Roman" w:hAnsi="Times New Roman"/>
            <w:sz w:val="26"/>
            <w:szCs w:val="26"/>
          </w:rPr>
          <w:t xml:space="preserve">- </w:t>
        </w:r>
      </w:ins>
      <w:ins w:id="7554" w:author="lợi đoàn" w:date="2024-11-30T03:20:00Z">
        <w:r w:rsidR="00D57B65" w:rsidRPr="00106199">
          <w:rPr>
            <w:rFonts w:ascii="Times New Roman" w:hAnsi="Times New Roman"/>
            <w:sz w:val="26"/>
            <w:szCs w:val="26"/>
            <w:rPrChange w:id="7555" w:author="lợi đoàn" w:date="2024-11-30T03:23:00Z">
              <w:rPr/>
            </w:rPrChange>
          </w:rPr>
          <w:t>Phân tích l</w:t>
        </w:r>
        <w:r w:rsidR="00D57B65" w:rsidRPr="00106199">
          <w:rPr>
            <w:rFonts w:ascii="Times New Roman" w:hAnsi="Times New Roman"/>
            <w:sz w:val="26"/>
            <w:szCs w:val="26"/>
            <w:rPrChange w:id="7556" w:author="lợi đoàn" w:date="2024-11-30T03:23:00Z">
              <w:rPr>
                <w:rFonts w:ascii="Cambria" w:hAnsi="Cambria" w:cs="Cambria"/>
              </w:rPr>
            </w:rPrChange>
          </w:rPr>
          <w:t>ị</w:t>
        </w:r>
        <w:r w:rsidR="00D57B65" w:rsidRPr="00106199">
          <w:rPr>
            <w:rFonts w:ascii="Times New Roman" w:hAnsi="Times New Roman"/>
            <w:sz w:val="26"/>
            <w:szCs w:val="26"/>
            <w:rPrChange w:id="7557" w:author="lợi đoàn" w:date="2024-11-30T03:23:00Z">
              <w:rPr/>
            </w:rPrChange>
          </w:rPr>
          <w:t>ch s</w:t>
        </w:r>
        <w:r w:rsidR="00D57B65" w:rsidRPr="00106199">
          <w:rPr>
            <w:rFonts w:ascii="Times New Roman" w:hAnsi="Times New Roman"/>
            <w:sz w:val="26"/>
            <w:szCs w:val="26"/>
            <w:rPrChange w:id="7558" w:author="lợi đoàn" w:date="2024-11-30T03:23:00Z">
              <w:rPr>
                <w:rFonts w:ascii="Cambria" w:hAnsi="Cambria" w:cs="Cambria"/>
              </w:rPr>
            </w:rPrChange>
          </w:rPr>
          <w:t>ử</w:t>
        </w:r>
        <w:r w:rsidR="00D57B65" w:rsidRPr="00106199">
          <w:rPr>
            <w:rFonts w:ascii="Times New Roman" w:hAnsi="Times New Roman"/>
            <w:sz w:val="26"/>
            <w:szCs w:val="26"/>
            <w:rPrChange w:id="7559" w:author="lợi đoàn" w:date="2024-11-30T03:23:00Z">
              <w:rPr/>
            </w:rPrChange>
          </w:rPr>
          <w:t xml:space="preserve"> b</w:t>
        </w:r>
        <w:r w:rsidR="00D57B65" w:rsidRPr="00106199">
          <w:rPr>
            <w:rFonts w:ascii="Times New Roman" w:hAnsi="Times New Roman"/>
            <w:sz w:val="26"/>
            <w:szCs w:val="26"/>
            <w:rPrChange w:id="7560" w:author="lợi đoàn" w:date="2024-11-30T03:23:00Z">
              <w:rPr>
                <w:rFonts w:ascii="Cambria" w:hAnsi="Cambria" w:cs="Cambria"/>
              </w:rPr>
            </w:rPrChange>
          </w:rPr>
          <w:t>ệ</w:t>
        </w:r>
        <w:r w:rsidR="00D57B65" w:rsidRPr="00106199">
          <w:rPr>
            <w:rFonts w:ascii="Times New Roman" w:hAnsi="Times New Roman"/>
            <w:sz w:val="26"/>
            <w:szCs w:val="26"/>
            <w:rPrChange w:id="7561" w:author="lợi đoàn" w:date="2024-11-30T03:23:00Z">
              <w:rPr/>
            </w:rPrChange>
          </w:rPr>
          <w:t xml:space="preserve">nh </w:t>
        </w:r>
        <w:r w:rsidR="00D57B65" w:rsidRPr="00106199">
          <w:rPr>
            <w:rFonts w:ascii="Times New Roman" w:hAnsi="Times New Roman"/>
            <w:sz w:val="26"/>
            <w:szCs w:val="26"/>
            <w:rPrChange w:id="7562" w:author="lợi đoàn" w:date="2024-11-30T03:23:00Z">
              <w:rPr>
                <w:rFonts w:cs="VNI-Times"/>
              </w:rPr>
            </w:rPrChange>
          </w:rPr>
          <w:t>á</w:t>
        </w:r>
        <w:r w:rsidR="00D57B65" w:rsidRPr="00106199">
          <w:rPr>
            <w:rFonts w:ascii="Times New Roman" w:hAnsi="Times New Roman"/>
            <w:sz w:val="26"/>
            <w:szCs w:val="26"/>
            <w:rPrChange w:id="7563" w:author="lợi đoàn" w:date="2024-11-30T03:23:00Z">
              <w:rPr/>
            </w:rPrChange>
          </w:rPr>
          <w:t xml:space="preserve">n </w:t>
        </w:r>
        <w:r w:rsidR="00D57B65" w:rsidRPr="00106199">
          <w:rPr>
            <w:rFonts w:ascii="Times New Roman" w:hAnsi="Times New Roman"/>
            <w:sz w:val="26"/>
            <w:szCs w:val="26"/>
            <w:rPrChange w:id="7564" w:author="lợi đoàn" w:date="2024-11-30T03:23:00Z">
              <w:rPr>
                <w:rFonts w:cs="VNI-Times"/>
              </w:rPr>
            </w:rPrChange>
          </w:rPr>
          <w:t>đ</w:t>
        </w:r>
        <w:r w:rsidR="00D57B65" w:rsidRPr="00106199">
          <w:rPr>
            <w:rFonts w:ascii="Times New Roman" w:hAnsi="Times New Roman"/>
            <w:sz w:val="26"/>
            <w:szCs w:val="26"/>
            <w:rPrChange w:id="7565" w:author="lợi đoàn" w:date="2024-11-30T03:23:00Z">
              <w:rPr>
                <w:rFonts w:ascii="Cambria" w:hAnsi="Cambria" w:cs="Cambria"/>
              </w:rPr>
            </w:rPrChange>
          </w:rPr>
          <w:t>ể</w:t>
        </w:r>
        <w:r w:rsidR="00D57B65" w:rsidRPr="00106199">
          <w:rPr>
            <w:rFonts w:ascii="Times New Roman" w:hAnsi="Times New Roman"/>
            <w:sz w:val="26"/>
            <w:szCs w:val="26"/>
            <w:rPrChange w:id="7566" w:author="lợi đoàn" w:date="2024-11-30T03:23:00Z">
              <w:rPr/>
            </w:rPrChange>
          </w:rPr>
          <w:t xml:space="preserve"> c</w:t>
        </w:r>
        <w:r w:rsidR="00D57B65" w:rsidRPr="00106199">
          <w:rPr>
            <w:rFonts w:ascii="Times New Roman" w:hAnsi="Times New Roman"/>
            <w:sz w:val="26"/>
            <w:szCs w:val="26"/>
            <w:rPrChange w:id="7567" w:author="lợi đoàn" w:date="2024-11-30T03:23:00Z">
              <w:rPr>
                <w:rFonts w:ascii="Cambria" w:hAnsi="Cambria" w:cs="Cambria"/>
              </w:rPr>
            </w:rPrChange>
          </w:rPr>
          <w:t>ả</w:t>
        </w:r>
        <w:r w:rsidR="00D57B65" w:rsidRPr="00106199">
          <w:rPr>
            <w:rFonts w:ascii="Times New Roman" w:hAnsi="Times New Roman"/>
            <w:sz w:val="26"/>
            <w:szCs w:val="26"/>
            <w:rPrChange w:id="7568" w:author="lợi đoàn" w:date="2024-11-30T03:23:00Z">
              <w:rPr/>
            </w:rPrChange>
          </w:rPr>
          <w:t>nh b</w:t>
        </w:r>
        <w:r w:rsidR="00D57B65" w:rsidRPr="00106199">
          <w:rPr>
            <w:rFonts w:ascii="Times New Roman" w:hAnsi="Times New Roman"/>
            <w:sz w:val="26"/>
            <w:szCs w:val="26"/>
            <w:rPrChange w:id="7569" w:author="lợi đoàn" w:date="2024-11-30T03:23:00Z">
              <w:rPr>
                <w:rFonts w:cs="VNI-Times"/>
              </w:rPr>
            </w:rPrChange>
          </w:rPr>
          <w:t>á</w:t>
        </w:r>
        <w:r w:rsidR="00D57B65" w:rsidRPr="00106199">
          <w:rPr>
            <w:rFonts w:ascii="Times New Roman" w:hAnsi="Times New Roman"/>
            <w:sz w:val="26"/>
            <w:szCs w:val="26"/>
            <w:rPrChange w:id="7570" w:author="lợi đoàn" w:date="2024-11-30T03:23:00Z">
              <w:rPr/>
            </w:rPrChange>
          </w:rPr>
          <w:t>o s</w:t>
        </w:r>
        <w:r w:rsidR="00D57B65" w:rsidRPr="00106199">
          <w:rPr>
            <w:rFonts w:ascii="Times New Roman" w:hAnsi="Times New Roman"/>
            <w:sz w:val="26"/>
            <w:szCs w:val="26"/>
            <w:rPrChange w:id="7571" w:author="lợi đoàn" w:date="2024-11-30T03:23:00Z">
              <w:rPr>
                <w:rFonts w:ascii="Cambria" w:hAnsi="Cambria" w:cs="Cambria"/>
              </w:rPr>
            </w:rPrChange>
          </w:rPr>
          <w:t>ớ</w:t>
        </w:r>
        <w:r w:rsidR="00D57B65" w:rsidRPr="00106199">
          <w:rPr>
            <w:rFonts w:ascii="Times New Roman" w:hAnsi="Times New Roman"/>
            <w:sz w:val="26"/>
            <w:szCs w:val="26"/>
            <w:rPrChange w:id="7572" w:author="lợi đoàn" w:date="2024-11-30T03:23:00Z">
              <w:rPr/>
            </w:rPrChange>
          </w:rPr>
          <w:t>m nguy c</w:t>
        </w:r>
        <w:r w:rsidR="00D57B65" w:rsidRPr="00106199">
          <w:rPr>
            <w:rFonts w:ascii="Times New Roman" w:hAnsi="Times New Roman"/>
            <w:sz w:val="26"/>
            <w:szCs w:val="26"/>
            <w:rPrChange w:id="7573" w:author="lợi đoàn" w:date="2024-11-30T03:23:00Z">
              <w:rPr>
                <w:rFonts w:ascii="Cambria" w:hAnsi="Cambria" w:cs="Cambria"/>
              </w:rPr>
            </w:rPrChange>
          </w:rPr>
          <w:t>ơ</w:t>
        </w:r>
        <w:r w:rsidR="00D57B65" w:rsidRPr="00106199">
          <w:rPr>
            <w:rFonts w:ascii="Times New Roman" w:hAnsi="Times New Roman"/>
            <w:sz w:val="26"/>
            <w:szCs w:val="26"/>
            <w:rPrChange w:id="7574" w:author="lợi đoàn" w:date="2024-11-30T03:23:00Z">
              <w:rPr/>
            </w:rPrChange>
          </w:rPr>
          <w:t xml:space="preserve"> s</w:t>
        </w:r>
        <w:r w:rsidR="00D57B65" w:rsidRPr="00106199">
          <w:rPr>
            <w:rFonts w:ascii="Times New Roman" w:hAnsi="Times New Roman"/>
            <w:sz w:val="26"/>
            <w:szCs w:val="26"/>
            <w:rPrChange w:id="7575" w:author="lợi đoàn" w:date="2024-11-30T03:23:00Z">
              <w:rPr>
                <w:rFonts w:ascii="Cambria" w:hAnsi="Cambria" w:cs="Cambria"/>
              </w:rPr>
            </w:rPrChange>
          </w:rPr>
          <w:t>ứ</w:t>
        </w:r>
        <w:r w:rsidR="00D57B65" w:rsidRPr="00106199">
          <w:rPr>
            <w:rFonts w:ascii="Times New Roman" w:hAnsi="Times New Roman"/>
            <w:sz w:val="26"/>
            <w:szCs w:val="26"/>
            <w:rPrChange w:id="7576" w:author="lợi đoàn" w:date="2024-11-30T03:23:00Z">
              <w:rPr/>
            </w:rPrChange>
          </w:rPr>
          <w:t>c kh</w:t>
        </w:r>
        <w:r w:rsidR="00D57B65" w:rsidRPr="00106199">
          <w:rPr>
            <w:rFonts w:ascii="Times New Roman" w:hAnsi="Times New Roman"/>
            <w:sz w:val="26"/>
            <w:szCs w:val="26"/>
            <w:rPrChange w:id="7577" w:author="lợi đoàn" w:date="2024-11-30T03:23:00Z">
              <w:rPr>
                <w:rFonts w:ascii="Cambria" w:hAnsi="Cambria" w:cs="Cambria"/>
              </w:rPr>
            </w:rPrChange>
          </w:rPr>
          <w:t>ỏ</w:t>
        </w:r>
        <w:r w:rsidR="00D57B65" w:rsidRPr="00106199">
          <w:rPr>
            <w:rFonts w:ascii="Times New Roman" w:hAnsi="Times New Roman"/>
            <w:sz w:val="26"/>
            <w:szCs w:val="26"/>
            <w:rPrChange w:id="7578" w:author="lợi đoàn" w:date="2024-11-30T03:23:00Z">
              <w:rPr/>
            </w:rPrChange>
          </w:rPr>
          <w:t>e.</w:t>
        </w:r>
      </w:ins>
    </w:p>
    <w:p w14:paraId="1BD9D2A5" w14:textId="2E20BB10" w:rsidR="00FA0AD1" w:rsidRPr="00106199" w:rsidRDefault="00253458" w:rsidP="00FA0AD1">
      <w:pPr>
        <w:ind w:left="426"/>
        <w:rPr>
          <w:ins w:id="7579" w:author="lợi đoàn" w:date="2024-11-30T03:20:00Z"/>
          <w:rFonts w:ascii="Times New Roman" w:hAnsi="Times New Roman"/>
          <w:sz w:val="26"/>
          <w:szCs w:val="26"/>
          <w:rPrChange w:id="7580" w:author="lợi đoàn" w:date="2024-11-30T03:23:00Z">
            <w:rPr>
              <w:ins w:id="7581" w:author="lợi đoàn" w:date="2024-11-30T03:20:00Z"/>
            </w:rPr>
          </w:rPrChange>
        </w:rPr>
      </w:pPr>
      <w:ins w:id="7582" w:author="lợi đoàn" w:date="2024-11-30T03:20:00Z">
        <w:r w:rsidRPr="00106199">
          <w:rPr>
            <w:rFonts w:ascii="Times New Roman" w:hAnsi="Times New Roman"/>
            <w:sz w:val="26"/>
            <w:szCs w:val="26"/>
            <w:rPrChange w:id="7583" w:author="lợi đoàn" w:date="2024-11-30T03:23:00Z">
              <w:rPr/>
            </w:rPrChange>
          </w:rPr>
          <w:t>6</w:t>
        </w:r>
      </w:ins>
      <w:ins w:id="7584" w:author="lợi đoàn" w:date="2024-11-30T03:19:00Z">
        <w:r w:rsidR="00FA0AD1" w:rsidRPr="00106199">
          <w:rPr>
            <w:rFonts w:ascii="Times New Roman" w:hAnsi="Times New Roman"/>
            <w:sz w:val="26"/>
            <w:szCs w:val="26"/>
            <w:rPrChange w:id="7585" w:author="lợi đoàn" w:date="2024-11-30T03:23:00Z">
              <w:rPr/>
            </w:rPrChange>
          </w:rPr>
          <w:t xml:space="preserve">. </w:t>
        </w:r>
      </w:ins>
      <w:ins w:id="7586" w:author="lợi đoàn" w:date="2024-11-30T03:20:00Z">
        <w:r w:rsidRPr="00106199">
          <w:rPr>
            <w:rFonts w:ascii="Times New Roman" w:hAnsi="Times New Roman"/>
            <w:sz w:val="26"/>
            <w:szCs w:val="26"/>
            <w:rPrChange w:id="7587" w:author="lợi đoàn" w:date="2024-11-30T03:23:00Z">
              <w:rPr/>
            </w:rPrChange>
          </w:rPr>
          <w:t>M</w:t>
        </w:r>
        <w:r w:rsidRPr="00106199">
          <w:rPr>
            <w:rFonts w:ascii="Times New Roman" w:hAnsi="Times New Roman"/>
            <w:sz w:val="26"/>
            <w:szCs w:val="26"/>
            <w:rPrChange w:id="7588" w:author="lợi đoàn" w:date="2024-11-30T03:23:00Z">
              <w:rPr>
                <w:rFonts w:ascii="Cambria" w:hAnsi="Cambria" w:cs="Cambria"/>
              </w:rPr>
            </w:rPrChange>
          </w:rPr>
          <w:t>ở</w:t>
        </w:r>
        <w:r w:rsidRPr="00106199">
          <w:rPr>
            <w:rFonts w:ascii="Times New Roman" w:hAnsi="Times New Roman"/>
            <w:sz w:val="26"/>
            <w:szCs w:val="26"/>
            <w:rPrChange w:id="7589" w:author="lợi đoàn" w:date="2024-11-30T03:23:00Z">
              <w:rPr/>
            </w:rPrChange>
          </w:rPr>
          <w:t xml:space="preserve"> r</w:t>
        </w:r>
        <w:r w:rsidRPr="00106199">
          <w:rPr>
            <w:rFonts w:ascii="Times New Roman" w:hAnsi="Times New Roman"/>
            <w:sz w:val="26"/>
            <w:szCs w:val="26"/>
            <w:rPrChange w:id="7590" w:author="lợi đoàn" w:date="2024-11-30T03:23:00Z">
              <w:rPr>
                <w:rFonts w:ascii="Cambria" w:hAnsi="Cambria" w:cs="Cambria"/>
              </w:rPr>
            </w:rPrChange>
          </w:rPr>
          <w:t>ộ</w:t>
        </w:r>
        <w:r w:rsidRPr="00106199">
          <w:rPr>
            <w:rFonts w:ascii="Times New Roman" w:hAnsi="Times New Roman"/>
            <w:sz w:val="26"/>
            <w:szCs w:val="26"/>
            <w:rPrChange w:id="7591" w:author="lợi đoàn" w:date="2024-11-30T03:23:00Z">
              <w:rPr/>
            </w:rPrChange>
          </w:rPr>
          <w:t>ng t</w:t>
        </w:r>
        <w:r w:rsidRPr="00106199">
          <w:rPr>
            <w:rFonts w:ascii="Times New Roman" w:hAnsi="Times New Roman"/>
            <w:sz w:val="26"/>
            <w:szCs w:val="26"/>
            <w:rPrChange w:id="7592" w:author="lợi đoàn" w:date="2024-11-30T03:23:00Z">
              <w:rPr>
                <w:rFonts w:cs="VNI-Times"/>
              </w:rPr>
            </w:rPrChange>
          </w:rPr>
          <w:t>í</w:t>
        </w:r>
        <w:r w:rsidRPr="00106199">
          <w:rPr>
            <w:rFonts w:ascii="Times New Roman" w:hAnsi="Times New Roman"/>
            <w:sz w:val="26"/>
            <w:szCs w:val="26"/>
            <w:rPrChange w:id="7593" w:author="lợi đoàn" w:date="2024-11-30T03:23:00Z">
              <w:rPr/>
            </w:rPrChange>
          </w:rPr>
          <w:t>nh n</w:t>
        </w:r>
        <w:r w:rsidRPr="00106199">
          <w:rPr>
            <w:rFonts w:ascii="Times New Roman" w:hAnsi="Times New Roman"/>
            <w:sz w:val="26"/>
            <w:szCs w:val="26"/>
            <w:rPrChange w:id="7594" w:author="lợi đoàn" w:date="2024-11-30T03:23:00Z">
              <w:rPr>
                <w:rFonts w:ascii="Cambria" w:hAnsi="Cambria" w:cs="Cambria"/>
              </w:rPr>
            </w:rPrChange>
          </w:rPr>
          <w:t>ă</w:t>
        </w:r>
        <w:r w:rsidRPr="00106199">
          <w:rPr>
            <w:rFonts w:ascii="Times New Roman" w:hAnsi="Times New Roman"/>
            <w:sz w:val="26"/>
            <w:szCs w:val="26"/>
            <w:rPrChange w:id="7595" w:author="lợi đoàn" w:date="2024-11-30T03:23:00Z">
              <w:rPr/>
            </w:rPrChange>
          </w:rPr>
          <w:t>ng thanh to</w:t>
        </w:r>
        <w:r w:rsidRPr="00106199">
          <w:rPr>
            <w:rFonts w:ascii="Times New Roman" w:hAnsi="Times New Roman"/>
            <w:sz w:val="26"/>
            <w:szCs w:val="26"/>
            <w:rPrChange w:id="7596" w:author="lợi đoàn" w:date="2024-11-30T03:23:00Z">
              <w:rPr>
                <w:rFonts w:cs="VNI-Times"/>
              </w:rPr>
            </w:rPrChange>
          </w:rPr>
          <w:t>á</w:t>
        </w:r>
        <w:r w:rsidRPr="00106199">
          <w:rPr>
            <w:rFonts w:ascii="Times New Roman" w:hAnsi="Times New Roman"/>
            <w:sz w:val="26"/>
            <w:szCs w:val="26"/>
            <w:rPrChange w:id="7597" w:author="lợi đoàn" w:date="2024-11-30T03:23:00Z">
              <w:rPr/>
            </w:rPrChange>
          </w:rPr>
          <w:t>n:</w:t>
        </w:r>
      </w:ins>
    </w:p>
    <w:p w14:paraId="159E3E74" w14:textId="7DD364B9" w:rsidR="00253458" w:rsidRPr="00106199" w:rsidRDefault="00EB7CF1">
      <w:pPr>
        <w:ind w:left="426" w:firstLine="294"/>
        <w:rPr>
          <w:ins w:id="7598" w:author="lợi đoàn" w:date="2024-11-30T03:20:00Z"/>
          <w:rFonts w:ascii="Times New Roman" w:hAnsi="Times New Roman"/>
          <w:sz w:val="26"/>
          <w:szCs w:val="26"/>
          <w:rPrChange w:id="7599" w:author="lợi đoàn" w:date="2024-11-30T03:23:00Z">
            <w:rPr>
              <w:ins w:id="7600" w:author="lợi đoàn" w:date="2024-11-30T03:20:00Z"/>
            </w:rPr>
          </w:rPrChange>
        </w:rPr>
        <w:pPrChange w:id="7601" w:author="lợi đoàn" w:date="2024-11-30T06:50:00Z">
          <w:pPr>
            <w:ind w:left="426"/>
          </w:pPr>
        </w:pPrChange>
      </w:pPr>
      <w:ins w:id="7602" w:author="lợi đoàn" w:date="2024-11-30T06:50:00Z">
        <w:r>
          <w:rPr>
            <w:rFonts w:ascii="Times New Roman" w:hAnsi="Times New Roman"/>
            <w:sz w:val="26"/>
            <w:szCs w:val="26"/>
          </w:rPr>
          <w:t xml:space="preserve">- </w:t>
        </w:r>
      </w:ins>
      <w:ins w:id="7603" w:author="lợi đoàn" w:date="2024-11-30T03:20:00Z">
        <w:r w:rsidR="00253458" w:rsidRPr="00106199">
          <w:rPr>
            <w:rFonts w:ascii="Times New Roman" w:hAnsi="Times New Roman"/>
            <w:sz w:val="26"/>
            <w:szCs w:val="26"/>
            <w:rPrChange w:id="7604" w:author="lợi đoàn" w:date="2024-11-30T03:23:00Z">
              <w:rPr/>
            </w:rPrChange>
          </w:rPr>
          <w:t>H</w:t>
        </w:r>
        <w:r w:rsidR="00253458" w:rsidRPr="00106199">
          <w:rPr>
            <w:rFonts w:ascii="Times New Roman" w:hAnsi="Times New Roman"/>
            <w:sz w:val="26"/>
            <w:szCs w:val="26"/>
            <w:rPrChange w:id="7605" w:author="lợi đoàn" w:date="2024-11-30T03:23:00Z">
              <w:rPr>
                <w:rFonts w:ascii="Cambria" w:hAnsi="Cambria" w:cs="Cambria"/>
              </w:rPr>
            </w:rPrChange>
          </w:rPr>
          <w:t>ỗ</w:t>
        </w:r>
        <w:r w:rsidR="00253458" w:rsidRPr="00106199">
          <w:rPr>
            <w:rFonts w:ascii="Times New Roman" w:hAnsi="Times New Roman"/>
            <w:sz w:val="26"/>
            <w:szCs w:val="26"/>
            <w:rPrChange w:id="7606" w:author="lợi đoàn" w:date="2024-11-30T03:23:00Z">
              <w:rPr/>
            </w:rPrChange>
          </w:rPr>
          <w:t xml:space="preserve"> tr</w:t>
        </w:r>
        <w:r w:rsidR="00253458" w:rsidRPr="00106199">
          <w:rPr>
            <w:rFonts w:ascii="Times New Roman" w:hAnsi="Times New Roman"/>
            <w:sz w:val="26"/>
            <w:szCs w:val="26"/>
            <w:rPrChange w:id="7607" w:author="lợi đoàn" w:date="2024-11-30T03:23:00Z">
              <w:rPr>
                <w:rFonts w:ascii="Cambria" w:hAnsi="Cambria" w:cs="Cambria"/>
              </w:rPr>
            </w:rPrChange>
          </w:rPr>
          <w:t>ợ</w:t>
        </w:r>
        <w:r w:rsidR="00253458" w:rsidRPr="00106199">
          <w:rPr>
            <w:rFonts w:ascii="Times New Roman" w:hAnsi="Times New Roman"/>
            <w:sz w:val="26"/>
            <w:szCs w:val="26"/>
            <w:rPrChange w:id="7608" w:author="lợi đoàn" w:date="2024-11-30T03:23:00Z">
              <w:rPr/>
            </w:rPrChange>
          </w:rPr>
          <w:t xml:space="preserve"> nhi</w:t>
        </w:r>
        <w:r w:rsidR="00253458" w:rsidRPr="00106199">
          <w:rPr>
            <w:rFonts w:ascii="Times New Roman" w:hAnsi="Times New Roman"/>
            <w:sz w:val="26"/>
            <w:szCs w:val="26"/>
            <w:rPrChange w:id="7609" w:author="lợi đoàn" w:date="2024-11-30T03:23:00Z">
              <w:rPr>
                <w:rFonts w:ascii="Cambria" w:hAnsi="Cambria" w:cs="Cambria"/>
              </w:rPr>
            </w:rPrChange>
          </w:rPr>
          <w:t>ề</w:t>
        </w:r>
        <w:r w:rsidR="00253458" w:rsidRPr="00106199">
          <w:rPr>
            <w:rFonts w:ascii="Times New Roman" w:hAnsi="Times New Roman"/>
            <w:sz w:val="26"/>
            <w:szCs w:val="26"/>
            <w:rPrChange w:id="7610" w:author="lợi đoàn" w:date="2024-11-30T03:23:00Z">
              <w:rPr/>
            </w:rPrChange>
          </w:rPr>
          <w:t>u c</w:t>
        </w:r>
        <w:r w:rsidR="00253458" w:rsidRPr="00106199">
          <w:rPr>
            <w:rFonts w:ascii="Times New Roman" w:hAnsi="Times New Roman"/>
            <w:sz w:val="26"/>
            <w:szCs w:val="26"/>
            <w:rPrChange w:id="7611" w:author="lợi đoàn" w:date="2024-11-30T03:23:00Z">
              <w:rPr>
                <w:rFonts w:ascii="Cambria" w:hAnsi="Cambria" w:cs="Cambria"/>
              </w:rPr>
            </w:rPrChange>
          </w:rPr>
          <w:t>ổ</w:t>
        </w:r>
        <w:r w:rsidR="00253458" w:rsidRPr="00106199">
          <w:rPr>
            <w:rFonts w:ascii="Times New Roman" w:hAnsi="Times New Roman"/>
            <w:sz w:val="26"/>
            <w:szCs w:val="26"/>
            <w:rPrChange w:id="7612" w:author="lợi đoàn" w:date="2024-11-30T03:23:00Z">
              <w:rPr/>
            </w:rPrChange>
          </w:rPr>
          <w:t>ng thanh to</w:t>
        </w:r>
        <w:r w:rsidR="00253458" w:rsidRPr="00106199">
          <w:rPr>
            <w:rFonts w:ascii="Times New Roman" w:hAnsi="Times New Roman"/>
            <w:sz w:val="26"/>
            <w:szCs w:val="26"/>
            <w:rPrChange w:id="7613" w:author="lợi đoàn" w:date="2024-11-30T03:23:00Z">
              <w:rPr>
                <w:rFonts w:cs="VNI-Times"/>
              </w:rPr>
            </w:rPrChange>
          </w:rPr>
          <w:t>á</w:t>
        </w:r>
        <w:r w:rsidR="00253458" w:rsidRPr="00106199">
          <w:rPr>
            <w:rFonts w:ascii="Times New Roman" w:hAnsi="Times New Roman"/>
            <w:sz w:val="26"/>
            <w:szCs w:val="26"/>
            <w:rPrChange w:id="7614" w:author="lợi đoàn" w:date="2024-11-30T03:23:00Z">
              <w:rPr/>
            </w:rPrChange>
          </w:rPr>
          <w:t>n qu</w:t>
        </w:r>
        <w:r w:rsidR="00253458" w:rsidRPr="00106199">
          <w:rPr>
            <w:rFonts w:ascii="Times New Roman" w:hAnsi="Times New Roman"/>
            <w:sz w:val="26"/>
            <w:szCs w:val="26"/>
            <w:rPrChange w:id="7615" w:author="lợi đoàn" w:date="2024-11-30T03:23:00Z">
              <w:rPr>
                <w:rFonts w:ascii="Cambria" w:hAnsi="Cambria" w:cs="Cambria"/>
              </w:rPr>
            </w:rPrChange>
          </w:rPr>
          <w:t>ố</w:t>
        </w:r>
        <w:r w:rsidR="00253458" w:rsidRPr="00106199">
          <w:rPr>
            <w:rFonts w:ascii="Times New Roman" w:hAnsi="Times New Roman"/>
            <w:sz w:val="26"/>
            <w:szCs w:val="26"/>
            <w:rPrChange w:id="7616" w:author="lợi đoàn" w:date="2024-11-30T03:23:00Z">
              <w:rPr/>
            </w:rPrChange>
          </w:rPr>
          <w:t>c t</w:t>
        </w:r>
        <w:r w:rsidR="00253458" w:rsidRPr="00106199">
          <w:rPr>
            <w:rFonts w:ascii="Times New Roman" w:hAnsi="Times New Roman"/>
            <w:sz w:val="26"/>
            <w:szCs w:val="26"/>
            <w:rPrChange w:id="7617" w:author="lợi đoàn" w:date="2024-11-30T03:23:00Z">
              <w:rPr>
                <w:rFonts w:ascii="Cambria" w:hAnsi="Cambria" w:cs="Cambria"/>
              </w:rPr>
            </w:rPrChange>
          </w:rPr>
          <w:t>ế</w:t>
        </w:r>
        <w:r w:rsidR="00253458" w:rsidRPr="00106199">
          <w:rPr>
            <w:rFonts w:ascii="Times New Roman" w:hAnsi="Times New Roman"/>
            <w:sz w:val="26"/>
            <w:szCs w:val="26"/>
            <w:rPrChange w:id="7618" w:author="lợi đoàn" w:date="2024-11-30T03:23:00Z">
              <w:rPr/>
            </w:rPrChange>
          </w:rPr>
          <w:t xml:space="preserve"> nh</w:t>
        </w:r>
        <w:r w:rsidR="00253458" w:rsidRPr="00106199">
          <w:rPr>
            <w:rFonts w:ascii="Times New Roman" w:hAnsi="Times New Roman"/>
            <w:sz w:val="26"/>
            <w:szCs w:val="26"/>
            <w:rPrChange w:id="7619" w:author="lợi đoàn" w:date="2024-11-30T03:23:00Z">
              <w:rPr>
                <w:rFonts w:ascii="Cambria" w:hAnsi="Cambria" w:cs="Cambria"/>
              </w:rPr>
            </w:rPrChange>
          </w:rPr>
          <w:t>ư</w:t>
        </w:r>
        <w:r w:rsidR="00253458" w:rsidRPr="00106199">
          <w:rPr>
            <w:rFonts w:ascii="Times New Roman" w:hAnsi="Times New Roman"/>
            <w:sz w:val="26"/>
            <w:szCs w:val="26"/>
            <w:rPrChange w:id="7620" w:author="lợi đoàn" w:date="2024-11-30T03:23:00Z">
              <w:rPr/>
            </w:rPrChange>
          </w:rPr>
          <w:t xml:space="preserve"> PayPal, Stripe.</w:t>
        </w:r>
      </w:ins>
    </w:p>
    <w:p w14:paraId="7DE19808" w14:textId="7E560DDA" w:rsidR="00253458" w:rsidRPr="00106199" w:rsidRDefault="00EB7CF1">
      <w:pPr>
        <w:ind w:left="426" w:firstLine="294"/>
        <w:rPr>
          <w:ins w:id="7621" w:author="lợi đoàn" w:date="2024-11-30T03:19:00Z"/>
          <w:rFonts w:ascii="Times New Roman" w:hAnsi="Times New Roman"/>
          <w:sz w:val="26"/>
          <w:szCs w:val="26"/>
          <w:rPrChange w:id="7622" w:author="lợi đoàn" w:date="2024-11-30T03:23:00Z">
            <w:rPr>
              <w:ins w:id="7623" w:author="lợi đoàn" w:date="2024-11-30T03:19:00Z"/>
            </w:rPr>
          </w:rPrChange>
        </w:rPr>
        <w:pPrChange w:id="7624" w:author="lợi đoàn" w:date="2024-11-30T06:50:00Z">
          <w:pPr>
            <w:ind w:left="426"/>
          </w:pPr>
        </w:pPrChange>
      </w:pPr>
      <w:ins w:id="7625" w:author="lợi đoàn" w:date="2024-11-30T06:50:00Z">
        <w:r>
          <w:rPr>
            <w:rFonts w:ascii="Times New Roman" w:hAnsi="Times New Roman"/>
            <w:sz w:val="26"/>
            <w:szCs w:val="26"/>
          </w:rPr>
          <w:t xml:space="preserve">- </w:t>
        </w:r>
      </w:ins>
      <w:ins w:id="7626" w:author="lợi đoàn" w:date="2024-11-30T03:20:00Z">
        <w:r w:rsidR="00253458" w:rsidRPr="00106199">
          <w:rPr>
            <w:rFonts w:ascii="Times New Roman" w:hAnsi="Times New Roman"/>
            <w:sz w:val="26"/>
            <w:szCs w:val="26"/>
            <w:rPrChange w:id="7627" w:author="lợi đoàn" w:date="2024-11-30T03:23:00Z">
              <w:rPr/>
            </w:rPrChange>
          </w:rPr>
          <w:t>Tích h</w:t>
        </w:r>
        <w:r w:rsidR="00253458" w:rsidRPr="00106199">
          <w:rPr>
            <w:rFonts w:ascii="Times New Roman" w:hAnsi="Times New Roman"/>
            <w:sz w:val="26"/>
            <w:szCs w:val="26"/>
            <w:rPrChange w:id="7628" w:author="lợi đoàn" w:date="2024-11-30T03:23:00Z">
              <w:rPr>
                <w:rFonts w:ascii="Cambria" w:hAnsi="Cambria" w:cs="Cambria"/>
              </w:rPr>
            </w:rPrChange>
          </w:rPr>
          <w:t>ợ</w:t>
        </w:r>
        <w:r w:rsidR="00253458" w:rsidRPr="00106199">
          <w:rPr>
            <w:rFonts w:ascii="Times New Roman" w:hAnsi="Times New Roman"/>
            <w:sz w:val="26"/>
            <w:szCs w:val="26"/>
            <w:rPrChange w:id="7629" w:author="lợi đoàn" w:date="2024-11-30T03:23:00Z">
              <w:rPr/>
            </w:rPrChange>
          </w:rPr>
          <w:t>p thanh to</w:t>
        </w:r>
        <w:r w:rsidR="00253458" w:rsidRPr="00106199">
          <w:rPr>
            <w:rFonts w:ascii="Times New Roman" w:hAnsi="Times New Roman"/>
            <w:sz w:val="26"/>
            <w:szCs w:val="26"/>
            <w:rPrChange w:id="7630" w:author="lợi đoàn" w:date="2024-11-30T03:23:00Z">
              <w:rPr>
                <w:rFonts w:cs="VNI-Times"/>
              </w:rPr>
            </w:rPrChange>
          </w:rPr>
          <w:t>á</w:t>
        </w:r>
        <w:r w:rsidR="00253458" w:rsidRPr="00106199">
          <w:rPr>
            <w:rFonts w:ascii="Times New Roman" w:hAnsi="Times New Roman"/>
            <w:sz w:val="26"/>
            <w:szCs w:val="26"/>
            <w:rPrChange w:id="7631" w:author="lợi đoàn" w:date="2024-11-30T03:23:00Z">
              <w:rPr/>
            </w:rPrChange>
          </w:rPr>
          <w:t>n QR code cho b</w:t>
        </w:r>
        <w:r w:rsidR="00253458" w:rsidRPr="00106199">
          <w:rPr>
            <w:rFonts w:ascii="Times New Roman" w:hAnsi="Times New Roman"/>
            <w:sz w:val="26"/>
            <w:szCs w:val="26"/>
            <w:rPrChange w:id="7632" w:author="lợi đoàn" w:date="2024-11-30T03:23:00Z">
              <w:rPr>
                <w:rFonts w:ascii="Cambria" w:hAnsi="Cambria" w:cs="Cambria"/>
              </w:rPr>
            </w:rPrChange>
          </w:rPr>
          <w:t>ệ</w:t>
        </w:r>
        <w:r w:rsidR="00253458" w:rsidRPr="00106199">
          <w:rPr>
            <w:rFonts w:ascii="Times New Roman" w:hAnsi="Times New Roman"/>
            <w:sz w:val="26"/>
            <w:szCs w:val="26"/>
            <w:rPrChange w:id="7633" w:author="lợi đoàn" w:date="2024-11-30T03:23:00Z">
              <w:rPr/>
            </w:rPrChange>
          </w:rPr>
          <w:t>nh nh</w:t>
        </w:r>
        <w:r w:rsidR="00253458" w:rsidRPr="00106199">
          <w:rPr>
            <w:rFonts w:ascii="Times New Roman" w:hAnsi="Times New Roman"/>
            <w:sz w:val="26"/>
            <w:szCs w:val="26"/>
            <w:rPrChange w:id="7634" w:author="lợi đoàn" w:date="2024-11-30T03:23:00Z">
              <w:rPr>
                <w:rFonts w:cs="VNI-Times"/>
              </w:rPr>
            </w:rPrChange>
          </w:rPr>
          <w:t>â</w:t>
        </w:r>
        <w:r w:rsidR="00253458" w:rsidRPr="00106199">
          <w:rPr>
            <w:rFonts w:ascii="Times New Roman" w:hAnsi="Times New Roman"/>
            <w:sz w:val="26"/>
            <w:szCs w:val="26"/>
            <w:rPrChange w:id="7635" w:author="lợi đoàn" w:date="2024-11-30T03:23:00Z">
              <w:rPr/>
            </w:rPrChange>
          </w:rPr>
          <w:t>n thanh to</w:t>
        </w:r>
        <w:r w:rsidR="00253458" w:rsidRPr="00106199">
          <w:rPr>
            <w:rFonts w:ascii="Times New Roman" w:hAnsi="Times New Roman"/>
            <w:sz w:val="26"/>
            <w:szCs w:val="26"/>
            <w:rPrChange w:id="7636" w:author="lợi đoàn" w:date="2024-11-30T03:23:00Z">
              <w:rPr>
                <w:rFonts w:cs="VNI-Times"/>
              </w:rPr>
            </w:rPrChange>
          </w:rPr>
          <w:t>á</w:t>
        </w:r>
        <w:r w:rsidR="00253458" w:rsidRPr="00106199">
          <w:rPr>
            <w:rFonts w:ascii="Times New Roman" w:hAnsi="Times New Roman"/>
            <w:sz w:val="26"/>
            <w:szCs w:val="26"/>
            <w:rPrChange w:id="7637" w:author="lợi đoàn" w:date="2024-11-30T03:23:00Z">
              <w:rPr/>
            </w:rPrChange>
          </w:rPr>
          <w:t>n tr</w:t>
        </w:r>
        <w:r w:rsidR="00253458" w:rsidRPr="00106199">
          <w:rPr>
            <w:rFonts w:ascii="Times New Roman" w:hAnsi="Times New Roman"/>
            <w:sz w:val="26"/>
            <w:szCs w:val="26"/>
            <w:rPrChange w:id="7638" w:author="lợi đoàn" w:date="2024-11-30T03:23:00Z">
              <w:rPr>
                <w:rFonts w:ascii="Cambria" w:hAnsi="Cambria" w:cs="Cambria"/>
              </w:rPr>
            </w:rPrChange>
          </w:rPr>
          <w:t>ự</w:t>
        </w:r>
        <w:r w:rsidR="00253458" w:rsidRPr="00106199">
          <w:rPr>
            <w:rFonts w:ascii="Times New Roman" w:hAnsi="Times New Roman"/>
            <w:sz w:val="26"/>
            <w:szCs w:val="26"/>
            <w:rPrChange w:id="7639" w:author="lợi đoàn" w:date="2024-11-30T03:23:00Z">
              <w:rPr/>
            </w:rPrChange>
          </w:rPr>
          <w:t>c ti</w:t>
        </w:r>
        <w:r w:rsidR="00253458" w:rsidRPr="00106199">
          <w:rPr>
            <w:rFonts w:ascii="Times New Roman" w:hAnsi="Times New Roman"/>
            <w:sz w:val="26"/>
            <w:szCs w:val="26"/>
            <w:rPrChange w:id="7640" w:author="lợi đoàn" w:date="2024-11-30T03:23:00Z">
              <w:rPr>
                <w:rFonts w:ascii="Cambria" w:hAnsi="Cambria" w:cs="Cambria"/>
              </w:rPr>
            </w:rPrChange>
          </w:rPr>
          <w:t>ế</w:t>
        </w:r>
        <w:r w:rsidR="00253458" w:rsidRPr="00106199">
          <w:rPr>
            <w:rFonts w:ascii="Times New Roman" w:hAnsi="Times New Roman"/>
            <w:sz w:val="26"/>
            <w:szCs w:val="26"/>
            <w:rPrChange w:id="7641" w:author="lợi đoàn" w:date="2024-11-30T03:23:00Z">
              <w:rPr/>
            </w:rPrChange>
          </w:rPr>
          <w:t>p t</w:t>
        </w:r>
        <w:r w:rsidR="00253458" w:rsidRPr="00106199">
          <w:rPr>
            <w:rFonts w:ascii="Times New Roman" w:hAnsi="Times New Roman"/>
            <w:sz w:val="26"/>
            <w:szCs w:val="26"/>
            <w:rPrChange w:id="7642" w:author="lợi đoàn" w:date="2024-11-30T03:23:00Z">
              <w:rPr>
                <w:rFonts w:ascii="Cambria" w:hAnsi="Cambria" w:cs="Cambria"/>
              </w:rPr>
            </w:rPrChange>
          </w:rPr>
          <w:t>ạ</w:t>
        </w:r>
        <w:r w:rsidR="00253458" w:rsidRPr="00106199">
          <w:rPr>
            <w:rFonts w:ascii="Times New Roman" w:hAnsi="Times New Roman"/>
            <w:sz w:val="26"/>
            <w:szCs w:val="26"/>
            <w:rPrChange w:id="7643" w:author="lợi đoàn" w:date="2024-11-30T03:23:00Z">
              <w:rPr/>
            </w:rPrChange>
          </w:rPr>
          <w:t>i qu</w:t>
        </w:r>
        <w:r w:rsidR="00253458" w:rsidRPr="00106199">
          <w:rPr>
            <w:rFonts w:ascii="Times New Roman" w:hAnsi="Times New Roman"/>
            <w:sz w:val="26"/>
            <w:szCs w:val="26"/>
            <w:rPrChange w:id="7644" w:author="lợi đoàn" w:date="2024-11-30T03:23:00Z">
              <w:rPr>
                <w:rFonts w:ascii="Cambria" w:hAnsi="Cambria" w:cs="Cambria"/>
              </w:rPr>
            </w:rPrChange>
          </w:rPr>
          <w:t>ầ</w:t>
        </w:r>
        <w:r w:rsidR="00253458" w:rsidRPr="00106199">
          <w:rPr>
            <w:rFonts w:ascii="Times New Roman" w:hAnsi="Times New Roman"/>
            <w:sz w:val="26"/>
            <w:szCs w:val="26"/>
            <w:rPrChange w:id="7645" w:author="lợi đoàn" w:date="2024-11-30T03:23:00Z">
              <w:rPr/>
            </w:rPrChange>
          </w:rPr>
          <w:t>y.</w:t>
        </w:r>
      </w:ins>
    </w:p>
    <w:p w14:paraId="4D0BF208" w14:textId="77777777" w:rsidR="00FA0AD1" w:rsidRDefault="00FA0AD1" w:rsidP="00F342DA">
      <w:pPr>
        <w:ind w:left="426"/>
        <w:rPr>
          <w:ins w:id="7646" w:author="lợi đoàn" w:date="2024-11-30T03:19:00Z"/>
        </w:rPr>
      </w:pPr>
    </w:p>
    <w:p w14:paraId="015E3764" w14:textId="77777777" w:rsidR="00F342DA" w:rsidRDefault="00F342DA">
      <w:pPr>
        <w:ind w:left="426"/>
        <w:rPr>
          <w:ins w:id="7647" w:author="lợi đoàn" w:date="2024-11-30T03:18:00Z"/>
        </w:rPr>
        <w:pPrChange w:id="7648" w:author="lợi đoàn" w:date="2024-11-30T03:18:00Z">
          <w:pPr>
            <w:pStyle w:val="ListParagraph"/>
            <w:numPr>
              <w:numId w:val="30"/>
            </w:numPr>
            <w:ind w:hanging="360"/>
          </w:pPr>
        </w:pPrChange>
      </w:pPr>
    </w:p>
    <w:p w14:paraId="3D5A6AE6" w14:textId="77777777" w:rsidR="00A61541" w:rsidRPr="004E0C81" w:rsidRDefault="00A61541">
      <w:pPr>
        <w:pStyle w:val="ListParagraph"/>
        <w:ind w:left="426"/>
        <w:rPr>
          <w:ins w:id="7649" w:author="lợi đoàn" w:date="2024-11-30T02:57:00Z"/>
        </w:rPr>
        <w:pPrChange w:id="7650" w:author="lợi đoàn" w:date="2024-11-30T03:18:00Z">
          <w:pPr>
            <w:tabs>
              <w:tab w:val="left" w:pos="540"/>
            </w:tabs>
            <w:spacing w:after="120"/>
            <w:jc w:val="both"/>
          </w:pPr>
        </w:pPrChange>
      </w:pPr>
    </w:p>
    <w:p w14:paraId="07594DD6" w14:textId="5C5430D6" w:rsidR="00990C98" w:rsidRPr="00D62A08" w:rsidDel="00AE04BA" w:rsidRDefault="00990C98" w:rsidP="00BF2C39">
      <w:pPr>
        <w:tabs>
          <w:tab w:val="left" w:pos="540"/>
        </w:tabs>
        <w:spacing w:after="120"/>
        <w:jc w:val="both"/>
        <w:rPr>
          <w:del w:id="7651" w:author="lợi đoàn" w:date="2024-11-30T06:39:00Z"/>
          <w:rFonts w:ascii="Times New Roman" w:hAnsi="Times New Roman"/>
          <w:sz w:val="26"/>
          <w:szCs w:val="26"/>
        </w:rPr>
      </w:pPr>
      <w:del w:id="7652" w:author="lợi đoàn" w:date="2024-11-30T06:39:00Z">
        <w:r w:rsidRPr="00D62A08" w:rsidDel="00AE04BA">
          <w:rPr>
            <w:rFonts w:ascii="Times New Roman" w:hAnsi="Times New Roman"/>
            <w:sz w:val="26"/>
            <w:szCs w:val="26"/>
          </w:rPr>
          <w:delText>Nội dung kết luận {Font: Time New Roman; thường; cỡ chữ: 13; dãn dòng: 1,3; căn lề: justified}</w:delText>
        </w:r>
      </w:del>
    </w:p>
    <w:p w14:paraId="080BAF29" w14:textId="6CDF76FA" w:rsidR="00990C98" w:rsidRPr="00D62A08" w:rsidDel="00AE04BA" w:rsidRDefault="00990C98" w:rsidP="00BF2C39">
      <w:pPr>
        <w:tabs>
          <w:tab w:val="left" w:pos="540"/>
        </w:tabs>
        <w:spacing w:after="120"/>
        <w:jc w:val="both"/>
        <w:rPr>
          <w:del w:id="7653" w:author="lợi đoàn" w:date="2024-11-30T06:39:00Z"/>
          <w:rFonts w:ascii="Times New Roman" w:hAnsi="Times New Roman"/>
          <w:sz w:val="26"/>
          <w:szCs w:val="26"/>
        </w:rPr>
      </w:pPr>
      <w:commentRangeStart w:id="7654"/>
      <w:del w:id="7655" w:author="lợi đoàn" w:date="2024-11-30T06:39:00Z">
        <w:r w:rsidRPr="00D62A08" w:rsidDel="00AE04BA">
          <w:rPr>
            <w:rFonts w:ascii="Times New Roman" w:hAnsi="Times New Roman"/>
            <w:sz w:val="26"/>
            <w:szCs w:val="26"/>
          </w:rPr>
          <w:delText>…………………………………………………………………………………………...</w:delText>
        </w:r>
      </w:del>
    </w:p>
    <w:p w14:paraId="434B7603" w14:textId="771AB5E4" w:rsidR="00990C98" w:rsidRPr="00D62A08" w:rsidDel="00AE04BA" w:rsidRDefault="00990C98" w:rsidP="00BF2C39">
      <w:pPr>
        <w:tabs>
          <w:tab w:val="left" w:pos="540"/>
        </w:tabs>
        <w:spacing w:after="120"/>
        <w:jc w:val="both"/>
        <w:rPr>
          <w:del w:id="7656" w:author="lợi đoàn" w:date="2024-11-30T06:39:00Z"/>
          <w:rFonts w:ascii="Times New Roman" w:hAnsi="Times New Roman"/>
          <w:sz w:val="26"/>
          <w:szCs w:val="26"/>
        </w:rPr>
      </w:pPr>
      <w:del w:id="7657" w:author="lợi đoàn" w:date="2024-11-30T06:39:00Z">
        <w:r w:rsidRPr="00D62A08" w:rsidDel="00AE04BA">
          <w:rPr>
            <w:rFonts w:ascii="Times New Roman" w:hAnsi="Times New Roman"/>
            <w:sz w:val="26"/>
            <w:szCs w:val="26"/>
          </w:rPr>
          <w:delText>…………………………………………………………………………………………...</w:delText>
        </w:r>
      </w:del>
    </w:p>
    <w:p w14:paraId="40FB1AD2" w14:textId="6648BFE2" w:rsidR="00990C98" w:rsidRPr="00D62A08" w:rsidDel="00AE04BA" w:rsidRDefault="00990C98" w:rsidP="00BF2C39">
      <w:pPr>
        <w:tabs>
          <w:tab w:val="left" w:pos="540"/>
        </w:tabs>
        <w:spacing w:after="120"/>
        <w:jc w:val="both"/>
        <w:rPr>
          <w:del w:id="7658" w:author="lợi đoàn" w:date="2024-11-30T06:39:00Z"/>
          <w:rFonts w:ascii="Times New Roman" w:hAnsi="Times New Roman"/>
          <w:sz w:val="26"/>
          <w:szCs w:val="26"/>
        </w:rPr>
      </w:pPr>
      <w:del w:id="7659" w:author="lợi đoàn" w:date="2024-11-30T06:39:00Z">
        <w:r w:rsidRPr="00D62A08" w:rsidDel="00AE04BA">
          <w:rPr>
            <w:rFonts w:ascii="Times New Roman" w:hAnsi="Times New Roman"/>
            <w:sz w:val="26"/>
            <w:szCs w:val="26"/>
          </w:rPr>
          <w:delText>…………………………………………………………………………………………...</w:delText>
        </w:r>
        <w:commentRangeEnd w:id="7654"/>
        <w:r w:rsidR="005D18F7" w:rsidDel="00AE04BA">
          <w:rPr>
            <w:rStyle w:val="CommentReference"/>
          </w:rPr>
          <w:commentReference w:id="7654"/>
        </w:r>
      </w:del>
    </w:p>
    <w:p w14:paraId="7C40B9EF" w14:textId="7328F68B" w:rsidR="00990C98" w:rsidRPr="00D62A08" w:rsidDel="00AE04BA" w:rsidRDefault="00990C98" w:rsidP="00BF2C39">
      <w:pPr>
        <w:tabs>
          <w:tab w:val="left" w:pos="540"/>
        </w:tabs>
        <w:spacing w:after="120"/>
        <w:jc w:val="both"/>
        <w:rPr>
          <w:del w:id="7660" w:author="lợi đoàn" w:date="2024-11-30T06:39:00Z"/>
          <w:rFonts w:ascii="Times New Roman" w:hAnsi="Times New Roman"/>
          <w:sz w:val="26"/>
          <w:szCs w:val="26"/>
        </w:rPr>
      </w:pPr>
      <w:del w:id="7661" w:author="lợi đoàn" w:date="2024-11-30T06:39:00Z">
        <w:r w:rsidRPr="00D62A08" w:rsidDel="00AE04BA">
          <w:rPr>
            <w:rFonts w:ascii="Times New Roman" w:hAnsi="Times New Roman"/>
            <w:sz w:val="26"/>
            <w:szCs w:val="26"/>
          </w:rPr>
          <w:delText>…………………………………………………………………………………………...</w:delText>
        </w:r>
      </w:del>
    </w:p>
    <w:p w14:paraId="5A2A093F" w14:textId="05872105" w:rsidR="00990C98" w:rsidRPr="00D62A08" w:rsidDel="00AE04BA" w:rsidRDefault="00990C98" w:rsidP="00BF2C39">
      <w:pPr>
        <w:tabs>
          <w:tab w:val="left" w:pos="4830"/>
        </w:tabs>
        <w:spacing w:after="120"/>
        <w:jc w:val="both"/>
        <w:rPr>
          <w:del w:id="7662" w:author="lợi đoàn" w:date="2024-11-30T06:39:00Z"/>
          <w:rFonts w:ascii="Times New Roman" w:hAnsi="Times New Roman"/>
          <w:b/>
          <w:sz w:val="26"/>
          <w:szCs w:val="26"/>
        </w:rPr>
      </w:pPr>
    </w:p>
    <w:p w14:paraId="19B1A6CE" w14:textId="77777777" w:rsidR="00990C98" w:rsidRPr="00D62A08" w:rsidRDefault="00990C98" w:rsidP="00BF2C39">
      <w:pPr>
        <w:pBdr>
          <w:bottom w:val="single" w:sz="6" w:space="1" w:color="auto"/>
        </w:pBdr>
        <w:tabs>
          <w:tab w:val="left" w:pos="4830"/>
        </w:tabs>
        <w:spacing w:after="120"/>
        <w:jc w:val="both"/>
        <w:rPr>
          <w:rFonts w:ascii="Times New Roman" w:hAnsi="Times New Roman"/>
          <w:b/>
          <w:sz w:val="26"/>
          <w:szCs w:val="26"/>
        </w:rPr>
      </w:pPr>
    </w:p>
    <w:p w14:paraId="38E4C484" w14:textId="35699222" w:rsidR="00990C98" w:rsidRPr="00D62A08" w:rsidRDefault="00990C98" w:rsidP="00BF2C39">
      <w:pPr>
        <w:spacing w:after="160"/>
        <w:jc w:val="both"/>
        <w:rPr>
          <w:rFonts w:ascii="Times New Roman" w:hAnsi="Times New Roman"/>
          <w:b/>
          <w:bCs/>
          <w:sz w:val="26"/>
          <w:szCs w:val="26"/>
        </w:rPr>
      </w:pPr>
      <w:r w:rsidRPr="00D62A08">
        <w:rPr>
          <w:rFonts w:ascii="Times New Roman" w:hAnsi="Times New Roman"/>
          <w:b/>
          <w:bCs/>
          <w:sz w:val="26"/>
          <w:szCs w:val="26"/>
        </w:rPr>
        <w:br w:type="page"/>
      </w:r>
    </w:p>
    <w:p w14:paraId="681BE204" w14:textId="77777777" w:rsidR="00990C98" w:rsidRPr="00D62A08" w:rsidRDefault="00990C98" w:rsidP="00333BAE">
      <w:pPr>
        <w:pStyle w:val="Heading1"/>
        <w:jc w:val="center"/>
        <w:rPr>
          <w:rFonts w:ascii="Times New Roman" w:hAnsi="Times New Roman" w:cs="Times New Roman"/>
          <w:b/>
          <w:color w:val="auto"/>
          <w:sz w:val="26"/>
          <w:szCs w:val="26"/>
        </w:rPr>
      </w:pPr>
      <w:bookmarkStart w:id="7663" w:name="_Toc183464626"/>
      <w:bookmarkStart w:id="7664" w:name="_Toc183541852"/>
      <w:bookmarkStart w:id="7665" w:name="_Toc183825587"/>
      <w:r w:rsidRPr="00D62A08">
        <w:rPr>
          <w:rFonts w:ascii="Times New Roman" w:hAnsi="Times New Roman" w:cs="Times New Roman"/>
          <w:b/>
          <w:color w:val="auto"/>
          <w:sz w:val="26"/>
          <w:szCs w:val="26"/>
        </w:rPr>
        <w:lastRenderedPageBreak/>
        <w:t>TÀI LIỆU THAM KHẢO</w:t>
      </w:r>
      <w:bookmarkEnd w:id="7663"/>
      <w:bookmarkEnd w:id="7664"/>
      <w:bookmarkEnd w:id="7665"/>
    </w:p>
    <w:p w14:paraId="17AAAA0D" w14:textId="0369B4E5" w:rsidR="00990C98" w:rsidRPr="00D62A08" w:rsidRDefault="00990C98" w:rsidP="00BF2C39">
      <w:pPr>
        <w:spacing w:after="120"/>
        <w:jc w:val="both"/>
        <w:rPr>
          <w:rFonts w:ascii="Times New Roman" w:hAnsi="Times New Roman"/>
          <w:sz w:val="26"/>
          <w:szCs w:val="26"/>
        </w:rPr>
      </w:pPr>
    </w:p>
    <w:p w14:paraId="094D6706" w14:textId="7975FCA3" w:rsidR="00A5583B" w:rsidRPr="00D62A08" w:rsidRDefault="00A5583B" w:rsidP="00BF2C39">
      <w:pPr>
        <w:spacing w:after="120"/>
        <w:jc w:val="both"/>
        <w:rPr>
          <w:rFonts w:ascii="Times New Roman" w:hAnsi="Times New Roman"/>
          <w:sz w:val="26"/>
          <w:szCs w:val="26"/>
        </w:rPr>
      </w:pPr>
    </w:p>
    <w:p w14:paraId="3E69E08B" w14:textId="0089924A" w:rsidR="00A5583B" w:rsidRPr="00D62A08" w:rsidRDefault="00A5583B" w:rsidP="00BF2C39">
      <w:pPr>
        <w:spacing w:after="120"/>
        <w:jc w:val="both"/>
        <w:rPr>
          <w:rFonts w:ascii="Times New Roman" w:hAnsi="Times New Roman"/>
          <w:sz w:val="26"/>
          <w:szCs w:val="26"/>
          <w:lang w:val="vi-VN"/>
        </w:rPr>
      </w:pPr>
      <w:r w:rsidRPr="00D62A08">
        <w:rPr>
          <w:rFonts w:ascii="Times New Roman" w:hAnsi="Times New Roman"/>
          <w:sz w:val="26"/>
          <w:szCs w:val="26"/>
          <w:lang w:val="vi-VN"/>
        </w:rPr>
        <w:t>[1] Kuhlman, Dave. “A Python Book: Beginning Python, Advanced Python, and Python Exercises”. Section 1.1. Bản gốc (PDF) lưu trữ ngày 23 tháng 6 năm 2012.</w:t>
      </w:r>
    </w:p>
    <w:p w14:paraId="3DFE8744" w14:textId="2F2A7443" w:rsidR="003612E9" w:rsidRPr="00D62A08" w:rsidRDefault="003612E9" w:rsidP="00BF2C39">
      <w:pPr>
        <w:spacing w:after="120"/>
        <w:jc w:val="both"/>
        <w:rPr>
          <w:rFonts w:ascii="Times New Roman" w:hAnsi="Times New Roman"/>
          <w:sz w:val="26"/>
          <w:szCs w:val="26"/>
          <w:lang w:val="vi-VN"/>
        </w:rPr>
      </w:pPr>
      <w:r w:rsidRPr="00D62A08">
        <w:rPr>
          <w:rFonts w:ascii="Times New Roman" w:hAnsi="Times New Roman"/>
          <w:sz w:val="26"/>
          <w:szCs w:val="26"/>
          <w:lang w:val="vi-VN"/>
        </w:rPr>
        <w:t xml:space="preserve">[2] "FastAPI". fastapi.tiangolo.com. </w:t>
      </w:r>
      <w:r w:rsidR="00536006" w:rsidRPr="00D62A08">
        <w:rPr>
          <w:rFonts w:ascii="Times New Roman" w:hAnsi="Times New Roman"/>
          <w:sz w:val="26"/>
          <w:szCs w:val="26"/>
        </w:rPr>
        <w:t xml:space="preserve">Truy cập ngày </w:t>
      </w:r>
      <w:r w:rsidRPr="00D62A08">
        <w:rPr>
          <w:rFonts w:ascii="Times New Roman" w:hAnsi="Times New Roman"/>
          <w:sz w:val="26"/>
          <w:szCs w:val="26"/>
          <w:lang w:val="vi-VN"/>
        </w:rPr>
        <w:t>2024-04-10.</w:t>
      </w:r>
    </w:p>
    <w:p w14:paraId="38BDDF73" w14:textId="70A54D19" w:rsidR="003612E9" w:rsidRPr="00D62A08" w:rsidRDefault="003612E9" w:rsidP="00BF2C39">
      <w:pPr>
        <w:spacing w:after="120"/>
        <w:jc w:val="both"/>
        <w:rPr>
          <w:rFonts w:ascii="Times New Roman" w:hAnsi="Times New Roman"/>
          <w:sz w:val="26"/>
          <w:szCs w:val="26"/>
          <w:lang w:val="vi-VN"/>
        </w:rPr>
      </w:pPr>
      <w:r w:rsidRPr="00D62A08">
        <w:rPr>
          <w:rFonts w:ascii="Times New Roman" w:hAnsi="Times New Roman"/>
          <w:sz w:val="26"/>
          <w:szCs w:val="26"/>
          <w:lang w:val="vi-VN"/>
        </w:rPr>
        <w:t xml:space="preserve"> [3] Lubanovic, Bill (2019-11-06). Introducing Python: Modern</w:t>
      </w:r>
    </w:p>
    <w:p w14:paraId="2C0A2DDF" w14:textId="77777777" w:rsidR="007D0D90" w:rsidRPr="00D62A08" w:rsidRDefault="007D0D90" w:rsidP="00BF2C39">
      <w:pPr>
        <w:spacing w:after="120"/>
        <w:jc w:val="both"/>
        <w:rPr>
          <w:rFonts w:ascii="Times New Roman" w:hAnsi="Times New Roman"/>
          <w:sz w:val="26"/>
          <w:szCs w:val="26"/>
        </w:rPr>
      </w:pPr>
      <w:r w:rsidRPr="00D62A08">
        <w:rPr>
          <w:rFonts w:ascii="Times New Roman" w:hAnsi="Times New Roman"/>
          <w:sz w:val="26"/>
          <w:szCs w:val="26"/>
        </w:rPr>
        <w:t>[4] “React - A JavaScript library for building user interfaces”. reactjs.org (bằng tiếng Anh). Truy cập ngày 7 tháng 4 năm 2018.</w:t>
      </w:r>
    </w:p>
    <w:p w14:paraId="1D8E916A" w14:textId="1626CF1B" w:rsidR="007D0D90" w:rsidRPr="00D62A08" w:rsidRDefault="007D0D90" w:rsidP="00BF2C39">
      <w:pPr>
        <w:spacing w:after="120"/>
        <w:jc w:val="both"/>
        <w:rPr>
          <w:rFonts w:ascii="Times New Roman" w:hAnsi="Times New Roman"/>
          <w:sz w:val="26"/>
          <w:szCs w:val="26"/>
        </w:rPr>
      </w:pPr>
      <w:r w:rsidRPr="00D62A08">
        <w:rPr>
          <w:rFonts w:ascii="Times New Roman" w:hAnsi="Times New Roman"/>
          <w:sz w:val="26"/>
          <w:szCs w:val="26"/>
        </w:rPr>
        <w:t>[5] Krill, Paul (15 tháng 5 năm 2014). “React: Making faster, smoother UIs for data-driven Web apps”. InfoWorld. Truy cập ngày 23 tháng 2 năm 2021.</w:t>
      </w:r>
    </w:p>
    <w:p w14:paraId="016D5B57" w14:textId="4C410700" w:rsidR="007D0D90" w:rsidRPr="00D62A08" w:rsidRDefault="007D0D90" w:rsidP="00BF2C39">
      <w:pPr>
        <w:spacing w:after="120"/>
        <w:jc w:val="both"/>
        <w:rPr>
          <w:rFonts w:ascii="Times New Roman" w:hAnsi="Times New Roman"/>
          <w:sz w:val="26"/>
          <w:szCs w:val="26"/>
        </w:rPr>
      </w:pPr>
      <w:r w:rsidRPr="00D62A08">
        <w:rPr>
          <w:rFonts w:ascii="Times New Roman" w:hAnsi="Times New Roman"/>
          <w:sz w:val="26"/>
          <w:szCs w:val="26"/>
        </w:rPr>
        <w:t>[6] Hemel, Zef (3 tháng 6 năm 2013). “Facebook's React JavaScript User Interfaces Library Receives Mixed Reviews”. infoq.com (bằng tiếng Anh). Truy cập ngày 11 tháng 1 năm 2022.</w:t>
      </w:r>
    </w:p>
    <w:p w14:paraId="5B55C530" w14:textId="690A0D78" w:rsidR="007D0D90" w:rsidRPr="00D62A08" w:rsidRDefault="007D0D90" w:rsidP="00BF2C39">
      <w:pPr>
        <w:spacing w:after="120"/>
        <w:jc w:val="both"/>
        <w:rPr>
          <w:rFonts w:ascii="Times New Roman" w:hAnsi="Times New Roman"/>
          <w:sz w:val="26"/>
          <w:szCs w:val="26"/>
        </w:rPr>
      </w:pPr>
      <w:r w:rsidRPr="00D62A08">
        <w:rPr>
          <w:rFonts w:ascii="Times New Roman" w:hAnsi="Times New Roman"/>
          <w:sz w:val="26"/>
          <w:szCs w:val="26"/>
        </w:rPr>
        <w:t>[7] Dawson, Chris (25 tháng 7 năm 2014). “JavaScript's History and How it Led To ReactJS”. The New Stack (bằng tiếng Anh). Truy cập ngày 19 tháng 7 năm 2020.</w:t>
      </w:r>
    </w:p>
    <w:p w14:paraId="047A9F34" w14:textId="70B53AF7" w:rsidR="007D0D90" w:rsidRPr="00D62A08" w:rsidRDefault="007D0D90" w:rsidP="00BF2C39">
      <w:pPr>
        <w:spacing w:after="120"/>
        <w:jc w:val="both"/>
        <w:rPr>
          <w:rFonts w:ascii="Times New Roman" w:hAnsi="Times New Roman"/>
          <w:sz w:val="26"/>
          <w:szCs w:val="26"/>
        </w:rPr>
      </w:pPr>
      <w:r w:rsidRPr="00D62A08">
        <w:rPr>
          <w:rFonts w:ascii="Times New Roman" w:hAnsi="Times New Roman"/>
          <w:sz w:val="26"/>
          <w:szCs w:val="26"/>
        </w:rPr>
        <w:t>[8] Dere, Mohan (19 tháng 2 năm 2018). “How to integrate create-react-app with all the libraries you need to make a great app”. freeCodeCamp (bằng tiếng Anh). Truy cập ngày 14 tháng 6 năm 2018.</w:t>
      </w:r>
    </w:p>
    <w:p w14:paraId="108B9BAA" w14:textId="24750D56" w:rsidR="007D0D90" w:rsidRPr="00D62A08" w:rsidRDefault="007D0D90" w:rsidP="00BF2C39">
      <w:pPr>
        <w:spacing w:after="120"/>
        <w:jc w:val="both"/>
        <w:rPr>
          <w:rFonts w:ascii="Times New Roman" w:hAnsi="Times New Roman"/>
          <w:sz w:val="26"/>
          <w:szCs w:val="26"/>
        </w:rPr>
      </w:pPr>
      <w:r w:rsidRPr="00D62A08">
        <w:rPr>
          <w:rFonts w:ascii="Times New Roman" w:hAnsi="Times New Roman"/>
          <w:sz w:val="26"/>
          <w:szCs w:val="26"/>
        </w:rPr>
        <w:t>[9] Panchal, Krunal (19 tháng 2 năm 2018). “Angular vs React Detailed Comparison”. Groovy Web (bằng tiếng Anh). Truy cập ngày 25 tháng 4 năm 2022.</w:t>
      </w:r>
    </w:p>
    <w:p w14:paraId="398D5005" w14:textId="03991C81" w:rsidR="00D05C9C" w:rsidRPr="00D62A08" w:rsidRDefault="00D05C9C" w:rsidP="00BF2C39">
      <w:pPr>
        <w:spacing w:after="120"/>
        <w:jc w:val="both"/>
        <w:rPr>
          <w:rFonts w:ascii="Times New Roman" w:hAnsi="Times New Roman"/>
          <w:sz w:val="26"/>
          <w:szCs w:val="26"/>
          <w:shd w:val="clear" w:color="auto" w:fill="FFFFFF"/>
        </w:rPr>
      </w:pPr>
      <w:r w:rsidRPr="00D62A08">
        <w:rPr>
          <w:rFonts w:ascii="Times New Roman" w:hAnsi="Times New Roman"/>
          <w:sz w:val="26"/>
          <w:szCs w:val="26"/>
        </w:rPr>
        <w:t xml:space="preserve">[10] </w:t>
      </w:r>
      <w:r w:rsidR="00487441">
        <w:fldChar w:fldCharType="begin"/>
      </w:r>
      <w:r w:rsidR="00487441">
        <w:instrText xml:space="preserve"> HYPERLINK "https://bugfactory.io/articles/restarting-uvicorn-workers-with-the-sighup-signal/" </w:instrText>
      </w:r>
      <w:r w:rsidR="00487441">
        <w:fldChar w:fldCharType="separate"/>
      </w:r>
      <w:r w:rsidRPr="00D62A08">
        <w:rPr>
          <w:rStyle w:val="Hyperlink"/>
          <w:rFonts w:ascii="Times New Roman" w:hAnsi="Times New Roman"/>
          <w:color w:val="auto"/>
          <w:sz w:val="26"/>
          <w:szCs w:val="26"/>
          <w:u w:val="none"/>
        </w:rPr>
        <w:t>"Restarting 'uvicorn' Workers with the 'SIGHUP' Signal"</w:t>
      </w:r>
      <w:r w:rsidR="00487441">
        <w:rPr>
          <w:rStyle w:val="Hyperlink"/>
          <w:rFonts w:ascii="Times New Roman" w:hAnsi="Times New Roman"/>
          <w:color w:val="auto"/>
          <w:sz w:val="26"/>
          <w:szCs w:val="26"/>
          <w:u w:val="none"/>
        </w:rPr>
        <w:fldChar w:fldCharType="end"/>
      </w:r>
      <w:r w:rsidRPr="00D62A08">
        <w:rPr>
          <w:rFonts w:ascii="Times New Roman" w:hAnsi="Times New Roman"/>
          <w:sz w:val="26"/>
          <w:szCs w:val="26"/>
          <w:shd w:val="clear" w:color="auto" w:fill="FFFFFF"/>
        </w:rPr>
        <w:t>. </w:t>
      </w:r>
      <w:r w:rsidRPr="00D62A08">
        <w:rPr>
          <w:rFonts w:ascii="Times New Roman" w:hAnsi="Times New Roman"/>
          <w:i/>
          <w:iCs/>
          <w:sz w:val="26"/>
          <w:szCs w:val="26"/>
          <w:shd w:val="clear" w:color="auto" w:fill="FFFFFF"/>
        </w:rPr>
        <w:t>bugfactory.io</w:t>
      </w:r>
      <w:r w:rsidRPr="00D62A08">
        <w:rPr>
          <w:rStyle w:val="reference-accessdate"/>
          <w:rFonts w:ascii="Times New Roman" w:hAnsi="Times New Roman"/>
          <w:sz w:val="26"/>
          <w:szCs w:val="26"/>
          <w:shd w:val="clear" w:color="auto" w:fill="FFFFFF"/>
        </w:rPr>
        <w:t xml:space="preserve">. </w:t>
      </w:r>
      <w:r w:rsidR="009C53DB" w:rsidRPr="00D62A08">
        <w:rPr>
          <w:rStyle w:val="reference-accessdate"/>
          <w:rFonts w:ascii="Times New Roman" w:hAnsi="Times New Roman"/>
          <w:sz w:val="26"/>
          <w:szCs w:val="26"/>
          <w:shd w:val="clear" w:color="auto" w:fill="FFFFFF"/>
        </w:rPr>
        <w:t>Truy cập ngày</w:t>
      </w:r>
      <w:r w:rsidRPr="00D62A08">
        <w:rPr>
          <w:rStyle w:val="reference-accessdate"/>
          <w:rFonts w:ascii="Times New Roman" w:hAnsi="Times New Roman"/>
          <w:sz w:val="26"/>
          <w:szCs w:val="26"/>
          <w:shd w:val="clear" w:color="auto" w:fill="FFFFFF"/>
        </w:rPr>
        <w:t> </w:t>
      </w:r>
      <w:r w:rsidRPr="00D62A08">
        <w:rPr>
          <w:rStyle w:val="nowrap"/>
          <w:rFonts w:ascii="Times New Roman" w:eastAsiaTheme="majorEastAsia" w:hAnsi="Times New Roman"/>
          <w:sz w:val="26"/>
          <w:szCs w:val="26"/>
          <w:shd w:val="clear" w:color="auto" w:fill="FFFFFF"/>
        </w:rPr>
        <w:t>2024-06-17</w:t>
      </w:r>
      <w:r w:rsidRPr="00D62A08">
        <w:rPr>
          <w:rFonts w:ascii="Times New Roman" w:hAnsi="Times New Roman"/>
          <w:sz w:val="26"/>
          <w:szCs w:val="26"/>
          <w:shd w:val="clear" w:color="auto" w:fill="FFFFFF"/>
        </w:rPr>
        <w:t>.</w:t>
      </w:r>
    </w:p>
    <w:p w14:paraId="16D1F0A7" w14:textId="77777777" w:rsidR="007613A1" w:rsidRPr="00D62A08" w:rsidRDefault="007613A1" w:rsidP="00BF2C39">
      <w:pPr>
        <w:spacing w:after="120"/>
        <w:jc w:val="both"/>
        <w:rPr>
          <w:rFonts w:ascii="Times New Roman" w:hAnsi="Times New Roman"/>
          <w:sz w:val="26"/>
          <w:szCs w:val="26"/>
          <w:shd w:val="clear" w:color="auto" w:fill="FFFFFF"/>
        </w:rPr>
      </w:pPr>
      <w:r w:rsidRPr="00D62A08">
        <w:rPr>
          <w:rFonts w:ascii="Times New Roman" w:hAnsi="Times New Roman"/>
          <w:sz w:val="26"/>
          <w:szCs w:val="26"/>
          <w:shd w:val="clear" w:color="auto" w:fill="FFFFFF"/>
        </w:rPr>
        <w:t>[11] O'Gara, Maureen (July 26, 2013). "Ben Golub, Who Sold Gluster to Red Hat, Now Running dotCloud". SYS-CON Media. Archived from the original on September 13, 2019.</w:t>
      </w:r>
    </w:p>
    <w:p w14:paraId="0F0A069F" w14:textId="4FE4A912" w:rsidR="007613A1" w:rsidRPr="00D62A08" w:rsidRDefault="007613A1" w:rsidP="00BF2C39">
      <w:pPr>
        <w:spacing w:after="120"/>
        <w:jc w:val="both"/>
        <w:rPr>
          <w:rFonts w:ascii="Times New Roman" w:hAnsi="Times New Roman"/>
          <w:sz w:val="26"/>
          <w:szCs w:val="26"/>
          <w:shd w:val="clear" w:color="auto" w:fill="FFFFFF"/>
        </w:rPr>
      </w:pPr>
      <w:r w:rsidRPr="00D62A08">
        <w:rPr>
          <w:rFonts w:ascii="Times New Roman" w:hAnsi="Times New Roman"/>
          <w:sz w:val="26"/>
          <w:szCs w:val="26"/>
          <w:shd w:val="clear" w:color="auto" w:fill="FFFFFF"/>
        </w:rPr>
        <w:t xml:space="preserve"> [12] "What is a Container?". docker.com. Docker, Inc. Retrieved May 13, 2019.</w:t>
      </w:r>
    </w:p>
    <w:p w14:paraId="23E733D1" w14:textId="6BB06855" w:rsidR="007613A1" w:rsidRPr="00D62A08" w:rsidRDefault="007613A1" w:rsidP="00BF2C39">
      <w:pPr>
        <w:spacing w:after="120"/>
        <w:jc w:val="both"/>
        <w:rPr>
          <w:rFonts w:ascii="Times New Roman" w:hAnsi="Times New Roman"/>
          <w:sz w:val="26"/>
          <w:szCs w:val="26"/>
          <w:shd w:val="clear" w:color="auto" w:fill="FFFFFF"/>
        </w:rPr>
      </w:pPr>
      <w:r w:rsidRPr="00D62A08">
        <w:rPr>
          <w:rFonts w:ascii="Times New Roman" w:hAnsi="Times New Roman"/>
          <w:sz w:val="26"/>
          <w:szCs w:val="26"/>
          <w:shd w:val="clear" w:color="auto" w:fill="FFFFFF"/>
        </w:rPr>
        <w:t>[13] Ratan, Vivek (February 8, 2017). "Docker: A Favourite in the DevOps World". Open Source For U. Retrieved June 14, 2017.</w:t>
      </w:r>
    </w:p>
    <w:p w14:paraId="3EAF8B3A" w14:textId="59C14418" w:rsidR="004165A5" w:rsidRPr="00D62A08" w:rsidRDefault="004165A5" w:rsidP="00BF2C39">
      <w:pPr>
        <w:spacing w:after="120"/>
        <w:jc w:val="both"/>
        <w:rPr>
          <w:rFonts w:ascii="Times New Roman" w:hAnsi="Times New Roman"/>
          <w:sz w:val="26"/>
          <w:szCs w:val="26"/>
          <w:shd w:val="clear" w:color="auto" w:fill="FFFFFF"/>
        </w:rPr>
      </w:pPr>
      <w:r w:rsidRPr="00D62A08">
        <w:rPr>
          <w:rFonts w:ascii="Times New Roman" w:hAnsi="Times New Roman"/>
          <w:sz w:val="26"/>
          <w:szCs w:val="26"/>
          <w:shd w:val="clear" w:color="auto" w:fill="FFFFFF"/>
        </w:rPr>
        <w:t>[14] “GitHub Press Info”. github.com. Github. Truy cập ngày 15 tháng 11 năm 2015.</w:t>
      </w:r>
    </w:p>
    <w:p w14:paraId="20A20E08" w14:textId="77777777" w:rsidR="00720B23" w:rsidRPr="00D62A08" w:rsidRDefault="00720B23" w:rsidP="00BF2C39">
      <w:pPr>
        <w:spacing w:after="120"/>
        <w:jc w:val="both"/>
        <w:rPr>
          <w:rFonts w:ascii="Times New Roman" w:hAnsi="Times New Roman"/>
          <w:sz w:val="26"/>
          <w:szCs w:val="26"/>
          <w:shd w:val="clear" w:color="auto" w:fill="FFFFFF"/>
        </w:rPr>
      </w:pPr>
      <w:r w:rsidRPr="00D62A08">
        <w:rPr>
          <w:rFonts w:ascii="Times New Roman" w:hAnsi="Times New Roman"/>
          <w:sz w:val="26"/>
          <w:szCs w:val="26"/>
          <w:shd w:val="clear" w:color="auto" w:fill="FFFFFF"/>
        </w:rPr>
        <w:lastRenderedPageBreak/>
        <w:t>[15] "Celery: Distributed Task Queue". Archived from the original on 2019-06-13. Retrieved 2016-01-14.</w:t>
      </w:r>
    </w:p>
    <w:p w14:paraId="0401035B" w14:textId="475AD0D4" w:rsidR="00720B23" w:rsidRPr="00D62A08" w:rsidRDefault="00720B23" w:rsidP="00BF2C39">
      <w:pPr>
        <w:spacing w:after="120"/>
        <w:jc w:val="both"/>
        <w:rPr>
          <w:rFonts w:ascii="Times New Roman" w:hAnsi="Times New Roman"/>
          <w:sz w:val="26"/>
          <w:szCs w:val="26"/>
          <w:shd w:val="clear" w:color="auto" w:fill="FFFFFF"/>
        </w:rPr>
      </w:pPr>
      <w:r w:rsidRPr="00D62A08">
        <w:rPr>
          <w:rFonts w:ascii="Times New Roman" w:hAnsi="Times New Roman"/>
          <w:sz w:val="26"/>
          <w:szCs w:val="26"/>
          <w:shd w:val="clear" w:color="auto" w:fill="FFFFFF"/>
        </w:rPr>
        <w:t xml:space="preserve"> [16] "Eventlet Networking Library". eventlet.net. Retrieved 2022-09-21.</w:t>
      </w:r>
    </w:p>
    <w:p w14:paraId="665E2462" w14:textId="7A168AF9" w:rsidR="00720B23" w:rsidRPr="00D62A08" w:rsidRDefault="00720B23" w:rsidP="00BF2C39">
      <w:pPr>
        <w:spacing w:after="120"/>
        <w:jc w:val="both"/>
        <w:rPr>
          <w:rFonts w:ascii="Times New Roman" w:hAnsi="Times New Roman"/>
          <w:sz w:val="26"/>
          <w:szCs w:val="26"/>
          <w:shd w:val="clear" w:color="auto" w:fill="FFFFFF"/>
        </w:rPr>
      </w:pPr>
      <w:r w:rsidRPr="00D62A08">
        <w:rPr>
          <w:rFonts w:ascii="Times New Roman" w:hAnsi="Times New Roman"/>
          <w:sz w:val="26"/>
          <w:szCs w:val="26"/>
          <w:shd w:val="clear" w:color="auto" w:fill="FFFFFF"/>
        </w:rPr>
        <w:t xml:space="preserve"> [17] "What is gevent? — gevent 21.12.1.dev0 documentation". gevent.org. Retrieved 2022-09-21.</w:t>
      </w:r>
    </w:p>
    <w:p w14:paraId="4DDE7B5A" w14:textId="012A95A8" w:rsidR="00205DA9" w:rsidRPr="00D62A08" w:rsidRDefault="00205DA9" w:rsidP="00BF2C39">
      <w:pPr>
        <w:spacing w:after="120"/>
        <w:jc w:val="both"/>
        <w:rPr>
          <w:rFonts w:ascii="Times New Roman" w:hAnsi="Times New Roman"/>
          <w:sz w:val="26"/>
          <w:szCs w:val="26"/>
          <w:shd w:val="clear" w:color="auto" w:fill="FFFFFF"/>
        </w:rPr>
      </w:pPr>
      <w:r w:rsidRPr="00D62A08">
        <w:rPr>
          <w:rFonts w:ascii="Times New Roman" w:hAnsi="Times New Roman"/>
          <w:sz w:val="26"/>
          <w:szCs w:val="26"/>
          <w:shd w:val="clear" w:color="auto" w:fill="FFFFFF"/>
        </w:rPr>
        <w:t xml:space="preserve">[18] </w:t>
      </w:r>
      <w:r w:rsidRPr="00D62A08">
        <w:rPr>
          <w:rFonts w:ascii="Times New Roman" w:hAnsi="Times New Roman"/>
          <w:sz w:val="26"/>
          <w:szCs w:val="26"/>
        </w:rPr>
        <w:t>Wikipedia. "JSON Web Token." Truy cập ngày 2024-11-26</w:t>
      </w:r>
    </w:p>
    <w:p w14:paraId="094A76E3" w14:textId="65D7035A" w:rsidR="00990C98" w:rsidRPr="00D62A08" w:rsidDel="00627562" w:rsidRDefault="00990C98" w:rsidP="00BF2C39">
      <w:pPr>
        <w:spacing w:after="120"/>
        <w:jc w:val="both"/>
        <w:rPr>
          <w:del w:id="7666" w:author="lợi đoàn" w:date="2024-11-29T17:12:00Z"/>
          <w:rFonts w:ascii="Times New Roman" w:hAnsi="Times New Roman"/>
          <w:sz w:val="26"/>
          <w:szCs w:val="26"/>
        </w:rPr>
      </w:pPr>
    </w:p>
    <w:p w14:paraId="2E17F4ED" w14:textId="51FC9333" w:rsidR="00990C98" w:rsidRPr="00D62A08" w:rsidDel="00627562" w:rsidRDefault="00990C98" w:rsidP="00BF2C39">
      <w:pPr>
        <w:spacing w:after="160"/>
        <w:jc w:val="both"/>
        <w:rPr>
          <w:del w:id="7667" w:author="lợi đoàn" w:date="2024-11-29T17:12:00Z"/>
          <w:rFonts w:ascii="Times New Roman" w:hAnsi="Times New Roman"/>
          <w:b/>
          <w:bCs/>
          <w:sz w:val="26"/>
          <w:szCs w:val="26"/>
        </w:rPr>
      </w:pPr>
      <w:del w:id="7668" w:author="lợi đoàn" w:date="2024-11-29T17:12:00Z">
        <w:r w:rsidRPr="00D62A08" w:rsidDel="00627562">
          <w:rPr>
            <w:rFonts w:ascii="Times New Roman" w:hAnsi="Times New Roman"/>
            <w:b/>
            <w:bCs/>
            <w:sz w:val="26"/>
            <w:szCs w:val="26"/>
          </w:rPr>
          <w:br w:type="page"/>
        </w:r>
      </w:del>
    </w:p>
    <w:p w14:paraId="5BABE220" w14:textId="652FCAF7" w:rsidR="00990C98" w:rsidRPr="00D62A08" w:rsidDel="00627562" w:rsidRDefault="00990C98">
      <w:pPr>
        <w:pStyle w:val="Heading1"/>
        <w:spacing w:after="160"/>
        <w:jc w:val="both"/>
        <w:rPr>
          <w:del w:id="7669" w:author="lợi đoàn" w:date="2024-11-29T17:12:00Z"/>
          <w:rFonts w:ascii="Times New Roman" w:hAnsi="Times New Roman" w:cs="Times New Roman"/>
          <w:b/>
          <w:color w:val="auto"/>
          <w:sz w:val="28"/>
          <w:szCs w:val="28"/>
        </w:rPr>
        <w:pPrChange w:id="7670" w:author="lợi đoàn" w:date="2024-11-29T17:12:00Z">
          <w:pPr>
            <w:pStyle w:val="Heading1"/>
            <w:jc w:val="center"/>
          </w:pPr>
        </w:pPrChange>
      </w:pPr>
      <w:bookmarkStart w:id="7671" w:name="_Toc183464627"/>
      <w:bookmarkStart w:id="7672" w:name="_Toc183541853"/>
      <w:del w:id="7673" w:author="lợi đoàn" w:date="2024-11-29T17:12:00Z">
        <w:r w:rsidRPr="00D62A08" w:rsidDel="00627562">
          <w:rPr>
            <w:rFonts w:ascii="Times New Roman" w:hAnsi="Times New Roman" w:cs="Times New Roman"/>
            <w:b/>
            <w:color w:val="auto"/>
            <w:sz w:val="28"/>
            <w:szCs w:val="28"/>
          </w:rPr>
          <w:delText>PHỤ LỤC 1</w:delText>
        </w:r>
        <w:bookmarkEnd w:id="7671"/>
        <w:bookmarkEnd w:id="7672"/>
      </w:del>
    </w:p>
    <w:p w14:paraId="6C0ED8DD" w14:textId="56EE9098" w:rsidR="00990C98" w:rsidRPr="00D62A08" w:rsidDel="00627562" w:rsidRDefault="00990C98" w:rsidP="00990C98">
      <w:pPr>
        <w:jc w:val="center"/>
        <w:rPr>
          <w:del w:id="7674" w:author="lợi đoàn" w:date="2024-11-29T17:12:00Z"/>
          <w:rFonts w:ascii="Times New Roman" w:hAnsi="Times New Roman"/>
          <w:sz w:val="26"/>
          <w:szCs w:val="26"/>
        </w:rPr>
      </w:pPr>
      <w:del w:id="7675" w:author="lợi đoàn" w:date="2024-11-29T17:12:00Z">
        <w:r w:rsidRPr="00D62A08" w:rsidDel="00627562">
          <w:rPr>
            <w:rFonts w:ascii="Times New Roman" w:hAnsi="Times New Roman"/>
            <w:sz w:val="26"/>
            <w:szCs w:val="26"/>
          </w:rPr>
          <w:delText>{nếu có, bold, size 14}</w:delText>
        </w:r>
      </w:del>
    </w:p>
    <w:p w14:paraId="10A27E10" w14:textId="192DF734" w:rsidR="00990C98" w:rsidRPr="00D62A08" w:rsidDel="00627562" w:rsidRDefault="00990C98" w:rsidP="00990C98">
      <w:pPr>
        <w:tabs>
          <w:tab w:val="left" w:pos="4830"/>
        </w:tabs>
        <w:spacing w:after="120" w:line="276" w:lineRule="auto"/>
        <w:jc w:val="both"/>
        <w:rPr>
          <w:del w:id="7676" w:author="lợi đoàn" w:date="2024-11-29T17:12:00Z"/>
          <w:rFonts w:ascii="Times New Roman" w:hAnsi="Times New Roman"/>
        </w:rPr>
      </w:pPr>
    </w:p>
    <w:p w14:paraId="44CAF551" w14:textId="13715385" w:rsidR="00990C98" w:rsidRPr="00D62A08" w:rsidDel="00627562" w:rsidRDefault="00990C98" w:rsidP="00990C98">
      <w:pPr>
        <w:tabs>
          <w:tab w:val="left" w:pos="4830"/>
        </w:tabs>
        <w:spacing w:after="120" w:line="276" w:lineRule="auto"/>
        <w:jc w:val="both"/>
        <w:rPr>
          <w:del w:id="7677" w:author="lợi đoàn" w:date="2024-11-29T17:12:00Z"/>
          <w:rFonts w:ascii="Times New Roman" w:hAnsi="Times New Roman"/>
        </w:rPr>
      </w:pPr>
    </w:p>
    <w:p w14:paraId="39320589" w14:textId="2A355986" w:rsidR="00990C98" w:rsidRPr="00D62A08" w:rsidDel="00627562" w:rsidRDefault="00990C98" w:rsidP="00990C98">
      <w:pPr>
        <w:tabs>
          <w:tab w:val="left" w:pos="4830"/>
        </w:tabs>
        <w:spacing w:after="120" w:line="276" w:lineRule="auto"/>
        <w:jc w:val="both"/>
        <w:rPr>
          <w:del w:id="7678" w:author="lợi đoàn" w:date="2024-11-29T17:12:00Z"/>
          <w:rFonts w:ascii="Times New Roman" w:hAnsi="Times New Roman"/>
        </w:rPr>
      </w:pPr>
      <w:del w:id="7679" w:author="lợi đoàn" w:date="2024-11-29T17:12:00Z">
        <w:r w:rsidRPr="00D62A08" w:rsidDel="00627562">
          <w:rPr>
            <w:rFonts w:ascii="Times New Roman" w:hAnsi="Times New Roman"/>
          </w:rPr>
          <w:delText>{Font: Time New Roman; thường; cỡ chữ: 12; dãn dòng: 1,3; căn lề: justified}</w:delText>
        </w:r>
      </w:del>
    </w:p>
    <w:p w14:paraId="4F0B1BD4" w14:textId="41E451F6" w:rsidR="00990C98" w:rsidRPr="00D62A08" w:rsidDel="00627562" w:rsidRDefault="00990C98" w:rsidP="00990C98">
      <w:pPr>
        <w:spacing w:after="160" w:line="259" w:lineRule="auto"/>
        <w:rPr>
          <w:del w:id="7680" w:author="lợi đoàn" w:date="2024-11-29T17:12:00Z"/>
          <w:rFonts w:ascii="Times New Roman" w:hAnsi="Times New Roman"/>
          <w:sz w:val="26"/>
          <w:szCs w:val="26"/>
        </w:rPr>
      </w:pPr>
      <w:del w:id="7681" w:author="lợi đoàn" w:date="2024-11-29T17:12:00Z">
        <w:r w:rsidRPr="00D62A08" w:rsidDel="00627562">
          <w:rPr>
            <w:rFonts w:ascii="Times New Roman" w:hAnsi="Times New Roman"/>
            <w:sz w:val="26"/>
            <w:szCs w:val="26"/>
          </w:rPr>
          <w:br w:type="page"/>
        </w:r>
      </w:del>
    </w:p>
    <w:p w14:paraId="72BDDABA" w14:textId="183698BD" w:rsidR="00990C98" w:rsidRPr="00D62A08" w:rsidDel="00627562" w:rsidRDefault="00990C98" w:rsidP="00990C98">
      <w:pPr>
        <w:jc w:val="center"/>
        <w:rPr>
          <w:del w:id="7682" w:author="lợi đoàn" w:date="2024-11-29T17:12:00Z"/>
          <w:rFonts w:ascii="Times New Roman" w:hAnsi="Times New Roman"/>
          <w:b/>
          <w:sz w:val="28"/>
          <w:szCs w:val="28"/>
        </w:rPr>
      </w:pPr>
      <w:del w:id="7683" w:author="lợi đoàn" w:date="2024-11-29T17:12:00Z">
        <w:r w:rsidRPr="00D62A08" w:rsidDel="00627562">
          <w:rPr>
            <w:rFonts w:ascii="Times New Roman" w:hAnsi="Times New Roman"/>
            <w:b/>
            <w:sz w:val="28"/>
            <w:szCs w:val="28"/>
          </w:rPr>
          <w:delText>PHỤ LỤC 2</w:delText>
        </w:r>
      </w:del>
    </w:p>
    <w:p w14:paraId="787CF6F2" w14:textId="4BC6F5CC" w:rsidR="00990C98" w:rsidRPr="00D62A08" w:rsidDel="00627562" w:rsidRDefault="00990C98" w:rsidP="00990C98">
      <w:pPr>
        <w:jc w:val="center"/>
        <w:rPr>
          <w:del w:id="7684" w:author="lợi đoàn" w:date="2024-11-29T17:12:00Z"/>
          <w:rFonts w:ascii="Times New Roman" w:hAnsi="Times New Roman"/>
          <w:sz w:val="26"/>
          <w:szCs w:val="26"/>
        </w:rPr>
      </w:pPr>
      <w:del w:id="7685" w:author="lợi đoàn" w:date="2024-11-29T17:12:00Z">
        <w:r w:rsidRPr="00D62A08" w:rsidDel="00627562">
          <w:rPr>
            <w:rFonts w:ascii="Times New Roman" w:hAnsi="Times New Roman"/>
            <w:sz w:val="26"/>
            <w:szCs w:val="26"/>
          </w:rPr>
          <w:delText>{nếu có, bold, size 14}</w:delText>
        </w:r>
      </w:del>
    </w:p>
    <w:p w14:paraId="6D1A98F9" w14:textId="2AD069CE" w:rsidR="00990C98" w:rsidRPr="00D62A08" w:rsidDel="00627562" w:rsidRDefault="00990C98" w:rsidP="00990C98">
      <w:pPr>
        <w:tabs>
          <w:tab w:val="left" w:pos="4830"/>
        </w:tabs>
        <w:spacing w:after="120" w:line="276" w:lineRule="auto"/>
        <w:jc w:val="both"/>
        <w:rPr>
          <w:del w:id="7686" w:author="lợi đoàn" w:date="2024-11-29T17:12:00Z"/>
          <w:rFonts w:ascii="Times New Roman" w:hAnsi="Times New Roman"/>
        </w:rPr>
      </w:pPr>
    </w:p>
    <w:p w14:paraId="306B7A6D" w14:textId="1877C8D9" w:rsidR="00990C98" w:rsidRPr="00D62A08" w:rsidDel="00627562" w:rsidRDefault="00990C98" w:rsidP="00990C98">
      <w:pPr>
        <w:tabs>
          <w:tab w:val="left" w:pos="4830"/>
        </w:tabs>
        <w:spacing w:after="120" w:line="276" w:lineRule="auto"/>
        <w:jc w:val="both"/>
        <w:rPr>
          <w:del w:id="7687" w:author="lợi đoàn" w:date="2024-11-29T17:12:00Z"/>
          <w:rFonts w:ascii="Times New Roman" w:hAnsi="Times New Roman"/>
        </w:rPr>
      </w:pPr>
    </w:p>
    <w:p w14:paraId="264465B7" w14:textId="0F36551B" w:rsidR="00990C98" w:rsidRPr="00D62A08" w:rsidDel="00627562" w:rsidRDefault="00990C98" w:rsidP="00990C98">
      <w:pPr>
        <w:tabs>
          <w:tab w:val="left" w:pos="4830"/>
        </w:tabs>
        <w:spacing w:after="120" w:line="276" w:lineRule="auto"/>
        <w:jc w:val="both"/>
        <w:rPr>
          <w:del w:id="7688" w:author="lợi đoàn" w:date="2024-11-29T17:12:00Z"/>
          <w:rFonts w:ascii="Times New Roman" w:hAnsi="Times New Roman"/>
        </w:rPr>
      </w:pPr>
      <w:del w:id="7689" w:author="lợi đoàn" w:date="2024-11-29T17:12:00Z">
        <w:r w:rsidRPr="00D62A08" w:rsidDel="00627562">
          <w:rPr>
            <w:rFonts w:ascii="Times New Roman" w:hAnsi="Times New Roman"/>
          </w:rPr>
          <w:delText>{Font: Time New Roman; thường; cỡ chữ: 12; dãn dòng: 1,3; căn lề: justified}</w:delText>
        </w:r>
      </w:del>
    </w:p>
    <w:p w14:paraId="1EE89514" w14:textId="326B9F9C" w:rsidR="00990C98" w:rsidRPr="00D62A08" w:rsidDel="00627562" w:rsidRDefault="00990C98" w:rsidP="00990C98">
      <w:pPr>
        <w:tabs>
          <w:tab w:val="left" w:pos="4830"/>
        </w:tabs>
        <w:spacing w:after="120" w:line="276" w:lineRule="auto"/>
        <w:jc w:val="both"/>
        <w:rPr>
          <w:del w:id="7690" w:author="lợi đoàn" w:date="2024-11-29T17:12:00Z"/>
          <w:rFonts w:ascii="Times New Roman" w:hAnsi="Times New Roman"/>
          <w:b/>
          <w:bCs/>
          <w:sz w:val="26"/>
          <w:szCs w:val="26"/>
        </w:rPr>
      </w:pPr>
    </w:p>
    <w:p w14:paraId="7744A05E" w14:textId="77777777" w:rsidR="004C5415" w:rsidRPr="00D62A08" w:rsidRDefault="004C5415">
      <w:pPr>
        <w:rPr>
          <w:rFonts w:ascii="Times New Roman" w:hAnsi="Times New Roman"/>
        </w:rPr>
      </w:pPr>
    </w:p>
    <w:sectPr w:rsidR="004C5415" w:rsidRPr="00D62A08" w:rsidSect="00A32A14">
      <w:pgSz w:w="11907" w:h="16840" w:code="9"/>
      <w:pgMar w:top="1418" w:right="1134" w:bottom="1418" w:left="1701" w:header="907" w:footer="907" w:gutter="0"/>
      <w:pgNumType w:start="43"/>
      <w:cols w:space="720"/>
      <w:titlePg/>
      <w:docGrid w:linePitch="360"/>
      <w:sectPrChange w:id="7691" w:author="lợi đoàn" w:date="2024-11-29T16:01:00Z">
        <w:sectPr w:rsidR="004C5415" w:rsidRPr="00D62A08" w:rsidSect="00A32A14">
          <w:pgMar w:top="1418" w:right="1134" w:bottom="1418" w:left="1701" w:header="907" w:footer="907" w:gutter="0"/>
          <w:titlePg w:val="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654" w:author="lợi đoàn" w:date="2024-11-29T17:11:00Z" w:initials="lđ">
    <w:p w14:paraId="6C36320C" w14:textId="77777777" w:rsidR="005D18F7" w:rsidRDefault="005D18F7">
      <w:pPr>
        <w:pStyle w:val="CommentText"/>
        <w:rPr>
          <w:rFonts w:ascii="Cambria" w:hAnsi="Cambria"/>
        </w:rPr>
      </w:pPr>
      <w:r>
        <w:rPr>
          <w:rStyle w:val="CommentReference"/>
        </w:rPr>
        <w:annotationRef/>
      </w:r>
      <w:r w:rsidR="0038164D">
        <w:t>I.K</w:t>
      </w:r>
      <w:r w:rsidR="0038164D">
        <w:rPr>
          <w:rFonts w:ascii="Cambria" w:hAnsi="Cambria"/>
        </w:rPr>
        <w:t>ết qyar đạt được</w:t>
      </w:r>
    </w:p>
    <w:p w14:paraId="793CA84E" w14:textId="77777777" w:rsidR="0038164D" w:rsidRDefault="0038164D">
      <w:pPr>
        <w:pStyle w:val="CommentText"/>
        <w:rPr>
          <w:rFonts w:ascii="Cambria" w:hAnsi="Cambria"/>
        </w:rPr>
      </w:pPr>
      <w:r>
        <w:rPr>
          <w:rFonts w:ascii="Cambria" w:hAnsi="Cambria"/>
        </w:rPr>
        <w:t>II. Hạn chế</w:t>
      </w:r>
    </w:p>
    <w:p w14:paraId="5FE1AB09" w14:textId="64A28B3B" w:rsidR="0038164D" w:rsidRPr="0038164D" w:rsidRDefault="0038164D">
      <w:pPr>
        <w:pStyle w:val="CommentText"/>
        <w:rPr>
          <w:rFonts w:ascii="Cambria" w:hAnsi="Cambria"/>
        </w:rPr>
      </w:pPr>
      <w:r>
        <w:rPr>
          <w:rFonts w:ascii="Cambria" w:hAnsi="Cambria"/>
        </w:rPr>
        <w:t>III. Hướng phát triển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FE1AB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F47435" w16cex:dateUtc="2024-11-29T10: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FE1AB09" w16cid:durableId="2AF474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D26A3" w14:textId="77777777" w:rsidR="002675E9" w:rsidRDefault="002675E9" w:rsidP="00267D75">
      <w:r>
        <w:separator/>
      </w:r>
    </w:p>
  </w:endnote>
  <w:endnote w:type="continuationSeparator" w:id="0">
    <w:p w14:paraId="4CBC17A8" w14:textId="77777777" w:rsidR="002675E9" w:rsidRDefault="002675E9" w:rsidP="00267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NI-Times">
    <w:altName w:val="Calibri"/>
    <w:panose1 w:val="00000000000000000000"/>
    <w:charset w:val="00"/>
    <w:family w:val="auto"/>
    <w:pitch w:val="variable"/>
    <w:sig w:usb0="00000007" w:usb1="00000000" w:usb2="00000000" w:usb3="00000000" w:csb0="00000013"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7838C" w14:textId="5BF501B7" w:rsidR="00E4266D" w:rsidRDefault="00E4266D">
    <w:pPr>
      <w:pStyle w:val="Footer"/>
      <w:jc w:val="center"/>
      <w:pPrChange w:id="41" w:author="lợi đoàn" w:date="2024-11-29T13:08:00Z">
        <w:pPr>
          <w:pStyle w:val="Footer"/>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3129" w:author="lợi đoàn" w:date="2024-11-29T13:39:00Z"/>
  <w:sdt>
    <w:sdtPr>
      <w:id w:val="-592083945"/>
      <w:docPartObj>
        <w:docPartGallery w:val="Page Numbers (Bottom of Page)"/>
        <w:docPartUnique/>
      </w:docPartObj>
    </w:sdtPr>
    <w:sdtEndPr>
      <w:rPr>
        <w:noProof/>
      </w:rPr>
    </w:sdtEndPr>
    <w:sdtContent>
      <w:customXmlInsRangeEnd w:id="3129"/>
      <w:p w14:paraId="7730AF4F" w14:textId="37A2747B" w:rsidR="00824EC4" w:rsidRDefault="00824EC4">
        <w:pPr>
          <w:pStyle w:val="Footer"/>
          <w:jc w:val="center"/>
          <w:rPr>
            <w:ins w:id="3130" w:author="lợi đoàn" w:date="2024-11-29T13:39:00Z"/>
          </w:rPr>
        </w:pPr>
        <w:ins w:id="3131" w:author="lợi đoàn" w:date="2024-11-29T13:39:00Z">
          <w:r>
            <w:fldChar w:fldCharType="begin"/>
          </w:r>
          <w:r>
            <w:instrText xml:space="preserve"> PAGE   \* MERGEFORMAT </w:instrText>
          </w:r>
          <w:r>
            <w:fldChar w:fldCharType="separate"/>
          </w:r>
          <w:r>
            <w:rPr>
              <w:noProof/>
            </w:rPr>
            <w:t>2</w:t>
          </w:r>
          <w:r>
            <w:rPr>
              <w:noProof/>
            </w:rPr>
            <w:fldChar w:fldCharType="end"/>
          </w:r>
        </w:ins>
      </w:p>
      <w:customXmlInsRangeStart w:id="3132" w:author="lợi đoàn" w:date="2024-11-29T13:39:00Z"/>
    </w:sdtContent>
  </w:sdt>
  <w:customXmlInsRangeEnd w:id="3132"/>
  <w:p w14:paraId="1935839A" w14:textId="267BD1E9" w:rsidR="00A70B1C" w:rsidRDefault="00A70B1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3133" w:author="lợi đoàn" w:date="2024-11-29T13:39:00Z"/>
  <w:sdt>
    <w:sdtPr>
      <w:id w:val="-760527252"/>
      <w:docPartObj>
        <w:docPartGallery w:val="Page Numbers (Bottom of Page)"/>
        <w:docPartUnique/>
      </w:docPartObj>
    </w:sdtPr>
    <w:sdtEndPr>
      <w:rPr>
        <w:noProof/>
      </w:rPr>
    </w:sdtEndPr>
    <w:sdtContent>
      <w:customXmlInsRangeEnd w:id="3133"/>
      <w:p w14:paraId="784ED468" w14:textId="07B94342" w:rsidR="00824EC4" w:rsidRDefault="00824EC4">
        <w:pPr>
          <w:pStyle w:val="Footer"/>
          <w:jc w:val="center"/>
          <w:rPr>
            <w:ins w:id="3134" w:author="lợi đoàn" w:date="2024-11-29T13:39:00Z"/>
          </w:rPr>
        </w:pPr>
        <w:ins w:id="3135" w:author="lợi đoàn" w:date="2024-11-29T13:39:00Z">
          <w:r>
            <w:fldChar w:fldCharType="begin"/>
          </w:r>
          <w:r>
            <w:instrText xml:space="preserve"> PAGE   \* MERGEFORMAT </w:instrText>
          </w:r>
          <w:r>
            <w:fldChar w:fldCharType="separate"/>
          </w:r>
          <w:r>
            <w:rPr>
              <w:noProof/>
            </w:rPr>
            <w:t>2</w:t>
          </w:r>
          <w:r>
            <w:rPr>
              <w:noProof/>
            </w:rPr>
            <w:fldChar w:fldCharType="end"/>
          </w:r>
        </w:ins>
      </w:p>
      <w:customXmlInsRangeStart w:id="3136" w:author="lợi đoàn" w:date="2024-11-29T13:39:00Z"/>
    </w:sdtContent>
  </w:sdt>
  <w:customXmlInsRangeEnd w:id="3136"/>
  <w:p w14:paraId="17D5D5A3" w14:textId="76B62A5C" w:rsidR="00A70B1C" w:rsidRPr="003A4234" w:rsidRDefault="00A70B1C">
    <w:pPr>
      <w:pStyle w:val="Footer"/>
      <w:rPr>
        <w:rFonts w:ascii="Times New Roman" w:hAnsi="Times New Roman"/>
        <w:rPrChange w:id="3137" w:author="lợi đoàn" w:date="2024-11-29T13:19:00Z">
          <w:rPr/>
        </w:rPrChange>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3888" w:author="lợi đoàn" w:date="2024-11-29T13:29:00Z"/>
  <w:sdt>
    <w:sdtPr>
      <w:id w:val="1765958479"/>
      <w:docPartObj>
        <w:docPartGallery w:val="Page Numbers (Bottom of Page)"/>
        <w:docPartUnique/>
      </w:docPartObj>
    </w:sdtPr>
    <w:sdtEndPr>
      <w:rPr>
        <w:noProof/>
        <w:sz w:val="20"/>
        <w:szCs w:val="20"/>
      </w:rPr>
    </w:sdtEndPr>
    <w:sdtContent>
      <w:customXmlInsRangeEnd w:id="3888"/>
      <w:p w14:paraId="0F7BF566" w14:textId="77777777" w:rsidR="002919DA" w:rsidRDefault="002919DA" w:rsidP="002919DA">
        <w:pPr>
          <w:pStyle w:val="Footer"/>
          <w:rPr>
            <w:ins w:id="3889" w:author="lợi đoàn" w:date="2024-11-29T13:42:00Z"/>
          </w:rPr>
        </w:pPr>
      </w:p>
      <w:p w14:paraId="1768B78A" w14:textId="7234634F" w:rsidR="00653D93" w:rsidRPr="00DC7768" w:rsidRDefault="00653D93">
        <w:pPr>
          <w:pStyle w:val="Footer"/>
          <w:pBdr>
            <w:top w:val="single" w:sz="4" w:space="1" w:color="auto"/>
          </w:pBdr>
          <w:rPr>
            <w:rFonts w:ascii="Times New Roman" w:hAnsi="Times New Roman"/>
            <w:sz w:val="20"/>
            <w:szCs w:val="20"/>
            <w:rPrChange w:id="3890" w:author="lợi đoàn" w:date="2024-11-30T00:22:00Z">
              <w:rPr/>
            </w:rPrChange>
          </w:rPr>
          <w:pPrChange w:id="3891" w:author="lợi đoàn" w:date="2024-11-29T17:08:00Z">
            <w:pPr>
              <w:pStyle w:val="Footer"/>
            </w:pPr>
          </w:pPrChange>
        </w:pPr>
        <w:ins w:id="3892" w:author="lợi đoàn" w:date="2024-11-29T13:31:00Z">
          <w:r w:rsidRPr="00DC7768">
            <w:rPr>
              <w:rFonts w:ascii="Times New Roman" w:hAnsi="Times New Roman"/>
              <w:sz w:val="20"/>
              <w:szCs w:val="20"/>
              <w:rPrChange w:id="3893" w:author="lợi đoàn" w:date="2024-11-30T00:22:00Z">
                <w:rPr>
                  <w:rFonts w:ascii="Times New Roman" w:hAnsi="Times New Roman"/>
                </w:rPr>
              </w:rPrChange>
            </w:rPr>
            <w:t xml:space="preserve">Sinh viên thực hiện: </w:t>
          </w:r>
        </w:ins>
        <w:ins w:id="3894" w:author="lợi đoàn" w:date="2024-11-29T13:33:00Z">
          <w:r w:rsidR="00AA0BDD" w:rsidRPr="00DC7768">
            <w:rPr>
              <w:rFonts w:ascii="Times New Roman" w:hAnsi="Times New Roman"/>
              <w:sz w:val="20"/>
              <w:szCs w:val="20"/>
              <w:rPrChange w:id="3895" w:author="lợi đoàn" w:date="2024-11-30T00:22:00Z">
                <w:rPr>
                  <w:rFonts w:ascii="Times New Roman" w:hAnsi="Times New Roman"/>
                </w:rPr>
              </w:rPrChange>
            </w:rPr>
            <w:t>Đoàn Tiến Lợi</w:t>
          </w:r>
        </w:ins>
        <w:ins w:id="3896" w:author="lợi đoàn" w:date="2024-11-29T13:31:00Z">
          <w:r w:rsidRPr="00DC7768">
            <w:rPr>
              <w:rFonts w:ascii="Times New Roman" w:hAnsi="Times New Roman"/>
              <w:sz w:val="20"/>
              <w:szCs w:val="20"/>
              <w:rPrChange w:id="3897" w:author="lợi đoàn" w:date="2024-11-30T00:22:00Z">
                <w:rPr>
                  <w:rFonts w:ascii="Times New Roman" w:hAnsi="Times New Roman"/>
                </w:rPr>
              </w:rPrChange>
            </w:rPr>
            <w:tab/>
          </w:r>
          <w:r w:rsidRPr="00DC7768">
            <w:rPr>
              <w:rFonts w:ascii="Times New Roman" w:hAnsi="Times New Roman"/>
              <w:sz w:val="20"/>
              <w:szCs w:val="20"/>
              <w:rPrChange w:id="3898" w:author="lợi đoàn" w:date="2024-11-30T00:22:00Z">
                <w:rPr>
                  <w:rFonts w:ascii="Times New Roman" w:hAnsi="Times New Roman"/>
                </w:rPr>
              </w:rPrChange>
            </w:rPr>
            <w:fldChar w:fldCharType="begin"/>
          </w:r>
          <w:r w:rsidRPr="00DC7768">
            <w:rPr>
              <w:rFonts w:ascii="Times New Roman" w:hAnsi="Times New Roman"/>
              <w:sz w:val="20"/>
              <w:szCs w:val="20"/>
              <w:rPrChange w:id="3899" w:author="lợi đoàn" w:date="2024-11-30T00:22:00Z">
                <w:rPr>
                  <w:rFonts w:ascii="Times New Roman" w:hAnsi="Times New Roman"/>
                </w:rPr>
              </w:rPrChange>
            </w:rPr>
            <w:instrText xml:space="preserve"> PAGE   \* MERGEFORMAT </w:instrText>
          </w:r>
          <w:r w:rsidRPr="00DC7768">
            <w:rPr>
              <w:rFonts w:ascii="Times New Roman" w:hAnsi="Times New Roman"/>
              <w:sz w:val="20"/>
              <w:szCs w:val="20"/>
              <w:rPrChange w:id="3900" w:author="lợi đoàn" w:date="2024-11-30T00:22:00Z">
                <w:rPr>
                  <w:rFonts w:ascii="Times New Roman" w:hAnsi="Times New Roman"/>
                  <w:noProof/>
                </w:rPr>
              </w:rPrChange>
            </w:rPr>
            <w:fldChar w:fldCharType="separate"/>
          </w:r>
          <w:r w:rsidRPr="00DC7768">
            <w:rPr>
              <w:rFonts w:ascii="Times New Roman" w:hAnsi="Times New Roman"/>
              <w:noProof/>
              <w:sz w:val="20"/>
              <w:szCs w:val="20"/>
              <w:rPrChange w:id="3901" w:author="lợi đoàn" w:date="2024-11-30T00:22:00Z">
                <w:rPr>
                  <w:rFonts w:ascii="Times New Roman" w:hAnsi="Times New Roman"/>
                  <w:noProof/>
                </w:rPr>
              </w:rPrChange>
            </w:rPr>
            <w:t>1</w:t>
          </w:r>
          <w:r w:rsidRPr="00DC7768">
            <w:rPr>
              <w:rFonts w:ascii="Times New Roman" w:hAnsi="Times New Roman"/>
              <w:noProof/>
              <w:sz w:val="20"/>
              <w:szCs w:val="20"/>
              <w:rPrChange w:id="3902" w:author="lợi đoàn" w:date="2024-11-30T00:22:00Z">
                <w:rPr>
                  <w:rFonts w:ascii="Times New Roman" w:hAnsi="Times New Roman"/>
                  <w:noProof/>
                </w:rPr>
              </w:rPrChange>
            </w:rPr>
            <w:fldChar w:fldCharType="end"/>
          </w:r>
        </w:ins>
        <w:ins w:id="3903" w:author="lợi đoàn" w:date="2024-11-29T13:43:00Z">
          <w:r w:rsidR="00E73440" w:rsidRPr="00DC7768">
            <w:rPr>
              <w:rFonts w:ascii="Times New Roman" w:hAnsi="Times New Roman"/>
              <w:noProof/>
              <w:sz w:val="20"/>
              <w:szCs w:val="20"/>
              <w:rPrChange w:id="3904" w:author="lợi đoàn" w:date="2024-11-30T00:22:00Z">
                <w:rPr>
                  <w:rFonts w:ascii="Times New Roman" w:hAnsi="Times New Roman"/>
                  <w:noProof/>
                </w:rPr>
              </w:rPrChange>
            </w:rPr>
            <w:tab/>
          </w:r>
        </w:ins>
        <w:ins w:id="3905" w:author="lợi đoàn" w:date="2024-11-29T13:31:00Z">
          <w:r w:rsidRPr="00DC7768">
            <w:rPr>
              <w:rFonts w:ascii="Times New Roman" w:hAnsi="Times New Roman"/>
              <w:sz w:val="20"/>
              <w:szCs w:val="20"/>
              <w:rPrChange w:id="3906" w:author="lợi đoàn" w:date="2024-11-30T00:22:00Z">
                <w:rPr>
                  <w:rFonts w:ascii="Times New Roman" w:hAnsi="Times New Roman"/>
                </w:rPr>
              </w:rPrChange>
            </w:rPr>
            <w:t xml:space="preserve">Hướng dẫn: Ths Nguyễn </w:t>
          </w:r>
        </w:ins>
        <w:ins w:id="3907" w:author="lợi đoàn" w:date="2024-11-29T15:14:00Z">
          <w:r w:rsidR="00C72BC2" w:rsidRPr="00DC7768">
            <w:rPr>
              <w:rFonts w:ascii="Times New Roman" w:hAnsi="Times New Roman"/>
              <w:sz w:val="20"/>
              <w:szCs w:val="20"/>
              <w:rPrChange w:id="3908" w:author="lợi đoàn" w:date="2024-11-30T00:22:00Z">
                <w:rPr>
                  <w:rFonts w:ascii="Times New Roman" w:hAnsi="Times New Roman"/>
                </w:rPr>
              </w:rPrChange>
            </w:rPr>
            <w:t>T</w:t>
          </w:r>
        </w:ins>
        <w:ins w:id="3909" w:author="lợi đoàn" w:date="2024-11-29T13:31:00Z">
          <w:r w:rsidRPr="00DC7768">
            <w:rPr>
              <w:rFonts w:ascii="Times New Roman" w:hAnsi="Times New Roman"/>
              <w:sz w:val="20"/>
              <w:szCs w:val="20"/>
              <w:rPrChange w:id="3910" w:author="lợi đoàn" w:date="2024-11-30T00:22:00Z">
                <w:rPr>
                  <w:rFonts w:ascii="Times New Roman" w:hAnsi="Times New Roman"/>
                </w:rPr>
              </w:rPrChange>
            </w:rPr>
            <w:t>ất Phú Cường</w:t>
          </w:r>
        </w:ins>
      </w:p>
      <w:customXmlInsRangeStart w:id="3911" w:author="lợi đoàn" w:date="2024-11-29T13:29:00Z"/>
    </w:sdtContent>
  </w:sdt>
  <w:customXmlInsRangeEnd w:id="391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E6534" w14:textId="64FE8C90" w:rsidR="009460F8" w:rsidRPr="002F4158" w:rsidRDefault="00653D93">
    <w:pPr>
      <w:pStyle w:val="Footer"/>
      <w:pBdr>
        <w:top w:val="single" w:sz="4" w:space="1" w:color="auto"/>
      </w:pBdr>
      <w:rPr>
        <w:rFonts w:ascii="Times New Roman" w:hAnsi="Times New Roman"/>
        <w:sz w:val="20"/>
        <w:szCs w:val="20"/>
        <w:rPrChange w:id="3936" w:author="lợi đoàn" w:date="2024-11-30T01:11:00Z">
          <w:rPr/>
        </w:rPrChange>
      </w:rPr>
      <w:pPrChange w:id="3937" w:author="lợi đoàn" w:date="2024-11-29T13:31:00Z">
        <w:pPr>
          <w:pStyle w:val="Footer"/>
        </w:pPr>
      </w:pPrChange>
    </w:pPr>
    <w:ins w:id="3938" w:author="lợi đoàn" w:date="2024-11-29T13:30:00Z">
      <w:r w:rsidRPr="002F4158">
        <w:rPr>
          <w:rFonts w:ascii="Times New Roman" w:hAnsi="Times New Roman"/>
          <w:sz w:val="20"/>
          <w:szCs w:val="20"/>
          <w:rPrChange w:id="3939" w:author="lợi đoàn" w:date="2024-11-30T01:11:00Z">
            <w:rPr>
              <w:rFonts w:ascii="Times New Roman" w:hAnsi="Times New Roman"/>
            </w:rPr>
          </w:rPrChange>
        </w:rPr>
        <w:t>Sinh viên thực hiện: Đ</w:t>
      </w:r>
    </w:ins>
    <w:ins w:id="3940" w:author="lợi đoàn" w:date="2024-11-29T16:41:00Z">
      <w:r w:rsidR="005C46BA" w:rsidRPr="002F4158">
        <w:rPr>
          <w:rFonts w:ascii="Times New Roman" w:hAnsi="Times New Roman"/>
          <w:sz w:val="20"/>
          <w:szCs w:val="20"/>
          <w:rPrChange w:id="3941" w:author="lợi đoàn" w:date="2024-11-30T01:11:00Z">
            <w:rPr>
              <w:rFonts w:ascii="Times New Roman" w:hAnsi="Times New Roman"/>
            </w:rPr>
          </w:rPrChange>
        </w:rPr>
        <w:t>oàn</w:t>
      </w:r>
    </w:ins>
    <w:ins w:id="3942" w:author="lợi đoàn" w:date="2024-11-29T13:30:00Z">
      <w:r w:rsidRPr="002F4158">
        <w:rPr>
          <w:rFonts w:ascii="Times New Roman" w:hAnsi="Times New Roman"/>
          <w:sz w:val="20"/>
          <w:szCs w:val="20"/>
          <w:rPrChange w:id="3943" w:author="lợi đoàn" w:date="2024-11-30T01:11:00Z">
            <w:rPr>
              <w:rFonts w:ascii="Times New Roman" w:hAnsi="Times New Roman"/>
            </w:rPr>
          </w:rPrChange>
        </w:rPr>
        <w:t xml:space="preserve"> </w:t>
      </w:r>
    </w:ins>
    <w:ins w:id="3944" w:author="lợi đoàn" w:date="2024-11-29T16:41:00Z">
      <w:r w:rsidR="005C46BA" w:rsidRPr="002F4158">
        <w:rPr>
          <w:rFonts w:ascii="Times New Roman" w:hAnsi="Times New Roman"/>
          <w:sz w:val="20"/>
          <w:szCs w:val="20"/>
          <w:rPrChange w:id="3945" w:author="lợi đoàn" w:date="2024-11-30T01:11:00Z">
            <w:rPr>
              <w:rFonts w:ascii="Times New Roman" w:hAnsi="Times New Roman"/>
            </w:rPr>
          </w:rPrChange>
        </w:rPr>
        <w:t>T</w:t>
      </w:r>
    </w:ins>
    <w:ins w:id="3946" w:author="lợi đoàn" w:date="2024-11-29T13:30:00Z">
      <w:r w:rsidRPr="002F4158">
        <w:rPr>
          <w:rFonts w:ascii="Times New Roman" w:hAnsi="Times New Roman"/>
          <w:sz w:val="20"/>
          <w:szCs w:val="20"/>
          <w:rPrChange w:id="3947" w:author="lợi đoàn" w:date="2024-11-30T01:11:00Z">
            <w:rPr>
              <w:rFonts w:ascii="Times New Roman" w:hAnsi="Times New Roman"/>
            </w:rPr>
          </w:rPrChange>
        </w:rPr>
        <w:t>iến L</w:t>
      </w:r>
    </w:ins>
    <w:ins w:id="3948" w:author="lợi đoàn" w:date="2024-11-29T16:41:00Z">
      <w:r w:rsidR="005C46BA" w:rsidRPr="002F4158">
        <w:rPr>
          <w:rFonts w:ascii="Times New Roman" w:hAnsi="Times New Roman"/>
          <w:sz w:val="20"/>
          <w:szCs w:val="20"/>
          <w:rPrChange w:id="3949" w:author="lợi đoàn" w:date="2024-11-30T01:11:00Z">
            <w:rPr>
              <w:rFonts w:ascii="Times New Roman" w:hAnsi="Times New Roman"/>
            </w:rPr>
          </w:rPrChange>
        </w:rPr>
        <w:t>ợi</w:t>
      </w:r>
    </w:ins>
    <w:ins w:id="3950" w:author="lợi đoàn" w:date="2024-11-29T13:30:00Z">
      <w:r w:rsidRPr="002F4158">
        <w:rPr>
          <w:rFonts w:ascii="Times New Roman" w:hAnsi="Times New Roman"/>
          <w:sz w:val="20"/>
          <w:szCs w:val="20"/>
          <w:rPrChange w:id="3951" w:author="lợi đoàn" w:date="2024-11-30T01:11:00Z">
            <w:rPr>
              <w:rFonts w:ascii="Times New Roman" w:hAnsi="Times New Roman"/>
            </w:rPr>
          </w:rPrChange>
        </w:rPr>
        <w:tab/>
      </w:r>
    </w:ins>
    <w:ins w:id="3952" w:author="lợi đoàn" w:date="2024-11-29T13:31:00Z">
      <w:r w:rsidRPr="002F4158">
        <w:rPr>
          <w:rFonts w:ascii="Times New Roman" w:hAnsi="Times New Roman"/>
          <w:sz w:val="20"/>
          <w:szCs w:val="20"/>
          <w:rPrChange w:id="3953" w:author="lợi đoàn" w:date="2024-11-30T01:11:00Z">
            <w:rPr>
              <w:rFonts w:ascii="Times New Roman" w:hAnsi="Times New Roman"/>
            </w:rPr>
          </w:rPrChange>
        </w:rPr>
        <w:fldChar w:fldCharType="begin"/>
      </w:r>
      <w:r w:rsidRPr="002F4158">
        <w:rPr>
          <w:rFonts w:ascii="Times New Roman" w:hAnsi="Times New Roman"/>
          <w:sz w:val="20"/>
          <w:szCs w:val="20"/>
          <w:rPrChange w:id="3954" w:author="lợi đoàn" w:date="2024-11-30T01:11:00Z">
            <w:rPr>
              <w:rFonts w:ascii="Times New Roman" w:hAnsi="Times New Roman"/>
            </w:rPr>
          </w:rPrChange>
        </w:rPr>
        <w:instrText xml:space="preserve"> PAGE   \* MERGEFORMAT </w:instrText>
      </w:r>
      <w:r w:rsidRPr="002F4158">
        <w:rPr>
          <w:rFonts w:ascii="Times New Roman" w:hAnsi="Times New Roman"/>
          <w:sz w:val="20"/>
          <w:szCs w:val="20"/>
          <w:rPrChange w:id="3955" w:author="lợi đoàn" w:date="2024-11-30T01:11:00Z">
            <w:rPr>
              <w:rFonts w:ascii="Times New Roman" w:hAnsi="Times New Roman"/>
              <w:noProof/>
            </w:rPr>
          </w:rPrChange>
        </w:rPr>
        <w:fldChar w:fldCharType="separate"/>
      </w:r>
      <w:r w:rsidRPr="002F4158">
        <w:rPr>
          <w:rFonts w:ascii="Times New Roman" w:hAnsi="Times New Roman"/>
          <w:noProof/>
          <w:sz w:val="20"/>
          <w:szCs w:val="20"/>
          <w:rPrChange w:id="3956" w:author="lợi đoàn" w:date="2024-11-30T01:11:00Z">
            <w:rPr>
              <w:rFonts w:ascii="Times New Roman" w:hAnsi="Times New Roman"/>
              <w:noProof/>
            </w:rPr>
          </w:rPrChange>
        </w:rPr>
        <w:t>1</w:t>
      </w:r>
      <w:r w:rsidRPr="002F4158">
        <w:rPr>
          <w:rFonts w:ascii="Times New Roman" w:hAnsi="Times New Roman"/>
          <w:noProof/>
          <w:sz w:val="20"/>
          <w:szCs w:val="20"/>
          <w:rPrChange w:id="3957" w:author="lợi đoàn" w:date="2024-11-30T01:11:00Z">
            <w:rPr>
              <w:rFonts w:ascii="Times New Roman" w:hAnsi="Times New Roman"/>
              <w:noProof/>
            </w:rPr>
          </w:rPrChange>
        </w:rPr>
        <w:fldChar w:fldCharType="end"/>
      </w:r>
    </w:ins>
    <w:ins w:id="3958" w:author="lợi đoàn" w:date="2024-11-29T13:30:00Z">
      <w:r w:rsidRPr="002F4158">
        <w:rPr>
          <w:rFonts w:ascii="Times New Roman" w:hAnsi="Times New Roman"/>
          <w:sz w:val="20"/>
          <w:szCs w:val="20"/>
          <w:rPrChange w:id="3959" w:author="lợi đoàn" w:date="2024-11-30T01:11:00Z">
            <w:rPr>
              <w:rFonts w:ascii="Times New Roman" w:hAnsi="Times New Roman"/>
            </w:rPr>
          </w:rPrChange>
        </w:rPr>
        <w:tab/>
        <w:t xml:space="preserve">Hướng dẫn: Ths Nguyễn </w:t>
      </w:r>
    </w:ins>
    <w:ins w:id="3960" w:author="lợi đoàn" w:date="2024-11-29T15:15:00Z">
      <w:r w:rsidR="00C72BC2" w:rsidRPr="002F4158">
        <w:rPr>
          <w:rFonts w:ascii="Times New Roman" w:hAnsi="Times New Roman"/>
          <w:sz w:val="20"/>
          <w:szCs w:val="20"/>
          <w:rPrChange w:id="3961" w:author="lợi đoàn" w:date="2024-11-30T01:11:00Z">
            <w:rPr>
              <w:rFonts w:ascii="Times New Roman" w:hAnsi="Times New Roman"/>
            </w:rPr>
          </w:rPrChange>
        </w:rPr>
        <w:t>T</w:t>
      </w:r>
    </w:ins>
    <w:ins w:id="3962" w:author="lợi đoàn" w:date="2024-11-29T13:30:00Z">
      <w:r w:rsidRPr="002F4158">
        <w:rPr>
          <w:rFonts w:ascii="Times New Roman" w:hAnsi="Times New Roman"/>
          <w:sz w:val="20"/>
          <w:szCs w:val="20"/>
          <w:rPrChange w:id="3963" w:author="lợi đoàn" w:date="2024-11-30T01:11:00Z">
            <w:rPr>
              <w:rFonts w:ascii="Times New Roman" w:hAnsi="Times New Roman"/>
            </w:rPr>
          </w:rPrChange>
        </w:rPr>
        <w:t>ất Phú Cường</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725BDE" w14:textId="77777777" w:rsidR="002675E9" w:rsidRDefault="002675E9" w:rsidP="00267D75">
      <w:r>
        <w:separator/>
      </w:r>
    </w:p>
  </w:footnote>
  <w:footnote w:type="continuationSeparator" w:id="0">
    <w:p w14:paraId="65472657" w14:textId="77777777" w:rsidR="002675E9" w:rsidRDefault="002675E9" w:rsidP="00267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A7840" w14:textId="4AA39B42" w:rsidR="005D5074" w:rsidRPr="00546F8E" w:rsidRDefault="00BE70B7">
    <w:pPr>
      <w:pStyle w:val="Header"/>
      <w:pBdr>
        <w:bottom w:val="single" w:sz="4" w:space="1" w:color="auto"/>
      </w:pBdr>
      <w:rPr>
        <w:rFonts w:ascii="Times New Roman" w:hAnsi="Times New Roman"/>
        <w:i/>
        <w:sz w:val="20"/>
        <w:szCs w:val="20"/>
        <w:rPrChange w:id="3885" w:author="lợi đoàn" w:date="2024-11-29T17:07:00Z">
          <w:rPr/>
        </w:rPrChange>
      </w:rPr>
      <w:pPrChange w:id="3886" w:author="lợi đoàn" w:date="2024-11-29T17:07:00Z">
        <w:pPr>
          <w:pStyle w:val="Header"/>
        </w:pPr>
      </w:pPrChange>
    </w:pPr>
    <w:ins w:id="3887" w:author="lợi đoàn" w:date="2024-11-29T13:40:00Z">
      <w:r w:rsidRPr="00037109">
        <w:rPr>
          <w:rFonts w:ascii="Times New Roman" w:hAnsi="Times New Roman"/>
          <w:i/>
          <w:sz w:val="20"/>
          <w:szCs w:val="20"/>
        </w:rPr>
        <w:t>NGHIÊN CỨU CÔNG NGHỆ FASTAPI – REACTJS XÂY DỰNG WEBSITE QUẢN LÝ HỒ SƠ BỆNH ÁN</w:t>
      </w:r>
    </w:ins>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5281D" w14:textId="4F596E51" w:rsidR="006F4521" w:rsidRPr="00CD3C49" w:rsidRDefault="00CD3C49">
    <w:pPr>
      <w:pStyle w:val="Header"/>
      <w:pBdr>
        <w:bottom w:val="single" w:sz="4" w:space="1" w:color="auto"/>
      </w:pBdr>
      <w:rPr>
        <w:rFonts w:ascii="Times New Roman" w:hAnsi="Times New Roman"/>
        <w:i/>
        <w:sz w:val="20"/>
        <w:szCs w:val="20"/>
        <w:rPrChange w:id="3912" w:author="lợi đoàn" w:date="2024-11-29T13:18:00Z">
          <w:rPr/>
        </w:rPrChange>
      </w:rPr>
      <w:pPrChange w:id="3913" w:author="lợi đoàn" w:date="2024-11-29T13:18:00Z">
        <w:pPr>
          <w:pStyle w:val="Header"/>
        </w:pPr>
      </w:pPrChange>
    </w:pPr>
    <w:ins w:id="3914" w:author="lợi đoàn" w:date="2024-11-29T13:18:00Z">
      <w:r w:rsidRPr="00CD3C49">
        <w:rPr>
          <w:rFonts w:ascii="Times New Roman" w:hAnsi="Times New Roman"/>
          <w:i/>
          <w:sz w:val="20"/>
          <w:szCs w:val="20"/>
          <w:rPrChange w:id="3915" w:author="lợi đoàn" w:date="2024-11-29T13:18:00Z">
            <w:rPr>
              <w:i/>
              <w:sz w:val="20"/>
              <w:szCs w:val="20"/>
              <w:u w:val="single"/>
            </w:rPr>
          </w:rPrChange>
        </w:rPr>
        <w:t>NGHIÊN C</w:t>
      </w:r>
      <w:r w:rsidRPr="00CD3C49">
        <w:rPr>
          <w:rFonts w:ascii="Times New Roman" w:hAnsi="Times New Roman"/>
          <w:i/>
          <w:sz w:val="20"/>
          <w:szCs w:val="20"/>
          <w:rPrChange w:id="3916" w:author="lợi đoàn" w:date="2024-11-29T13:18:00Z">
            <w:rPr>
              <w:rFonts w:ascii="Cambria" w:hAnsi="Cambria" w:cs="Cambria"/>
              <w:i/>
              <w:sz w:val="20"/>
              <w:szCs w:val="20"/>
              <w:u w:val="single"/>
            </w:rPr>
          </w:rPrChange>
        </w:rPr>
        <w:t>Ứ</w:t>
      </w:r>
      <w:r w:rsidRPr="00CD3C49">
        <w:rPr>
          <w:rFonts w:ascii="Times New Roman" w:hAnsi="Times New Roman"/>
          <w:i/>
          <w:sz w:val="20"/>
          <w:szCs w:val="20"/>
          <w:rPrChange w:id="3917" w:author="lợi đoàn" w:date="2024-11-29T13:18:00Z">
            <w:rPr>
              <w:i/>
              <w:sz w:val="20"/>
              <w:szCs w:val="20"/>
              <w:u w:val="single"/>
            </w:rPr>
          </w:rPrChange>
        </w:rPr>
        <w:t>U C</w:t>
      </w:r>
      <w:r w:rsidRPr="00CD3C49">
        <w:rPr>
          <w:rFonts w:ascii="Times New Roman" w:hAnsi="Times New Roman"/>
          <w:i/>
          <w:sz w:val="20"/>
          <w:szCs w:val="20"/>
          <w:rPrChange w:id="3918" w:author="lợi đoàn" w:date="2024-11-29T13:18:00Z">
            <w:rPr>
              <w:rFonts w:cs="VNI-Times"/>
              <w:i/>
              <w:sz w:val="20"/>
              <w:szCs w:val="20"/>
              <w:u w:val="single"/>
            </w:rPr>
          </w:rPrChange>
        </w:rPr>
        <w:t>Ô</w:t>
      </w:r>
      <w:r w:rsidRPr="00CD3C49">
        <w:rPr>
          <w:rFonts w:ascii="Times New Roman" w:hAnsi="Times New Roman"/>
          <w:i/>
          <w:sz w:val="20"/>
          <w:szCs w:val="20"/>
          <w:rPrChange w:id="3919" w:author="lợi đoàn" w:date="2024-11-29T13:18:00Z">
            <w:rPr>
              <w:i/>
              <w:sz w:val="20"/>
              <w:szCs w:val="20"/>
              <w:u w:val="single"/>
            </w:rPr>
          </w:rPrChange>
        </w:rPr>
        <w:t>NG NGH</w:t>
      </w:r>
      <w:r w:rsidRPr="00CD3C49">
        <w:rPr>
          <w:rFonts w:ascii="Times New Roman" w:hAnsi="Times New Roman"/>
          <w:i/>
          <w:sz w:val="20"/>
          <w:szCs w:val="20"/>
          <w:rPrChange w:id="3920" w:author="lợi đoàn" w:date="2024-11-29T13:18:00Z">
            <w:rPr>
              <w:rFonts w:ascii="Cambria" w:hAnsi="Cambria" w:cs="Cambria"/>
              <w:i/>
              <w:sz w:val="20"/>
              <w:szCs w:val="20"/>
              <w:u w:val="single"/>
            </w:rPr>
          </w:rPrChange>
        </w:rPr>
        <w:t>Ệ</w:t>
      </w:r>
      <w:r w:rsidRPr="00CD3C49">
        <w:rPr>
          <w:rFonts w:ascii="Times New Roman" w:hAnsi="Times New Roman"/>
          <w:i/>
          <w:sz w:val="20"/>
          <w:szCs w:val="20"/>
          <w:rPrChange w:id="3921" w:author="lợi đoàn" w:date="2024-11-29T13:18:00Z">
            <w:rPr>
              <w:i/>
              <w:sz w:val="20"/>
              <w:szCs w:val="20"/>
              <w:u w:val="single"/>
            </w:rPr>
          </w:rPrChange>
        </w:rPr>
        <w:t xml:space="preserve"> FASTAPI – REACTJS XÂY D</w:t>
      </w:r>
      <w:r w:rsidRPr="00CD3C49">
        <w:rPr>
          <w:rFonts w:ascii="Times New Roman" w:hAnsi="Times New Roman"/>
          <w:i/>
          <w:sz w:val="20"/>
          <w:szCs w:val="20"/>
          <w:rPrChange w:id="3922" w:author="lợi đoàn" w:date="2024-11-29T13:18:00Z">
            <w:rPr>
              <w:rFonts w:ascii="Cambria" w:hAnsi="Cambria" w:cs="Cambria"/>
              <w:i/>
              <w:sz w:val="20"/>
              <w:szCs w:val="20"/>
              <w:u w:val="single"/>
            </w:rPr>
          </w:rPrChange>
        </w:rPr>
        <w:t>Ự</w:t>
      </w:r>
      <w:r w:rsidRPr="00CD3C49">
        <w:rPr>
          <w:rFonts w:ascii="Times New Roman" w:hAnsi="Times New Roman"/>
          <w:i/>
          <w:sz w:val="20"/>
          <w:szCs w:val="20"/>
          <w:rPrChange w:id="3923" w:author="lợi đoàn" w:date="2024-11-29T13:18:00Z">
            <w:rPr>
              <w:i/>
              <w:sz w:val="20"/>
              <w:szCs w:val="20"/>
              <w:u w:val="single"/>
            </w:rPr>
          </w:rPrChange>
        </w:rPr>
        <w:t>NG WEBSITE QU</w:t>
      </w:r>
      <w:r w:rsidRPr="00CD3C49">
        <w:rPr>
          <w:rFonts w:ascii="Times New Roman" w:hAnsi="Times New Roman"/>
          <w:i/>
          <w:sz w:val="20"/>
          <w:szCs w:val="20"/>
          <w:rPrChange w:id="3924" w:author="lợi đoàn" w:date="2024-11-29T13:18:00Z">
            <w:rPr>
              <w:rFonts w:ascii="Cambria" w:hAnsi="Cambria" w:cs="Cambria"/>
              <w:i/>
              <w:sz w:val="20"/>
              <w:szCs w:val="20"/>
              <w:u w:val="single"/>
            </w:rPr>
          </w:rPrChange>
        </w:rPr>
        <w:t>Ả</w:t>
      </w:r>
      <w:r w:rsidRPr="00CD3C49">
        <w:rPr>
          <w:rFonts w:ascii="Times New Roman" w:hAnsi="Times New Roman"/>
          <w:i/>
          <w:sz w:val="20"/>
          <w:szCs w:val="20"/>
          <w:rPrChange w:id="3925" w:author="lợi đoàn" w:date="2024-11-29T13:18:00Z">
            <w:rPr>
              <w:i/>
              <w:sz w:val="20"/>
              <w:szCs w:val="20"/>
              <w:u w:val="single"/>
            </w:rPr>
          </w:rPrChange>
        </w:rPr>
        <w:t>N L</w:t>
      </w:r>
      <w:r w:rsidRPr="00CD3C49">
        <w:rPr>
          <w:rFonts w:ascii="Times New Roman" w:hAnsi="Times New Roman"/>
          <w:i/>
          <w:sz w:val="20"/>
          <w:szCs w:val="20"/>
          <w:rPrChange w:id="3926" w:author="lợi đoàn" w:date="2024-11-29T13:18:00Z">
            <w:rPr>
              <w:rFonts w:cs="VNI-Times"/>
              <w:i/>
              <w:sz w:val="20"/>
              <w:szCs w:val="20"/>
              <w:u w:val="single"/>
            </w:rPr>
          </w:rPrChange>
        </w:rPr>
        <w:t>Ý</w:t>
      </w:r>
      <w:r w:rsidRPr="00CD3C49">
        <w:rPr>
          <w:rFonts w:ascii="Times New Roman" w:hAnsi="Times New Roman"/>
          <w:i/>
          <w:sz w:val="20"/>
          <w:szCs w:val="20"/>
          <w:rPrChange w:id="3927" w:author="lợi đoàn" w:date="2024-11-29T13:18:00Z">
            <w:rPr>
              <w:i/>
              <w:sz w:val="20"/>
              <w:szCs w:val="20"/>
              <w:u w:val="single"/>
            </w:rPr>
          </w:rPrChange>
        </w:rPr>
        <w:t xml:space="preserve"> H</w:t>
      </w:r>
      <w:r w:rsidRPr="00CD3C49">
        <w:rPr>
          <w:rFonts w:ascii="Times New Roman" w:hAnsi="Times New Roman"/>
          <w:i/>
          <w:sz w:val="20"/>
          <w:szCs w:val="20"/>
          <w:rPrChange w:id="3928" w:author="lợi đoàn" w:date="2024-11-29T13:18:00Z">
            <w:rPr>
              <w:rFonts w:ascii="Cambria" w:hAnsi="Cambria" w:cs="Cambria"/>
              <w:i/>
              <w:sz w:val="20"/>
              <w:szCs w:val="20"/>
              <w:u w:val="single"/>
            </w:rPr>
          </w:rPrChange>
        </w:rPr>
        <w:t>Ồ</w:t>
      </w:r>
      <w:r w:rsidRPr="00CD3C49">
        <w:rPr>
          <w:rFonts w:ascii="Times New Roman" w:hAnsi="Times New Roman"/>
          <w:i/>
          <w:sz w:val="20"/>
          <w:szCs w:val="20"/>
          <w:rPrChange w:id="3929" w:author="lợi đoàn" w:date="2024-11-29T13:18:00Z">
            <w:rPr>
              <w:i/>
              <w:sz w:val="20"/>
              <w:szCs w:val="20"/>
              <w:u w:val="single"/>
            </w:rPr>
          </w:rPrChange>
        </w:rPr>
        <w:t xml:space="preserve"> S</w:t>
      </w:r>
      <w:r w:rsidRPr="00CD3C49">
        <w:rPr>
          <w:rFonts w:ascii="Times New Roman" w:hAnsi="Times New Roman"/>
          <w:i/>
          <w:sz w:val="20"/>
          <w:szCs w:val="20"/>
          <w:rPrChange w:id="3930" w:author="lợi đoàn" w:date="2024-11-29T13:18:00Z">
            <w:rPr>
              <w:rFonts w:ascii="Cambria" w:hAnsi="Cambria" w:cs="Cambria"/>
              <w:i/>
              <w:sz w:val="20"/>
              <w:szCs w:val="20"/>
              <w:u w:val="single"/>
            </w:rPr>
          </w:rPrChange>
        </w:rPr>
        <w:t>Ơ</w:t>
      </w:r>
      <w:r w:rsidRPr="00CD3C49">
        <w:rPr>
          <w:rFonts w:ascii="Times New Roman" w:hAnsi="Times New Roman"/>
          <w:i/>
          <w:sz w:val="20"/>
          <w:szCs w:val="20"/>
          <w:rPrChange w:id="3931" w:author="lợi đoàn" w:date="2024-11-29T13:18:00Z">
            <w:rPr>
              <w:i/>
              <w:sz w:val="20"/>
              <w:szCs w:val="20"/>
              <w:u w:val="single"/>
            </w:rPr>
          </w:rPrChange>
        </w:rPr>
        <w:t xml:space="preserve"> B</w:t>
      </w:r>
      <w:r w:rsidRPr="00CD3C49">
        <w:rPr>
          <w:rFonts w:ascii="Times New Roman" w:hAnsi="Times New Roman"/>
          <w:i/>
          <w:sz w:val="20"/>
          <w:szCs w:val="20"/>
          <w:rPrChange w:id="3932" w:author="lợi đoàn" w:date="2024-11-29T13:18:00Z">
            <w:rPr>
              <w:rFonts w:ascii="Cambria" w:hAnsi="Cambria" w:cs="Cambria"/>
              <w:i/>
              <w:sz w:val="20"/>
              <w:szCs w:val="20"/>
              <w:u w:val="single"/>
            </w:rPr>
          </w:rPrChange>
        </w:rPr>
        <w:t>Ệ</w:t>
      </w:r>
      <w:r w:rsidRPr="00CD3C49">
        <w:rPr>
          <w:rFonts w:ascii="Times New Roman" w:hAnsi="Times New Roman"/>
          <w:i/>
          <w:sz w:val="20"/>
          <w:szCs w:val="20"/>
          <w:rPrChange w:id="3933" w:author="lợi đoàn" w:date="2024-11-29T13:18:00Z">
            <w:rPr>
              <w:i/>
              <w:sz w:val="20"/>
              <w:szCs w:val="20"/>
              <w:u w:val="single"/>
            </w:rPr>
          </w:rPrChange>
        </w:rPr>
        <w:t xml:space="preserve">NH </w:t>
      </w:r>
      <w:r w:rsidRPr="00CD3C49">
        <w:rPr>
          <w:rFonts w:ascii="Times New Roman" w:hAnsi="Times New Roman"/>
          <w:i/>
          <w:sz w:val="20"/>
          <w:szCs w:val="20"/>
          <w:rPrChange w:id="3934" w:author="lợi đoàn" w:date="2024-11-29T13:18:00Z">
            <w:rPr>
              <w:rFonts w:cs="VNI-Times"/>
              <w:i/>
              <w:sz w:val="20"/>
              <w:szCs w:val="20"/>
              <w:u w:val="single"/>
            </w:rPr>
          </w:rPrChange>
        </w:rPr>
        <w:t>Á</w:t>
      </w:r>
      <w:r w:rsidRPr="00CD3C49">
        <w:rPr>
          <w:rFonts w:ascii="Times New Roman" w:hAnsi="Times New Roman"/>
          <w:i/>
          <w:sz w:val="20"/>
          <w:szCs w:val="20"/>
          <w:rPrChange w:id="3935" w:author="lợi đoàn" w:date="2024-11-29T13:18:00Z">
            <w:rPr>
              <w:i/>
              <w:sz w:val="20"/>
              <w:szCs w:val="20"/>
              <w:u w:val="single"/>
            </w:rPr>
          </w:rPrChange>
        </w:rPr>
        <w:t>N</w:t>
      </w:r>
    </w:ins>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52B10"/>
    <w:multiLevelType w:val="multilevel"/>
    <w:tmpl w:val="621C3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F1DCB"/>
    <w:multiLevelType w:val="hybridMultilevel"/>
    <w:tmpl w:val="4F62EE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FB7091"/>
    <w:multiLevelType w:val="hybridMultilevel"/>
    <w:tmpl w:val="7E8E9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372FF6"/>
    <w:multiLevelType w:val="hybridMultilevel"/>
    <w:tmpl w:val="4B6279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D41F61"/>
    <w:multiLevelType w:val="hybridMultilevel"/>
    <w:tmpl w:val="FFC8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E164F5"/>
    <w:multiLevelType w:val="hybridMultilevel"/>
    <w:tmpl w:val="941C61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2151E7"/>
    <w:multiLevelType w:val="multilevel"/>
    <w:tmpl w:val="9B9643C6"/>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3AA5B27"/>
    <w:multiLevelType w:val="multilevel"/>
    <w:tmpl w:val="4CA4AB06"/>
    <w:lvl w:ilvl="0">
      <w:start w:val="3"/>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A124077"/>
    <w:multiLevelType w:val="hybridMultilevel"/>
    <w:tmpl w:val="954E7C4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3A55AC"/>
    <w:multiLevelType w:val="hybridMultilevel"/>
    <w:tmpl w:val="BB1EF7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EF4067"/>
    <w:multiLevelType w:val="hybridMultilevel"/>
    <w:tmpl w:val="D40EA2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B7760D"/>
    <w:multiLevelType w:val="multilevel"/>
    <w:tmpl w:val="5D5C2F14"/>
    <w:lvl w:ilvl="0">
      <w:start w:val="2"/>
      <w:numFmt w:val="decimal"/>
      <w:lvlText w:val="%1."/>
      <w:lvlJc w:val="left"/>
      <w:pPr>
        <w:ind w:left="612" w:hanging="61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323A1EDC"/>
    <w:multiLevelType w:val="hybridMultilevel"/>
    <w:tmpl w:val="21E0118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8D0CC9"/>
    <w:multiLevelType w:val="hybridMultilevel"/>
    <w:tmpl w:val="53E63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F23C1B"/>
    <w:multiLevelType w:val="hybridMultilevel"/>
    <w:tmpl w:val="28B2B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652252"/>
    <w:multiLevelType w:val="multilevel"/>
    <w:tmpl w:val="AFC2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5433CE"/>
    <w:multiLevelType w:val="hybridMultilevel"/>
    <w:tmpl w:val="45FC47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9D06A5"/>
    <w:multiLevelType w:val="multilevel"/>
    <w:tmpl w:val="1A3268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Roman"/>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2FC4F96"/>
    <w:multiLevelType w:val="hybridMultilevel"/>
    <w:tmpl w:val="C4BE330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427FE0"/>
    <w:multiLevelType w:val="hybridMultilevel"/>
    <w:tmpl w:val="FEBE46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273C61"/>
    <w:multiLevelType w:val="hybridMultilevel"/>
    <w:tmpl w:val="294C96BE"/>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21" w15:restartNumberingAfterBreak="0">
    <w:nsid w:val="6B15491F"/>
    <w:multiLevelType w:val="hybridMultilevel"/>
    <w:tmpl w:val="F1586D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8B06C2"/>
    <w:multiLevelType w:val="hybridMultilevel"/>
    <w:tmpl w:val="09460BD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B">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635718"/>
    <w:multiLevelType w:val="multilevel"/>
    <w:tmpl w:val="D424E912"/>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74D42C4E"/>
    <w:multiLevelType w:val="hybridMultilevel"/>
    <w:tmpl w:val="ACDE53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F06226"/>
    <w:multiLevelType w:val="multilevel"/>
    <w:tmpl w:val="440499AE"/>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5005776"/>
    <w:multiLevelType w:val="hybridMultilevel"/>
    <w:tmpl w:val="1C22C5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2E6E68"/>
    <w:multiLevelType w:val="hybridMultilevel"/>
    <w:tmpl w:val="B9AEFEB8"/>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28" w15:restartNumberingAfterBreak="0">
    <w:nsid w:val="792968AF"/>
    <w:multiLevelType w:val="multilevel"/>
    <w:tmpl w:val="82964CD8"/>
    <w:lvl w:ilvl="0">
      <w:start w:val="2"/>
      <w:numFmt w:val="decimal"/>
      <w:lvlText w:val="%1."/>
      <w:lvlJc w:val="left"/>
      <w:pPr>
        <w:ind w:left="612" w:hanging="612"/>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E0B3269"/>
    <w:multiLevelType w:val="hybridMultilevel"/>
    <w:tmpl w:val="A100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5F274B"/>
    <w:multiLevelType w:val="hybridMultilevel"/>
    <w:tmpl w:val="37D69026"/>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num w:numId="1">
    <w:abstractNumId w:val="23"/>
  </w:num>
  <w:num w:numId="2">
    <w:abstractNumId w:val="25"/>
  </w:num>
  <w:num w:numId="3">
    <w:abstractNumId w:val="7"/>
  </w:num>
  <w:num w:numId="4">
    <w:abstractNumId w:val="6"/>
  </w:num>
  <w:num w:numId="5">
    <w:abstractNumId w:val="17"/>
  </w:num>
  <w:num w:numId="6">
    <w:abstractNumId w:val="30"/>
  </w:num>
  <w:num w:numId="7">
    <w:abstractNumId w:val="20"/>
  </w:num>
  <w:num w:numId="8">
    <w:abstractNumId w:val="27"/>
  </w:num>
  <w:num w:numId="9">
    <w:abstractNumId w:val="28"/>
  </w:num>
  <w:num w:numId="10">
    <w:abstractNumId w:val="11"/>
  </w:num>
  <w:num w:numId="11">
    <w:abstractNumId w:val="0"/>
  </w:num>
  <w:num w:numId="12">
    <w:abstractNumId w:val="29"/>
  </w:num>
  <w:num w:numId="13">
    <w:abstractNumId w:val="21"/>
  </w:num>
  <w:num w:numId="14">
    <w:abstractNumId w:val="12"/>
  </w:num>
  <w:num w:numId="15">
    <w:abstractNumId w:val="5"/>
  </w:num>
  <w:num w:numId="16">
    <w:abstractNumId w:val="1"/>
  </w:num>
  <w:num w:numId="17">
    <w:abstractNumId w:val="19"/>
  </w:num>
  <w:num w:numId="18">
    <w:abstractNumId w:val="16"/>
  </w:num>
  <w:num w:numId="19">
    <w:abstractNumId w:val="10"/>
  </w:num>
  <w:num w:numId="20">
    <w:abstractNumId w:val="13"/>
  </w:num>
  <w:num w:numId="21">
    <w:abstractNumId w:val="9"/>
  </w:num>
  <w:num w:numId="22">
    <w:abstractNumId w:val="2"/>
  </w:num>
  <w:num w:numId="23">
    <w:abstractNumId w:val="3"/>
  </w:num>
  <w:num w:numId="24">
    <w:abstractNumId w:val="26"/>
  </w:num>
  <w:num w:numId="25">
    <w:abstractNumId w:val="24"/>
  </w:num>
  <w:num w:numId="26">
    <w:abstractNumId w:val="14"/>
  </w:num>
  <w:num w:numId="27">
    <w:abstractNumId w:val="22"/>
  </w:num>
  <w:num w:numId="28">
    <w:abstractNumId w:val="4"/>
  </w:num>
  <w:num w:numId="29">
    <w:abstractNumId w:val="8"/>
  </w:num>
  <w:num w:numId="30">
    <w:abstractNumId w:val="18"/>
  </w:num>
  <w:num w:numId="31">
    <w:abstractNumId w:val="15"/>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ợi đoàn">
    <w15:presenceInfo w15:providerId="Windows Live" w15:userId="3a877365f9394f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205F"/>
    <w:rsid w:val="000011D7"/>
    <w:rsid w:val="00002388"/>
    <w:rsid w:val="00003C72"/>
    <w:rsid w:val="00006BED"/>
    <w:rsid w:val="0002668E"/>
    <w:rsid w:val="00027FC8"/>
    <w:rsid w:val="00031B9E"/>
    <w:rsid w:val="00040D1C"/>
    <w:rsid w:val="00042139"/>
    <w:rsid w:val="00050ECF"/>
    <w:rsid w:val="00056BAD"/>
    <w:rsid w:val="00057220"/>
    <w:rsid w:val="00057F7F"/>
    <w:rsid w:val="000655B5"/>
    <w:rsid w:val="000727F2"/>
    <w:rsid w:val="0008386E"/>
    <w:rsid w:val="00090B28"/>
    <w:rsid w:val="000A08FA"/>
    <w:rsid w:val="000A267E"/>
    <w:rsid w:val="000A322E"/>
    <w:rsid w:val="000A3FBF"/>
    <w:rsid w:val="000A75A3"/>
    <w:rsid w:val="000C24E9"/>
    <w:rsid w:val="000D544B"/>
    <w:rsid w:val="000E7A76"/>
    <w:rsid w:val="000F38FB"/>
    <w:rsid w:val="000F6740"/>
    <w:rsid w:val="00105DDE"/>
    <w:rsid w:val="00106199"/>
    <w:rsid w:val="0010677D"/>
    <w:rsid w:val="00120F8B"/>
    <w:rsid w:val="00121159"/>
    <w:rsid w:val="00123921"/>
    <w:rsid w:val="00123AE7"/>
    <w:rsid w:val="001244A9"/>
    <w:rsid w:val="00124B8A"/>
    <w:rsid w:val="00127B5E"/>
    <w:rsid w:val="00144BFF"/>
    <w:rsid w:val="001519E3"/>
    <w:rsid w:val="00155454"/>
    <w:rsid w:val="00157C53"/>
    <w:rsid w:val="00160500"/>
    <w:rsid w:val="00161F33"/>
    <w:rsid w:val="001646CF"/>
    <w:rsid w:val="00164B20"/>
    <w:rsid w:val="001722D0"/>
    <w:rsid w:val="00190481"/>
    <w:rsid w:val="001A4A0D"/>
    <w:rsid w:val="001A5818"/>
    <w:rsid w:val="001B2112"/>
    <w:rsid w:val="001B2290"/>
    <w:rsid w:val="001B2DC6"/>
    <w:rsid w:val="001B358A"/>
    <w:rsid w:val="001B5014"/>
    <w:rsid w:val="001B5040"/>
    <w:rsid w:val="001B5659"/>
    <w:rsid w:val="001C025D"/>
    <w:rsid w:val="001C34EA"/>
    <w:rsid w:val="001C3996"/>
    <w:rsid w:val="001D3AB4"/>
    <w:rsid w:val="001D65F2"/>
    <w:rsid w:val="001E2257"/>
    <w:rsid w:val="001E4EBC"/>
    <w:rsid w:val="001E74DF"/>
    <w:rsid w:val="001F1841"/>
    <w:rsid w:val="001F1A12"/>
    <w:rsid w:val="00201CEF"/>
    <w:rsid w:val="00205DA9"/>
    <w:rsid w:val="0020673A"/>
    <w:rsid w:val="002102EC"/>
    <w:rsid w:val="0021054D"/>
    <w:rsid w:val="00211E3A"/>
    <w:rsid w:val="00212C08"/>
    <w:rsid w:val="00223C2E"/>
    <w:rsid w:val="00225891"/>
    <w:rsid w:val="00236F51"/>
    <w:rsid w:val="00253458"/>
    <w:rsid w:val="00261DFC"/>
    <w:rsid w:val="00266E05"/>
    <w:rsid w:val="002675E9"/>
    <w:rsid w:val="002676AF"/>
    <w:rsid w:val="00267D75"/>
    <w:rsid w:val="00273E09"/>
    <w:rsid w:val="00276AC9"/>
    <w:rsid w:val="00283662"/>
    <w:rsid w:val="00283C6C"/>
    <w:rsid w:val="002878F1"/>
    <w:rsid w:val="002919DA"/>
    <w:rsid w:val="002A2F11"/>
    <w:rsid w:val="002B30D7"/>
    <w:rsid w:val="002B3276"/>
    <w:rsid w:val="002B5750"/>
    <w:rsid w:val="002B6EBF"/>
    <w:rsid w:val="002C16D1"/>
    <w:rsid w:val="002C3ECC"/>
    <w:rsid w:val="002C6992"/>
    <w:rsid w:val="002D1CEA"/>
    <w:rsid w:val="002D66A4"/>
    <w:rsid w:val="002E023D"/>
    <w:rsid w:val="002E348B"/>
    <w:rsid w:val="002E38AC"/>
    <w:rsid w:val="002E71A1"/>
    <w:rsid w:val="002E7D66"/>
    <w:rsid w:val="002F091A"/>
    <w:rsid w:val="002F30B3"/>
    <w:rsid w:val="002F40AA"/>
    <w:rsid w:val="002F4158"/>
    <w:rsid w:val="002F5695"/>
    <w:rsid w:val="00302DC2"/>
    <w:rsid w:val="00312F2F"/>
    <w:rsid w:val="00313CA3"/>
    <w:rsid w:val="00317FEA"/>
    <w:rsid w:val="00323E80"/>
    <w:rsid w:val="00325AA7"/>
    <w:rsid w:val="00333BAE"/>
    <w:rsid w:val="003366BF"/>
    <w:rsid w:val="003401F7"/>
    <w:rsid w:val="003408E0"/>
    <w:rsid w:val="00341421"/>
    <w:rsid w:val="00347045"/>
    <w:rsid w:val="003612E9"/>
    <w:rsid w:val="003625B3"/>
    <w:rsid w:val="00367577"/>
    <w:rsid w:val="00367A03"/>
    <w:rsid w:val="00373B38"/>
    <w:rsid w:val="0038164D"/>
    <w:rsid w:val="00383876"/>
    <w:rsid w:val="003854AE"/>
    <w:rsid w:val="003877EC"/>
    <w:rsid w:val="003A4234"/>
    <w:rsid w:val="003B7A64"/>
    <w:rsid w:val="003C3D47"/>
    <w:rsid w:val="003C463B"/>
    <w:rsid w:val="003C56C5"/>
    <w:rsid w:val="003C5947"/>
    <w:rsid w:val="003D43F3"/>
    <w:rsid w:val="003D4D98"/>
    <w:rsid w:val="003E36C0"/>
    <w:rsid w:val="003E4708"/>
    <w:rsid w:val="003E4EAD"/>
    <w:rsid w:val="003E5F6A"/>
    <w:rsid w:val="003F3EF4"/>
    <w:rsid w:val="003F5E22"/>
    <w:rsid w:val="00400788"/>
    <w:rsid w:val="00404556"/>
    <w:rsid w:val="00411D95"/>
    <w:rsid w:val="004165A5"/>
    <w:rsid w:val="0041701E"/>
    <w:rsid w:val="0042020F"/>
    <w:rsid w:val="00423DB5"/>
    <w:rsid w:val="004245CE"/>
    <w:rsid w:val="00425A9E"/>
    <w:rsid w:val="0043178C"/>
    <w:rsid w:val="00433E1B"/>
    <w:rsid w:val="00434907"/>
    <w:rsid w:val="0043739F"/>
    <w:rsid w:val="00437FE2"/>
    <w:rsid w:val="00440859"/>
    <w:rsid w:val="00444ECA"/>
    <w:rsid w:val="004522D1"/>
    <w:rsid w:val="00453FCD"/>
    <w:rsid w:val="004553FB"/>
    <w:rsid w:val="00465AB5"/>
    <w:rsid w:val="00466D05"/>
    <w:rsid w:val="00470C65"/>
    <w:rsid w:val="0047288D"/>
    <w:rsid w:val="0048283C"/>
    <w:rsid w:val="00487441"/>
    <w:rsid w:val="00492887"/>
    <w:rsid w:val="00492BF8"/>
    <w:rsid w:val="004A0D60"/>
    <w:rsid w:val="004A1E5A"/>
    <w:rsid w:val="004A380A"/>
    <w:rsid w:val="004A4843"/>
    <w:rsid w:val="004B222F"/>
    <w:rsid w:val="004B5796"/>
    <w:rsid w:val="004C205F"/>
    <w:rsid w:val="004C5415"/>
    <w:rsid w:val="004E0C81"/>
    <w:rsid w:val="004E23C3"/>
    <w:rsid w:val="004E25B8"/>
    <w:rsid w:val="004E364A"/>
    <w:rsid w:val="004E4368"/>
    <w:rsid w:val="004E4564"/>
    <w:rsid w:val="004E5AB7"/>
    <w:rsid w:val="004E6C4B"/>
    <w:rsid w:val="004E71EE"/>
    <w:rsid w:val="004F1F3F"/>
    <w:rsid w:val="004F42FF"/>
    <w:rsid w:val="004F5672"/>
    <w:rsid w:val="004F7F73"/>
    <w:rsid w:val="00501D5A"/>
    <w:rsid w:val="00507C05"/>
    <w:rsid w:val="0051640F"/>
    <w:rsid w:val="005215B1"/>
    <w:rsid w:val="0053098A"/>
    <w:rsid w:val="005340E3"/>
    <w:rsid w:val="00534A53"/>
    <w:rsid w:val="00536006"/>
    <w:rsid w:val="00537B35"/>
    <w:rsid w:val="0054177B"/>
    <w:rsid w:val="00541918"/>
    <w:rsid w:val="00545584"/>
    <w:rsid w:val="00546F8E"/>
    <w:rsid w:val="00553A52"/>
    <w:rsid w:val="00555E97"/>
    <w:rsid w:val="005563A4"/>
    <w:rsid w:val="00557FF9"/>
    <w:rsid w:val="00573B2A"/>
    <w:rsid w:val="005770F2"/>
    <w:rsid w:val="005773A7"/>
    <w:rsid w:val="00580AF0"/>
    <w:rsid w:val="00581C4B"/>
    <w:rsid w:val="00583FE3"/>
    <w:rsid w:val="00593FD2"/>
    <w:rsid w:val="00595682"/>
    <w:rsid w:val="00596CAE"/>
    <w:rsid w:val="005A2E7C"/>
    <w:rsid w:val="005A4960"/>
    <w:rsid w:val="005B0BDA"/>
    <w:rsid w:val="005B465C"/>
    <w:rsid w:val="005B4A02"/>
    <w:rsid w:val="005C206D"/>
    <w:rsid w:val="005C46BA"/>
    <w:rsid w:val="005D0556"/>
    <w:rsid w:val="005D1689"/>
    <w:rsid w:val="005D18F7"/>
    <w:rsid w:val="005D5074"/>
    <w:rsid w:val="005D616C"/>
    <w:rsid w:val="00613B74"/>
    <w:rsid w:val="00626413"/>
    <w:rsid w:val="00627562"/>
    <w:rsid w:val="006277D9"/>
    <w:rsid w:val="00630872"/>
    <w:rsid w:val="006314EC"/>
    <w:rsid w:val="006319BC"/>
    <w:rsid w:val="00642F74"/>
    <w:rsid w:val="00646035"/>
    <w:rsid w:val="00647BDE"/>
    <w:rsid w:val="006510FA"/>
    <w:rsid w:val="00651860"/>
    <w:rsid w:val="00653D93"/>
    <w:rsid w:val="00654852"/>
    <w:rsid w:val="00663A85"/>
    <w:rsid w:val="006728CC"/>
    <w:rsid w:val="00675102"/>
    <w:rsid w:val="006764B1"/>
    <w:rsid w:val="00677716"/>
    <w:rsid w:val="00681042"/>
    <w:rsid w:val="006829D5"/>
    <w:rsid w:val="00685B13"/>
    <w:rsid w:val="00690917"/>
    <w:rsid w:val="006928C5"/>
    <w:rsid w:val="00694C3C"/>
    <w:rsid w:val="00694E75"/>
    <w:rsid w:val="006A0CC8"/>
    <w:rsid w:val="006A1222"/>
    <w:rsid w:val="006A3E34"/>
    <w:rsid w:val="006A6A22"/>
    <w:rsid w:val="006B0541"/>
    <w:rsid w:val="006B08B2"/>
    <w:rsid w:val="006C1DF8"/>
    <w:rsid w:val="006C492C"/>
    <w:rsid w:val="006C718F"/>
    <w:rsid w:val="006D2C04"/>
    <w:rsid w:val="006D340D"/>
    <w:rsid w:val="006D7B6F"/>
    <w:rsid w:val="006E573E"/>
    <w:rsid w:val="006F11CD"/>
    <w:rsid w:val="006F1D2A"/>
    <w:rsid w:val="006F4521"/>
    <w:rsid w:val="007007A8"/>
    <w:rsid w:val="00701B06"/>
    <w:rsid w:val="00703B02"/>
    <w:rsid w:val="00720B23"/>
    <w:rsid w:val="00726C9C"/>
    <w:rsid w:val="00736477"/>
    <w:rsid w:val="00751BB7"/>
    <w:rsid w:val="0075465B"/>
    <w:rsid w:val="00755897"/>
    <w:rsid w:val="007613A1"/>
    <w:rsid w:val="00764CB2"/>
    <w:rsid w:val="00765D47"/>
    <w:rsid w:val="007661A1"/>
    <w:rsid w:val="00782425"/>
    <w:rsid w:val="0078252D"/>
    <w:rsid w:val="00785FBB"/>
    <w:rsid w:val="00790B3C"/>
    <w:rsid w:val="00791C9F"/>
    <w:rsid w:val="007A16F3"/>
    <w:rsid w:val="007A45B8"/>
    <w:rsid w:val="007B4A50"/>
    <w:rsid w:val="007B7815"/>
    <w:rsid w:val="007C27BA"/>
    <w:rsid w:val="007C56EC"/>
    <w:rsid w:val="007D0D90"/>
    <w:rsid w:val="007D1816"/>
    <w:rsid w:val="007D3C85"/>
    <w:rsid w:val="007E0111"/>
    <w:rsid w:val="007E6780"/>
    <w:rsid w:val="007E7B67"/>
    <w:rsid w:val="00802051"/>
    <w:rsid w:val="00816DE8"/>
    <w:rsid w:val="00824EC4"/>
    <w:rsid w:val="00833C4A"/>
    <w:rsid w:val="00834E52"/>
    <w:rsid w:val="00837AD7"/>
    <w:rsid w:val="00845E5C"/>
    <w:rsid w:val="00845E94"/>
    <w:rsid w:val="00850C55"/>
    <w:rsid w:val="00850CCE"/>
    <w:rsid w:val="008642DD"/>
    <w:rsid w:val="00866666"/>
    <w:rsid w:val="00870F19"/>
    <w:rsid w:val="00890C18"/>
    <w:rsid w:val="0089265B"/>
    <w:rsid w:val="00894E3A"/>
    <w:rsid w:val="008A0519"/>
    <w:rsid w:val="008B7E87"/>
    <w:rsid w:val="008C34EB"/>
    <w:rsid w:val="008C59D4"/>
    <w:rsid w:val="008D30C9"/>
    <w:rsid w:val="008E38AF"/>
    <w:rsid w:val="008E5001"/>
    <w:rsid w:val="008F530E"/>
    <w:rsid w:val="008F6E89"/>
    <w:rsid w:val="00903695"/>
    <w:rsid w:val="00904765"/>
    <w:rsid w:val="00913CD9"/>
    <w:rsid w:val="00925F70"/>
    <w:rsid w:val="0092753D"/>
    <w:rsid w:val="00934DEB"/>
    <w:rsid w:val="00940636"/>
    <w:rsid w:val="00942B0B"/>
    <w:rsid w:val="00943E13"/>
    <w:rsid w:val="009460F8"/>
    <w:rsid w:val="009477E6"/>
    <w:rsid w:val="00950062"/>
    <w:rsid w:val="009642F8"/>
    <w:rsid w:val="00964B6E"/>
    <w:rsid w:val="00977422"/>
    <w:rsid w:val="009811B4"/>
    <w:rsid w:val="00990C98"/>
    <w:rsid w:val="009916BF"/>
    <w:rsid w:val="00994E36"/>
    <w:rsid w:val="009A0A5F"/>
    <w:rsid w:val="009A1973"/>
    <w:rsid w:val="009A4B9D"/>
    <w:rsid w:val="009A6AC9"/>
    <w:rsid w:val="009A7345"/>
    <w:rsid w:val="009B0CD0"/>
    <w:rsid w:val="009B44BD"/>
    <w:rsid w:val="009B72C6"/>
    <w:rsid w:val="009C53DB"/>
    <w:rsid w:val="009C57B0"/>
    <w:rsid w:val="009D0F3A"/>
    <w:rsid w:val="009D22D5"/>
    <w:rsid w:val="009D71BF"/>
    <w:rsid w:val="009E620A"/>
    <w:rsid w:val="009F174C"/>
    <w:rsid w:val="009F5C8E"/>
    <w:rsid w:val="009F72BE"/>
    <w:rsid w:val="00A0154F"/>
    <w:rsid w:val="00A038A2"/>
    <w:rsid w:val="00A06E19"/>
    <w:rsid w:val="00A12C48"/>
    <w:rsid w:val="00A242FF"/>
    <w:rsid w:val="00A267CE"/>
    <w:rsid w:val="00A32A14"/>
    <w:rsid w:val="00A439B5"/>
    <w:rsid w:val="00A46554"/>
    <w:rsid w:val="00A473D1"/>
    <w:rsid w:val="00A475A5"/>
    <w:rsid w:val="00A5110C"/>
    <w:rsid w:val="00A52635"/>
    <w:rsid w:val="00A53E17"/>
    <w:rsid w:val="00A5583B"/>
    <w:rsid w:val="00A61541"/>
    <w:rsid w:val="00A67857"/>
    <w:rsid w:val="00A70B1C"/>
    <w:rsid w:val="00A83340"/>
    <w:rsid w:val="00A930E9"/>
    <w:rsid w:val="00AA0BDD"/>
    <w:rsid w:val="00AA69CB"/>
    <w:rsid w:val="00AB3AF4"/>
    <w:rsid w:val="00AC4215"/>
    <w:rsid w:val="00AC6F50"/>
    <w:rsid w:val="00AD6982"/>
    <w:rsid w:val="00AE04BA"/>
    <w:rsid w:val="00AE2744"/>
    <w:rsid w:val="00AF17FF"/>
    <w:rsid w:val="00AF5B06"/>
    <w:rsid w:val="00AF6ED4"/>
    <w:rsid w:val="00AF774D"/>
    <w:rsid w:val="00AF7847"/>
    <w:rsid w:val="00B018BC"/>
    <w:rsid w:val="00B044F7"/>
    <w:rsid w:val="00B05933"/>
    <w:rsid w:val="00B1007D"/>
    <w:rsid w:val="00B114C9"/>
    <w:rsid w:val="00B12CD4"/>
    <w:rsid w:val="00B17763"/>
    <w:rsid w:val="00B21A15"/>
    <w:rsid w:val="00B2568B"/>
    <w:rsid w:val="00B32042"/>
    <w:rsid w:val="00B3301F"/>
    <w:rsid w:val="00B3647F"/>
    <w:rsid w:val="00B42FA1"/>
    <w:rsid w:val="00B71031"/>
    <w:rsid w:val="00B7319B"/>
    <w:rsid w:val="00B73292"/>
    <w:rsid w:val="00B73BA8"/>
    <w:rsid w:val="00B77C15"/>
    <w:rsid w:val="00B80299"/>
    <w:rsid w:val="00B840DD"/>
    <w:rsid w:val="00B84F4F"/>
    <w:rsid w:val="00B850B2"/>
    <w:rsid w:val="00BA114E"/>
    <w:rsid w:val="00BA3335"/>
    <w:rsid w:val="00BC6421"/>
    <w:rsid w:val="00BD10E6"/>
    <w:rsid w:val="00BD4F5A"/>
    <w:rsid w:val="00BE034C"/>
    <w:rsid w:val="00BE1D23"/>
    <w:rsid w:val="00BE70B7"/>
    <w:rsid w:val="00BE7653"/>
    <w:rsid w:val="00BF216F"/>
    <w:rsid w:val="00BF2C39"/>
    <w:rsid w:val="00BF700A"/>
    <w:rsid w:val="00C22F9F"/>
    <w:rsid w:val="00C23B0B"/>
    <w:rsid w:val="00C25F07"/>
    <w:rsid w:val="00C26264"/>
    <w:rsid w:val="00C27245"/>
    <w:rsid w:val="00C36416"/>
    <w:rsid w:val="00C401C9"/>
    <w:rsid w:val="00C463E2"/>
    <w:rsid w:val="00C5067E"/>
    <w:rsid w:val="00C56BF6"/>
    <w:rsid w:val="00C60C29"/>
    <w:rsid w:val="00C6118E"/>
    <w:rsid w:val="00C61E73"/>
    <w:rsid w:val="00C6385D"/>
    <w:rsid w:val="00C65EC7"/>
    <w:rsid w:val="00C72BC2"/>
    <w:rsid w:val="00C753C6"/>
    <w:rsid w:val="00C75E3B"/>
    <w:rsid w:val="00C76D77"/>
    <w:rsid w:val="00C8327E"/>
    <w:rsid w:val="00C92A5C"/>
    <w:rsid w:val="00C9642F"/>
    <w:rsid w:val="00CB0403"/>
    <w:rsid w:val="00CB3DEF"/>
    <w:rsid w:val="00CB3E89"/>
    <w:rsid w:val="00CC5EB0"/>
    <w:rsid w:val="00CD0E4E"/>
    <w:rsid w:val="00CD250D"/>
    <w:rsid w:val="00CD3C49"/>
    <w:rsid w:val="00CD5E26"/>
    <w:rsid w:val="00CF7429"/>
    <w:rsid w:val="00CF78D0"/>
    <w:rsid w:val="00D033E2"/>
    <w:rsid w:val="00D04A80"/>
    <w:rsid w:val="00D05C9C"/>
    <w:rsid w:val="00D06914"/>
    <w:rsid w:val="00D0786C"/>
    <w:rsid w:val="00D121E5"/>
    <w:rsid w:val="00D12563"/>
    <w:rsid w:val="00D13479"/>
    <w:rsid w:val="00D13625"/>
    <w:rsid w:val="00D14A20"/>
    <w:rsid w:val="00D16F28"/>
    <w:rsid w:val="00D32427"/>
    <w:rsid w:val="00D3438A"/>
    <w:rsid w:val="00D46A4B"/>
    <w:rsid w:val="00D57B65"/>
    <w:rsid w:val="00D62A08"/>
    <w:rsid w:val="00D62F45"/>
    <w:rsid w:val="00D715DD"/>
    <w:rsid w:val="00D7186D"/>
    <w:rsid w:val="00D72A7E"/>
    <w:rsid w:val="00D802DE"/>
    <w:rsid w:val="00D825F5"/>
    <w:rsid w:val="00D85465"/>
    <w:rsid w:val="00D85D10"/>
    <w:rsid w:val="00D86B13"/>
    <w:rsid w:val="00D87452"/>
    <w:rsid w:val="00D92FB9"/>
    <w:rsid w:val="00DA7525"/>
    <w:rsid w:val="00DA7DA2"/>
    <w:rsid w:val="00DB0000"/>
    <w:rsid w:val="00DB1D8B"/>
    <w:rsid w:val="00DB38D3"/>
    <w:rsid w:val="00DB4C0B"/>
    <w:rsid w:val="00DB627C"/>
    <w:rsid w:val="00DC16B5"/>
    <w:rsid w:val="00DC6BED"/>
    <w:rsid w:val="00DC7768"/>
    <w:rsid w:val="00DE31D0"/>
    <w:rsid w:val="00DE6028"/>
    <w:rsid w:val="00DE6311"/>
    <w:rsid w:val="00DE73C0"/>
    <w:rsid w:val="00E061FB"/>
    <w:rsid w:val="00E107DA"/>
    <w:rsid w:val="00E11134"/>
    <w:rsid w:val="00E15419"/>
    <w:rsid w:val="00E31103"/>
    <w:rsid w:val="00E4266D"/>
    <w:rsid w:val="00E459CF"/>
    <w:rsid w:val="00E4783B"/>
    <w:rsid w:val="00E50213"/>
    <w:rsid w:val="00E50A3A"/>
    <w:rsid w:val="00E531FF"/>
    <w:rsid w:val="00E5737D"/>
    <w:rsid w:val="00E60065"/>
    <w:rsid w:val="00E6573D"/>
    <w:rsid w:val="00E73440"/>
    <w:rsid w:val="00E74623"/>
    <w:rsid w:val="00E9605C"/>
    <w:rsid w:val="00EA7FD1"/>
    <w:rsid w:val="00EB7CF1"/>
    <w:rsid w:val="00EE73D6"/>
    <w:rsid w:val="00EF0659"/>
    <w:rsid w:val="00EF28E5"/>
    <w:rsid w:val="00F00D70"/>
    <w:rsid w:val="00F00DE2"/>
    <w:rsid w:val="00F06766"/>
    <w:rsid w:val="00F06E30"/>
    <w:rsid w:val="00F10F31"/>
    <w:rsid w:val="00F12D7D"/>
    <w:rsid w:val="00F132DB"/>
    <w:rsid w:val="00F27819"/>
    <w:rsid w:val="00F30880"/>
    <w:rsid w:val="00F342DA"/>
    <w:rsid w:val="00F37190"/>
    <w:rsid w:val="00F40AFF"/>
    <w:rsid w:val="00F40E64"/>
    <w:rsid w:val="00F4366E"/>
    <w:rsid w:val="00F52F59"/>
    <w:rsid w:val="00F54E16"/>
    <w:rsid w:val="00F60603"/>
    <w:rsid w:val="00F67D34"/>
    <w:rsid w:val="00F7000D"/>
    <w:rsid w:val="00F70F9C"/>
    <w:rsid w:val="00F83BD6"/>
    <w:rsid w:val="00F97C9E"/>
    <w:rsid w:val="00FA0AD1"/>
    <w:rsid w:val="00FB3AE8"/>
    <w:rsid w:val="00FB6EEF"/>
    <w:rsid w:val="00FB76F8"/>
    <w:rsid w:val="00FD1354"/>
    <w:rsid w:val="00FD76FD"/>
    <w:rsid w:val="00FE0AF3"/>
    <w:rsid w:val="00FE128A"/>
    <w:rsid w:val="00FE5BB6"/>
    <w:rsid w:val="00FE6F71"/>
    <w:rsid w:val="00FE7C31"/>
    <w:rsid w:val="00FF0DF7"/>
    <w:rsid w:val="00FF0FBE"/>
    <w:rsid w:val="00FF7455"/>
    <w:rsid w:val="4C4D3A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2A2DD1"/>
  <w15:chartTrackingRefBased/>
  <w15:docId w15:val="{C5B4ED2B-C446-46B0-9130-299BC8711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1541"/>
    <w:pPr>
      <w:spacing w:after="0" w:line="312" w:lineRule="auto"/>
    </w:pPr>
    <w:rPr>
      <w:rFonts w:ascii="VNI-Times" w:eastAsia="Times New Roman" w:hAnsi="VNI-Times" w:cs="Times New Roman"/>
      <w:sz w:val="24"/>
      <w:szCs w:val="24"/>
    </w:rPr>
  </w:style>
  <w:style w:type="paragraph" w:styleId="Heading1">
    <w:name w:val="heading 1"/>
    <w:basedOn w:val="Normal"/>
    <w:next w:val="Normal"/>
    <w:link w:val="Heading1Char"/>
    <w:uiPriority w:val="9"/>
    <w:qFormat/>
    <w:rsid w:val="00990C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0C9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0C9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65AB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0C9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90C9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90C9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65AB5"/>
    <w:rPr>
      <w:rFonts w:asciiTheme="majorHAnsi" w:eastAsiaTheme="majorEastAsia" w:hAnsiTheme="majorHAnsi" w:cstheme="majorBidi"/>
      <w:i/>
      <w:iCs/>
      <w:color w:val="2F5496" w:themeColor="accent1" w:themeShade="BF"/>
      <w:sz w:val="24"/>
      <w:szCs w:val="24"/>
    </w:rPr>
  </w:style>
  <w:style w:type="paragraph" w:styleId="NormalWeb">
    <w:name w:val="Normal (Web)"/>
    <w:basedOn w:val="Normal"/>
    <w:uiPriority w:val="99"/>
    <w:semiHidden/>
    <w:unhideWhenUsed/>
    <w:rsid w:val="00990C98"/>
    <w:pPr>
      <w:spacing w:before="100" w:beforeAutospacing="1" w:after="100" w:afterAutospacing="1"/>
    </w:pPr>
    <w:rPr>
      <w:rFonts w:ascii="Times New Roman" w:hAnsi="Times New Roman"/>
    </w:rPr>
  </w:style>
  <w:style w:type="paragraph" w:styleId="ListParagraph">
    <w:name w:val="List Paragraph"/>
    <w:basedOn w:val="Normal"/>
    <w:link w:val="ListParagraphChar"/>
    <w:uiPriority w:val="34"/>
    <w:qFormat/>
    <w:rsid w:val="00990C98"/>
    <w:pPr>
      <w:ind w:left="720"/>
      <w:contextualSpacing/>
    </w:pPr>
    <w:rPr>
      <w:rFonts w:ascii="Times New Roman" w:hAnsi="Times New Roman"/>
    </w:rPr>
  </w:style>
  <w:style w:type="character" w:customStyle="1" w:styleId="ListParagraphChar">
    <w:name w:val="List Paragraph Char"/>
    <w:link w:val="ListParagraph"/>
    <w:uiPriority w:val="34"/>
    <w:locked/>
    <w:rsid w:val="001D3AB4"/>
    <w:rPr>
      <w:rFonts w:ascii="Times New Roman" w:eastAsia="Times New Roman" w:hAnsi="Times New Roman" w:cs="Times New Roman"/>
      <w:sz w:val="24"/>
      <w:szCs w:val="24"/>
    </w:rPr>
  </w:style>
  <w:style w:type="table" w:styleId="TableGrid">
    <w:name w:val="Table Grid"/>
    <w:basedOn w:val="TableNormal"/>
    <w:uiPriority w:val="39"/>
    <w:rsid w:val="00990C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57F7F"/>
    <w:rPr>
      <w:b/>
      <w:bCs/>
    </w:rPr>
  </w:style>
  <w:style w:type="character" w:customStyle="1" w:styleId="ipa">
    <w:name w:val="ipa"/>
    <w:basedOn w:val="DefaultParagraphFont"/>
    <w:rsid w:val="00A5583B"/>
  </w:style>
  <w:style w:type="character" w:styleId="Hyperlink">
    <w:name w:val="Hyperlink"/>
    <w:basedOn w:val="DefaultParagraphFont"/>
    <w:uiPriority w:val="99"/>
    <w:unhideWhenUsed/>
    <w:rsid w:val="00A5583B"/>
    <w:rPr>
      <w:color w:val="0000FF"/>
      <w:u w:val="single"/>
    </w:rPr>
  </w:style>
  <w:style w:type="character" w:customStyle="1" w:styleId="cite-bracket">
    <w:name w:val="cite-bracket"/>
    <w:basedOn w:val="DefaultParagraphFont"/>
    <w:rsid w:val="00A5583B"/>
  </w:style>
  <w:style w:type="paragraph" w:styleId="Caption">
    <w:name w:val="caption"/>
    <w:basedOn w:val="Normal"/>
    <w:next w:val="Normal"/>
    <w:uiPriority w:val="35"/>
    <w:unhideWhenUsed/>
    <w:qFormat/>
    <w:rsid w:val="00A5583B"/>
    <w:pPr>
      <w:spacing w:after="200"/>
    </w:pPr>
    <w:rPr>
      <w:i/>
      <w:iCs/>
      <w:color w:val="44546A" w:themeColor="text2"/>
      <w:sz w:val="18"/>
      <w:szCs w:val="18"/>
    </w:rPr>
  </w:style>
  <w:style w:type="character" w:customStyle="1" w:styleId="reference-accessdate">
    <w:name w:val="reference-accessdate"/>
    <w:basedOn w:val="DefaultParagraphFont"/>
    <w:rsid w:val="00D05C9C"/>
  </w:style>
  <w:style w:type="character" w:customStyle="1" w:styleId="nowrap">
    <w:name w:val="nowrap"/>
    <w:basedOn w:val="DefaultParagraphFont"/>
    <w:rsid w:val="00D05C9C"/>
  </w:style>
  <w:style w:type="paragraph" w:styleId="Header">
    <w:name w:val="header"/>
    <w:basedOn w:val="Normal"/>
    <w:link w:val="HeaderChar"/>
    <w:unhideWhenUsed/>
    <w:rsid w:val="00267D75"/>
    <w:pPr>
      <w:tabs>
        <w:tab w:val="center" w:pos="4680"/>
        <w:tab w:val="right" w:pos="9360"/>
      </w:tabs>
    </w:pPr>
  </w:style>
  <w:style w:type="character" w:customStyle="1" w:styleId="HeaderChar">
    <w:name w:val="Header Char"/>
    <w:basedOn w:val="DefaultParagraphFont"/>
    <w:link w:val="Header"/>
    <w:rsid w:val="00267D75"/>
    <w:rPr>
      <w:rFonts w:ascii="VNI-Times" w:eastAsia="Times New Roman" w:hAnsi="VNI-Times" w:cs="Times New Roman"/>
      <w:sz w:val="24"/>
      <w:szCs w:val="24"/>
    </w:rPr>
  </w:style>
  <w:style w:type="paragraph" w:styleId="Footer">
    <w:name w:val="footer"/>
    <w:basedOn w:val="Normal"/>
    <w:link w:val="FooterChar"/>
    <w:uiPriority w:val="99"/>
    <w:unhideWhenUsed/>
    <w:rsid w:val="00267D75"/>
    <w:pPr>
      <w:tabs>
        <w:tab w:val="center" w:pos="4680"/>
        <w:tab w:val="right" w:pos="9360"/>
      </w:tabs>
    </w:pPr>
  </w:style>
  <w:style w:type="character" w:customStyle="1" w:styleId="FooterChar">
    <w:name w:val="Footer Char"/>
    <w:basedOn w:val="DefaultParagraphFont"/>
    <w:link w:val="Footer"/>
    <w:uiPriority w:val="99"/>
    <w:rsid w:val="00267D75"/>
    <w:rPr>
      <w:rFonts w:ascii="VNI-Times" w:eastAsia="Times New Roman" w:hAnsi="VNI-Times" w:cs="Times New Roman"/>
      <w:sz w:val="24"/>
      <w:szCs w:val="24"/>
    </w:rPr>
  </w:style>
  <w:style w:type="paragraph" w:styleId="TOCHeading">
    <w:name w:val="TOC Heading"/>
    <w:basedOn w:val="Heading1"/>
    <w:next w:val="Normal"/>
    <w:uiPriority w:val="39"/>
    <w:unhideWhenUsed/>
    <w:qFormat/>
    <w:rsid w:val="00267D75"/>
    <w:pPr>
      <w:spacing w:line="259" w:lineRule="auto"/>
      <w:outlineLvl w:val="9"/>
    </w:pPr>
  </w:style>
  <w:style w:type="paragraph" w:styleId="TOC1">
    <w:name w:val="toc 1"/>
    <w:basedOn w:val="Normal"/>
    <w:next w:val="Normal"/>
    <w:autoRedefine/>
    <w:uiPriority w:val="39"/>
    <w:unhideWhenUsed/>
    <w:rsid w:val="00236F51"/>
    <w:pPr>
      <w:tabs>
        <w:tab w:val="right" w:leader="dot" w:pos="9062"/>
      </w:tabs>
      <w:spacing w:after="100"/>
    </w:pPr>
    <w:rPr>
      <w:rFonts w:ascii="Times New Roman" w:hAnsi="Times New Roman"/>
      <w:b/>
      <w:noProof/>
    </w:rPr>
  </w:style>
  <w:style w:type="paragraph" w:styleId="TOC2">
    <w:name w:val="toc 2"/>
    <w:basedOn w:val="Normal"/>
    <w:next w:val="Normal"/>
    <w:autoRedefine/>
    <w:uiPriority w:val="39"/>
    <w:unhideWhenUsed/>
    <w:rsid w:val="00267D75"/>
    <w:pPr>
      <w:spacing w:after="100"/>
      <w:ind w:left="240"/>
    </w:pPr>
  </w:style>
  <w:style w:type="paragraph" w:styleId="TOC3">
    <w:name w:val="toc 3"/>
    <w:basedOn w:val="Normal"/>
    <w:next w:val="Normal"/>
    <w:autoRedefine/>
    <w:uiPriority w:val="39"/>
    <w:unhideWhenUsed/>
    <w:rsid w:val="00267D75"/>
    <w:pPr>
      <w:spacing w:after="100"/>
      <w:ind w:left="480"/>
    </w:pPr>
  </w:style>
  <w:style w:type="paragraph" w:styleId="HTMLPreformatted">
    <w:name w:val="HTML Preformatted"/>
    <w:basedOn w:val="Normal"/>
    <w:link w:val="HTMLPreformattedChar"/>
    <w:uiPriority w:val="99"/>
    <w:unhideWhenUsed/>
    <w:rsid w:val="00006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06BED"/>
    <w:rPr>
      <w:rFonts w:ascii="Courier New" w:eastAsia="Times New Roman" w:hAnsi="Courier New" w:cs="Courier New"/>
      <w:sz w:val="20"/>
      <w:szCs w:val="20"/>
    </w:rPr>
  </w:style>
  <w:style w:type="table" w:customStyle="1" w:styleId="TableGrid0">
    <w:name w:val="TableGrid"/>
    <w:rsid w:val="00D14A20"/>
    <w:pPr>
      <w:spacing w:after="0" w:line="240" w:lineRule="auto"/>
    </w:pPr>
    <w:rPr>
      <w:rFonts w:eastAsiaTheme="minorEastAsia"/>
      <w:lang w:val="vi-VN" w:eastAsia="vi-VN"/>
    </w:r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546F8E"/>
    <w:rPr>
      <w:sz w:val="16"/>
      <w:szCs w:val="16"/>
    </w:rPr>
  </w:style>
  <w:style w:type="paragraph" w:styleId="CommentText">
    <w:name w:val="annotation text"/>
    <w:basedOn w:val="Normal"/>
    <w:link w:val="CommentTextChar"/>
    <w:uiPriority w:val="99"/>
    <w:semiHidden/>
    <w:unhideWhenUsed/>
    <w:rsid w:val="00546F8E"/>
    <w:pPr>
      <w:spacing w:line="240" w:lineRule="auto"/>
    </w:pPr>
    <w:rPr>
      <w:sz w:val="20"/>
      <w:szCs w:val="20"/>
    </w:rPr>
  </w:style>
  <w:style w:type="character" w:customStyle="1" w:styleId="CommentTextChar">
    <w:name w:val="Comment Text Char"/>
    <w:basedOn w:val="DefaultParagraphFont"/>
    <w:link w:val="CommentText"/>
    <w:uiPriority w:val="99"/>
    <w:semiHidden/>
    <w:rsid w:val="00546F8E"/>
    <w:rPr>
      <w:rFonts w:ascii="VNI-Times" w:eastAsia="Times New Roman" w:hAnsi="VNI-Times" w:cs="Times New Roman"/>
      <w:sz w:val="20"/>
      <w:szCs w:val="20"/>
    </w:rPr>
  </w:style>
  <w:style w:type="paragraph" w:styleId="CommentSubject">
    <w:name w:val="annotation subject"/>
    <w:basedOn w:val="CommentText"/>
    <w:next w:val="CommentText"/>
    <w:link w:val="CommentSubjectChar"/>
    <w:uiPriority w:val="99"/>
    <w:semiHidden/>
    <w:unhideWhenUsed/>
    <w:rsid w:val="00546F8E"/>
    <w:rPr>
      <w:b/>
      <w:bCs/>
    </w:rPr>
  </w:style>
  <w:style w:type="character" w:customStyle="1" w:styleId="CommentSubjectChar">
    <w:name w:val="Comment Subject Char"/>
    <w:basedOn w:val="CommentTextChar"/>
    <w:link w:val="CommentSubject"/>
    <w:uiPriority w:val="99"/>
    <w:semiHidden/>
    <w:rsid w:val="00546F8E"/>
    <w:rPr>
      <w:rFonts w:ascii="VNI-Times" w:eastAsia="Times New Roman" w:hAnsi="VNI-Times" w:cs="Times New Roman"/>
      <w:b/>
      <w:bCs/>
      <w:sz w:val="20"/>
      <w:szCs w:val="20"/>
    </w:rPr>
  </w:style>
  <w:style w:type="character" w:customStyle="1" w:styleId="fontstyle01">
    <w:name w:val="fontstyle01"/>
    <w:basedOn w:val="DefaultParagraphFont"/>
    <w:rsid w:val="00CB0403"/>
    <w:rPr>
      <w:rFonts w:ascii="Times New Roman" w:hAnsi="Times New Roman" w:cs="Times New Roman" w:hint="default"/>
      <w:b w:val="0"/>
      <w:bCs w:val="0"/>
      <w:i w:val="0"/>
      <w:iCs w:val="0"/>
      <w:color w:val="000000"/>
      <w:sz w:val="26"/>
      <w:szCs w:val="26"/>
    </w:rPr>
  </w:style>
  <w:style w:type="paragraph" w:styleId="TOC4">
    <w:name w:val="toc 4"/>
    <w:basedOn w:val="Normal"/>
    <w:next w:val="Normal"/>
    <w:autoRedefine/>
    <w:uiPriority w:val="39"/>
    <w:unhideWhenUsed/>
    <w:rsid w:val="00B7319B"/>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7319B"/>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7319B"/>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7319B"/>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7319B"/>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7319B"/>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B7319B"/>
    <w:rPr>
      <w:color w:val="605E5C"/>
      <w:shd w:val="clear" w:color="auto" w:fill="E1DFDD"/>
    </w:rPr>
  </w:style>
  <w:style w:type="character" w:styleId="HTMLCode">
    <w:name w:val="HTML Code"/>
    <w:basedOn w:val="DefaultParagraphFont"/>
    <w:uiPriority w:val="99"/>
    <w:semiHidden/>
    <w:unhideWhenUsed/>
    <w:rsid w:val="00B114C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05165">
      <w:bodyDiv w:val="1"/>
      <w:marLeft w:val="0"/>
      <w:marRight w:val="0"/>
      <w:marTop w:val="0"/>
      <w:marBottom w:val="0"/>
      <w:divBdr>
        <w:top w:val="none" w:sz="0" w:space="0" w:color="auto"/>
        <w:left w:val="none" w:sz="0" w:space="0" w:color="auto"/>
        <w:bottom w:val="none" w:sz="0" w:space="0" w:color="auto"/>
        <w:right w:val="none" w:sz="0" w:space="0" w:color="auto"/>
      </w:divBdr>
    </w:div>
    <w:div w:id="62338282">
      <w:bodyDiv w:val="1"/>
      <w:marLeft w:val="0"/>
      <w:marRight w:val="0"/>
      <w:marTop w:val="0"/>
      <w:marBottom w:val="0"/>
      <w:divBdr>
        <w:top w:val="none" w:sz="0" w:space="0" w:color="auto"/>
        <w:left w:val="none" w:sz="0" w:space="0" w:color="auto"/>
        <w:bottom w:val="none" w:sz="0" w:space="0" w:color="auto"/>
        <w:right w:val="none" w:sz="0" w:space="0" w:color="auto"/>
      </w:divBdr>
    </w:div>
    <w:div w:id="83191588">
      <w:bodyDiv w:val="1"/>
      <w:marLeft w:val="0"/>
      <w:marRight w:val="0"/>
      <w:marTop w:val="0"/>
      <w:marBottom w:val="0"/>
      <w:divBdr>
        <w:top w:val="none" w:sz="0" w:space="0" w:color="auto"/>
        <w:left w:val="none" w:sz="0" w:space="0" w:color="auto"/>
        <w:bottom w:val="none" w:sz="0" w:space="0" w:color="auto"/>
        <w:right w:val="none" w:sz="0" w:space="0" w:color="auto"/>
      </w:divBdr>
    </w:div>
    <w:div w:id="184447274">
      <w:bodyDiv w:val="1"/>
      <w:marLeft w:val="0"/>
      <w:marRight w:val="0"/>
      <w:marTop w:val="0"/>
      <w:marBottom w:val="0"/>
      <w:divBdr>
        <w:top w:val="none" w:sz="0" w:space="0" w:color="auto"/>
        <w:left w:val="none" w:sz="0" w:space="0" w:color="auto"/>
        <w:bottom w:val="none" w:sz="0" w:space="0" w:color="auto"/>
        <w:right w:val="none" w:sz="0" w:space="0" w:color="auto"/>
      </w:divBdr>
    </w:div>
    <w:div w:id="208494117">
      <w:bodyDiv w:val="1"/>
      <w:marLeft w:val="0"/>
      <w:marRight w:val="0"/>
      <w:marTop w:val="0"/>
      <w:marBottom w:val="0"/>
      <w:divBdr>
        <w:top w:val="none" w:sz="0" w:space="0" w:color="auto"/>
        <w:left w:val="none" w:sz="0" w:space="0" w:color="auto"/>
        <w:bottom w:val="none" w:sz="0" w:space="0" w:color="auto"/>
        <w:right w:val="none" w:sz="0" w:space="0" w:color="auto"/>
      </w:divBdr>
    </w:div>
    <w:div w:id="229967180">
      <w:bodyDiv w:val="1"/>
      <w:marLeft w:val="0"/>
      <w:marRight w:val="0"/>
      <w:marTop w:val="0"/>
      <w:marBottom w:val="0"/>
      <w:divBdr>
        <w:top w:val="none" w:sz="0" w:space="0" w:color="auto"/>
        <w:left w:val="none" w:sz="0" w:space="0" w:color="auto"/>
        <w:bottom w:val="none" w:sz="0" w:space="0" w:color="auto"/>
        <w:right w:val="none" w:sz="0" w:space="0" w:color="auto"/>
      </w:divBdr>
    </w:div>
    <w:div w:id="239406776">
      <w:bodyDiv w:val="1"/>
      <w:marLeft w:val="0"/>
      <w:marRight w:val="0"/>
      <w:marTop w:val="0"/>
      <w:marBottom w:val="0"/>
      <w:divBdr>
        <w:top w:val="none" w:sz="0" w:space="0" w:color="auto"/>
        <w:left w:val="none" w:sz="0" w:space="0" w:color="auto"/>
        <w:bottom w:val="none" w:sz="0" w:space="0" w:color="auto"/>
        <w:right w:val="none" w:sz="0" w:space="0" w:color="auto"/>
      </w:divBdr>
      <w:divsChild>
        <w:div w:id="1702053220">
          <w:marLeft w:val="0"/>
          <w:marRight w:val="0"/>
          <w:marTop w:val="0"/>
          <w:marBottom w:val="0"/>
          <w:divBdr>
            <w:top w:val="none" w:sz="0" w:space="0" w:color="auto"/>
            <w:left w:val="none" w:sz="0" w:space="0" w:color="auto"/>
            <w:bottom w:val="none" w:sz="0" w:space="0" w:color="auto"/>
            <w:right w:val="none" w:sz="0" w:space="0" w:color="auto"/>
          </w:divBdr>
          <w:divsChild>
            <w:div w:id="556015503">
              <w:marLeft w:val="0"/>
              <w:marRight w:val="0"/>
              <w:marTop w:val="0"/>
              <w:marBottom w:val="0"/>
              <w:divBdr>
                <w:top w:val="none" w:sz="0" w:space="0" w:color="auto"/>
                <w:left w:val="none" w:sz="0" w:space="0" w:color="auto"/>
                <w:bottom w:val="none" w:sz="0" w:space="0" w:color="auto"/>
                <w:right w:val="none" w:sz="0" w:space="0" w:color="auto"/>
              </w:divBdr>
            </w:div>
            <w:div w:id="295263325">
              <w:marLeft w:val="0"/>
              <w:marRight w:val="0"/>
              <w:marTop w:val="0"/>
              <w:marBottom w:val="0"/>
              <w:divBdr>
                <w:top w:val="none" w:sz="0" w:space="0" w:color="auto"/>
                <w:left w:val="none" w:sz="0" w:space="0" w:color="auto"/>
                <w:bottom w:val="none" w:sz="0" w:space="0" w:color="auto"/>
                <w:right w:val="none" w:sz="0" w:space="0" w:color="auto"/>
              </w:divBdr>
              <w:divsChild>
                <w:div w:id="2043939127">
                  <w:marLeft w:val="0"/>
                  <w:marRight w:val="0"/>
                  <w:marTop w:val="0"/>
                  <w:marBottom w:val="0"/>
                  <w:divBdr>
                    <w:top w:val="none" w:sz="0" w:space="0" w:color="auto"/>
                    <w:left w:val="none" w:sz="0" w:space="0" w:color="auto"/>
                    <w:bottom w:val="none" w:sz="0" w:space="0" w:color="auto"/>
                    <w:right w:val="none" w:sz="0" w:space="0" w:color="auto"/>
                  </w:divBdr>
                  <w:divsChild>
                    <w:div w:id="80408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58554">
              <w:marLeft w:val="0"/>
              <w:marRight w:val="0"/>
              <w:marTop w:val="0"/>
              <w:marBottom w:val="0"/>
              <w:divBdr>
                <w:top w:val="none" w:sz="0" w:space="0" w:color="auto"/>
                <w:left w:val="none" w:sz="0" w:space="0" w:color="auto"/>
                <w:bottom w:val="none" w:sz="0" w:space="0" w:color="auto"/>
                <w:right w:val="none" w:sz="0" w:space="0" w:color="auto"/>
              </w:divBdr>
            </w:div>
          </w:divsChild>
        </w:div>
        <w:div w:id="2055738920">
          <w:marLeft w:val="0"/>
          <w:marRight w:val="0"/>
          <w:marTop w:val="0"/>
          <w:marBottom w:val="0"/>
          <w:divBdr>
            <w:top w:val="none" w:sz="0" w:space="0" w:color="auto"/>
            <w:left w:val="none" w:sz="0" w:space="0" w:color="auto"/>
            <w:bottom w:val="none" w:sz="0" w:space="0" w:color="auto"/>
            <w:right w:val="none" w:sz="0" w:space="0" w:color="auto"/>
          </w:divBdr>
          <w:divsChild>
            <w:div w:id="715858320">
              <w:marLeft w:val="0"/>
              <w:marRight w:val="0"/>
              <w:marTop w:val="0"/>
              <w:marBottom w:val="0"/>
              <w:divBdr>
                <w:top w:val="none" w:sz="0" w:space="0" w:color="auto"/>
                <w:left w:val="none" w:sz="0" w:space="0" w:color="auto"/>
                <w:bottom w:val="none" w:sz="0" w:space="0" w:color="auto"/>
                <w:right w:val="none" w:sz="0" w:space="0" w:color="auto"/>
              </w:divBdr>
            </w:div>
            <w:div w:id="528761402">
              <w:marLeft w:val="0"/>
              <w:marRight w:val="0"/>
              <w:marTop w:val="0"/>
              <w:marBottom w:val="0"/>
              <w:divBdr>
                <w:top w:val="none" w:sz="0" w:space="0" w:color="auto"/>
                <w:left w:val="none" w:sz="0" w:space="0" w:color="auto"/>
                <w:bottom w:val="none" w:sz="0" w:space="0" w:color="auto"/>
                <w:right w:val="none" w:sz="0" w:space="0" w:color="auto"/>
              </w:divBdr>
              <w:divsChild>
                <w:div w:id="184952569">
                  <w:marLeft w:val="0"/>
                  <w:marRight w:val="0"/>
                  <w:marTop w:val="0"/>
                  <w:marBottom w:val="0"/>
                  <w:divBdr>
                    <w:top w:val="none" w:sz="0" w:space="0" w:color="auto"/>
                    <w:left w:val="none" w:sz="0" w:space="0" w:color="auto"/>
                    <w:bottom w:val="none" w:sz="0" w:space="0" w:color="auto"/>
                    <w:right w:val="none" w:sz="0" w:space="0" w:color="auto"/>
                  </w:divBdr>
                  <w:divsChild>
                    <w:div w:id="61066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40479">
              <w:marLeft w:val="0"/>
              <w:marRight w:val="0"/>
              <w:marTop w:val="0"/>
              <w:marBottom w:val="0"/>
              <w:divBdr>
                <w:top w:val="none" w:sz="0" w:space="0" w:color="auto"/>
                <w:left w:val="none" w:sz="0" w:space="0" w:color="auto"/>
                <w:bottom w:val="none" w:sz="0" w:space="0" w:color="auto"/>
                <w:right w:val="none" w:sz="0" w:space="0" w:color="auto"/>
              </w:divBdr>
            </w:div>
          </w:divsChild>
        </w:div>
        <w:div w:id="676226806">
          <w:marLeft w:val="0"/>
          <w:marRight w:val="0"/>
          <w:marTop w:val="0"/>
          <w:marBottom w:val="0"/>
          <w:divBdr>
            <w:top w:val="none" w:sz="0" w:space="0" w:color="auto"/>
            <w:left w:val="none" w:sz="0" w:space="0" w:color="auto"/>
            <w:bottom w:val="none" w:sz="0" w:space="0" w:color="auto"/>
            <w:right w:val="none" w:sz="0" w:space="0" w:color="auto"/>
          </w:divBdr>
          <w:divsChild>
            <w:div w:id="144394150">
              <w:marLeft w:val="0"/>
              <w:marRight w:val="0"/>
              <w:marTop w:val="0"/>
              <w:marBottom w:val="0"/>
              <w:divBdr>
                <w:top w:val="none" w:sz="0" w:space="0" w:color="auto"/>
                <w:left w:val="none" w:sz="0" w:space="0" w:color="auto"/>
                <w:bottom w:val="none" w:sz="0" w:space="0" w:color="auto"/>
                <w:right w:val="none" w:sz="0" w:space="0" w:color="auto"/>
              </w:divBdr>
            </w:div>
            <w:div w:id="276448412">
              <w:marLeft w:val="0"/>
              <w:marRight w:val="0"/>
              <w:marTop w:val="0"/>
              <w:marBottom w:val="0"/>
              <w:divBdr>
                <w:top w:val="none" w:sz="0" w:space="0" w:color="auto"/>
                <w:left w:val="none" w:sz="0" w:space="0" w:color="auto"/>
                <w:bottom w:val="none" w:sz="0" w:space="0" w:color="auto"/>
                <w:right w:val="none" w:sz="0" w:space="0" w:color="auto"/>
              </w:divBdr>
              <w:divsChild>
                <w:div w:id="778381031">
                  <w:marLeft w:val="0"/>
                  <w:marRight w:val="0"/>
                  <w:marTop w:val="0"/>
                  <w:marBottom w:val="0"/>
                  <w:divBdr>
                    <w:top w:val="none" w:sz="0" w:space="0" w:color="auto"/>
                    <w:left w:val="none" w:sz="0" w:space="0" w:color="auto"/>
                    <w:bottom w:val="none" w:sz="0" w:space="0" w:color="auto"/>
                    <w:right w:val="none" w:sz="0" w:space="0" w:color="auto"/>
                  </w:divBdr>
                  <w:divsChild>
                    <w:div w:id="125497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2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72109">
      <w:bodyDiv w:val="1"/>
      <w:marLeft w:val="0"/>
      <w:marRight w:val="0"/>
      <w:marTop w:val="0"/>
      <w:marBottom w:val="0"/>
      <w:divBdr>
        <w:top w:val="none" w:sz="0" w:space="0" w:color="auto"/>
        <w:left w:val="none" w:sz="0" w:space="0" w:color="auto"/>
        <w:bottom w:val="none" w:sz="0" w:space="0" w:color="auto"/>
        <w:right w:val="none" w:sz="0" w:space="0" w:color="auto"/>
      </w:divBdr>
    </w:div>
    <w:div w:id="348262340">
      <w:bodyDiv w:val="1"/>
      <w:marLeft w:val="0"/>
      <w:marRight w:val="0"/>
      <w:marTop w:val="0"/>
      <w:marBottom w:val="0"/>
      <w:divBdr>
        <w:top w:val="none" w:sz="0" w:space="0" w:color="auto"/>
        <w:left w:val="none" w:sz="0" w:space="0" w:color="auto"/>
        <w:bottom w:val="none" w:sz="0" w:space="0" w:color="auto"/>
        <w:right w:val="none" w:sz="0" w:space="0" w:color="auto"/>
      </w:divBdr>
    </w:div>
    <w:div w:id="348725251">
      <w:bodyDiv w:val="1"/>
      <w:marLeft w:val="0"/>
      <w:marRight w:val="0"/>
      <w:marTop w:val="0"/>
      <w:marBottom w:val="0"/>
      <w:divBdr>
        <w:top w:val="none" w:sz="0" w:space="0" w:color="auto"/>
        <w:left w:val="none" w:sz="0" w:space="0" w:color="auto"/>
        <w:bottom w:val="none" w:sz="0" w:space="0" w:color="auto"/>
        <w:right w:val="none" w:sz="0" w:space="0" w:color="auto"/>
      </w:divBdr>
    </w:div>
    <w:div w:id="351421479">
      <w:bodyDiv w:val="1"/>
      <w:marLeft w:val="0"/>
      <w:marRight w:val="0"/>
      <w:marTop w:val="0"/>
      <w:marBottom w:val="0"/>
      <w:divBdr>
        <w:top w:val="none" w:sz="0" w:space="0" w:color="auto"/>
        <w:left w:val="none" w:sz="0" w:space="0" w:color="auto"/>
        <w:bottom w:val="none" w:sz="0" w:space="0" w:color="auto"/>
        <w:right w:val="none" w:sz="0" w:space="0" w:color="auto"/>
      </w:divBdr>
    </w:div>
    <w:div w:id="359477546">
      <w:bodyDiv w:val="1"/>
      <w:marLeft w:val="0"/>
      <w:marRight w:val="0"/>
      <w:marTop w:val="0"/>
      <w:marBottom w:val="0"/>
      <w:divBdr>
        <w:top w:val="none" w:sz="0" w:space="0" w:color="auto"/>
        <w:left w:val="none" w:sz="0" w:space="0" w:color="auto"/>
        <w:bottom w:val="none" w:sz="0" w:space="0" w:color="auto"/>
        <w:right w:val="none" w:sz="0" w:space="0" w:color="auto"/>
      </w:divBdr>
    </w:div>
    <w:div w:id="376051937">
      <w:bodyDiv w:val="1"/>
      <w:marLeft w:val="0"/>
      <w:marRight w:val="0"/>
      <w:marTop w:val="0"/>
      <w:marBottom w:val="0"/>
      <w:divBdr>
        <w:top w:val="none" w:sz="0" w:space="0" w:color="auto"/>
        <w:left w:val="none" w:sz="0" w:space="0" w:color="auto"/>
        <w:bottom w:val="none" w:sz="0" w:space="0" w:color="auto"/>
        <w:right w:val="none" w:sz="0" w:space="0" w:color="auto"/>
      </w:divBdr>
      <w:divsChild>
        <w:div w:id="1012604604">
          <w:marLeft w:val="0"/>
          <w:marRight w:val="0"/>
          <w:marTop w:val="0"/>
          <w:marBottom w:val="0"/>
          <w:divBdr>
            <w:top w:val="none" w:sz="0" w:space="0" w:color="auto"/>
            <w:left w:val="none" w:sz="0" w:space="0" w:color="auto"/>
            <w:bottom w:val="none" w:sz="0" w:space="0" w:color="auto"/>
            <w:right w:val="none" w:sz="0" w:space="0" w:color="auto"/>
          </w:divBdr>
        </w:div>
      </w:divsChild>
    </w:div>
    <w:div w:id="398212602">
      <w:bodyDiv w:val="1"/>
      <w:marLeft w:val="0"/>
      <w:marRight w:val="0"/>
      <w:marTop w:val="0"/>
      <w:marBottom w:val="0"/>
      <w:divBdr>
        <w:top w:val="none" w:sz="0" w:space="0" w:color="auto"/>
        <w:left w:val="none" w:sz="0" w:space="0" w:color="auto"/>
        <w:bottom w:val="none" w:sz="0" w:space="0" w:color="auto"/>
        <w:right w:val="none" w:sz="0" w:space="0" w:color="auto"/>
      </w:divBdr>
      <w:divsChild>
        <w:div w:id="1355110380">
          <w:marLeft w:val="0"/>
          <w:marRight w:val="0"/>
          <w:marTop w:val="0"/>
          <w:marBottom w:val="0"/>
          <w:divBdr>
            <w:top w:val="none" w:sz="0" w:space="0" w:color="auto"/>
            <w:left w:val="none" w:sz="0" w:space="0" w:color="auto"/>
            <w:bottom w:val="none" w:sz="0" w:space="0" w:color="auto"/>
            <w:right w:val="none" w:sz="0" w:space="0" w:color="auto"/>
          </w:divBdr>
        </w:div>
      </w:divsChild>
    </w:div>
    <w:div w:id="406803924">
      <w:bodyDiv w:val="1"/>
      <w:marLeft w:val="0"/>
      <w:marRight w:val="0"/>
      <w:marTop w:val="0"/>
      <w:marBottom w:val="0"/>
      <w:divBdr>
        <w:top w:val="none" w:sz="0" w:space="0" w:color="auto"/>
        <w:left w:val="none" w:sz="0" w:space="0" w:color="auto"/>
        <w:bottom w:val="none" w:sz="0" w:space="0" w:color="auto"/>
        <w:right w:val="none" w:sz="0" w:space="0" w:color="auto"/>
      </w:divBdr>
    </w:div>
    <w:div w:id="411122304">
      <w:bodyDiv w:val="1"/>
      <w:marLeft w:val="0"/>
      <w:marRight w:val="0"/>
      <w:marTop w:val="0"/>
      <w:marBottom w:val="0"/>
      <w:divBdr>
        <w:top w:val="none" w:sz="0" w:space="0" w:color="auto"/>
        <w:left w:val="none" w:sz="0" w:space="0" w:color="auto"/>
        <w:bottom w:val="none" w:sz="0" w:space="0" w:color="auto"/>
        <w:right w:val="none" w:sz="0" w:space="0" w:color="auto"/>
      </w:divBdr>
    </w:div>
    <w:div w:id="444926312">
      <w:bodyDiv w:val="1"/>
      <w:marLeft w:val="0"/>
      <w:marRight w:val="0"/>
      <w:marTop w:val="0"/>
      <w:marBottom w:val="0"/>
      <w:divBdr>
        <w:top w:val="none" w:sz="0" w:space="0" w:color="auto"/>
        <w:left w:val="none" w:sz="0" w:space="0" w:color="auto"/>
        <w:bottom w:val="none" w:sz="0" w:space="0" w:color="auto"/>
        <w:right w:val="none" w:sz="0" w:space="0" w:color="auto"/>
      </w:divBdr>
    </w:div>
    <w:div w:id="469980706">
      <w:bodyDiv w:val="1"/>
      <w:marLeft w:val="0"/>
      <w:marRight w:val="0"/>
      <w:marTop w:val="0"/>
      <w:marBottom w:val="0"/>
      <w:divBdr>
        <w:top w:val="none" w:sz="0" w:space="0" w:color="auto"/>
        <w:left w:val="none" w:sz="0" w:space="0" w:color="auto"/>
        <w:bottom w:val="none" w:sz="0" w:space="0" w:color="auto"/>
        <w:right w:val="none" w:sz="0" w:space="0" w:color="auto"/>
      </w:divBdr>
    </w:div>
    <w:div w:id="491603149">
      <w:bodyDiv w:val="1"/>
      <w:marLeft w:val="0"/>
      <w:marRight w:val="0"/>
      <w:marTop w:val="0"/>
      <w:marBottom w:val="0"/>
      <w:divBdr>
        <w:top w:val="none" w:sz="0" w:space="0" w:color="auto"/>
        <w:left w:val="none" w:sz="0" w:space="0" w:color="auto"/>
        <w:bottom w:val="none" w:sz="0" w:space="0" w:color="auto"/>
        <w:right w:val="none" w:sz="0" w:space="0" w:color="auto"/>
      </w:divBdr>
    </w:div>
    <w:div w:id="540869719">
      <w:bodyDiv w:val="1"/>
      <w:marLeft w:val="0"/>
      <w:marRight w:val="0"/>
      <w:marTop w:val="0"/>
      <w:marBottom w:val="0"/>
      <w:divBdr>
        <w:top w:val="none" w:sz="0" w:space="0" w:color="auto"/>
        <w:left w:val="none" w:sz="0" w:space="0" w:color="auto"/>
        <w:bottom w:val="none" w:sz="0" w:space="0" w:color="auto"/>
        <w:right w:val="none" w:sz="0" w:space="0" w:color="auto"/>
      </w:divBdr>
      <w:divsChild>
        <w:div w:id="38870229">
          <w:marLeft w:val="0"/>
          <w:marRight w:val="0"/>
          <w:marTop w:val="0"/>
          <w:marBottom w:val="0"/>
          <w:divBdr>
            <w:top w:val="none" w:sz="0" w:space="0" w:color="auto"/>
            <w:left w:val="none" w:sz="0" w:space="0" w:color="auto"/>
            <w:bottom w:val="none" w:sz="0" w:space="0" w:color="auto"/>
            <w:right w:val="none" w:sz="0" w:space="0" w:color="auto"/>
          </w:divBdr>
        </w:div>
      </w:divsChild>
    </w:div>
    <w:div w:id="541524977">
      <w:bodyDiv w:val="1"/>
      <w:marLeft w:val="0"/>
      <w:marRight w:val="0"/>
      <w:marTop w:val="0"/>
      <w:marBottom w:val="0"/>
      <w:divBdr>
        <w:top w:val="none" w:sz="0" w:space="0" w:color="auto"/>
        <w:left w:val="none" w:sz="0" w:space="0" w:color="auto"/>
        <w:bottom w:val="none" w:sz="0" w:space="0" w:color="auto"/>
        <w:right w:val="none" w:sz="0" w:space="0" w:color="auto"/>
      </w:divBdr>
    </w:div>
    <w:div w:id="559898996">
      <w:bodyDiv w:val="1"/>
      <w:marLeft w:val="0"/>
      <w:marRight w:val="0"/>
      <w:marTop w:val="0"/>
      <w:marBottom w:val="0"/>
      <w:divBdr>
        <w:top w:val="none" w:sz="0" w:space="0" w:color="auto"/>
        <w:left w:val="none" w:sz="0" w:space="0" w:color="auto"/>
        <w:bottom w:val="none" w:sz="0" w:space="0" w:color="auto"/>
        <w:right w:val="none" w:sz="0" w:space="0" w:color="auto"/>
      </w:divBdr>
    </w:div>
    <w:div w:id="578289792">
      <w:bodyDiv w:val="1"/>
      <w:marLeft w:val="0"/>
      <w:marRight w:val="0"/>
      <w:marTop w:val="0"/>
      <w:marBottom w:val="0"/>
      <w:divBdr>
        <w:top w:val="none" w:sz="0" w:space="0" w:color="auto"/>
        <w:left w:val="none" w:sz="0" w:space="0" w:color="auto"/>
        <w:bottom w:val="none" w:sz="0" w:space="0" w:color="auto"/>
        <w:right w:val="none" w:sz="0" w:space="0" w:color="auto"/>
      </w:divBdr>
    </w:div>
    <w:div w:id="594946139">
      <w:bodyDiv w:val="1"/>
      <w:marLeft w:val="0"/>
      <w:marRight w:val="0"/>
      <w:marTop w:val="0"/>
      <w:marBottom w:val="0"/>
      <w:divBdr>
        <w:top w:val="none" w:sz="0" w:space="0" w:color="auto"/>
        <w:left w:val="none" w:sz="0" w:space="0" w:color="auto"/>
        <w:bottom w:val="none" w:sz="0" w:space="0" w:color="auto"/>
        <w:right w:val="none" w:sz="0" w:space="0" w:color="auto"/>
      </w:divBdr>
    </w:div>
    <w:div w:id="636763012">
      <w:bodyDiv w:val="1"/>
      <w:marLeft w:val="0"/>
      <w:marRight w:val="0"/>
      <w:marTop w:val="0"/>
      <w:marBottom w:val="0"/>
      <w:divBdr>
        <w:top w:val="none" w:sz="0" w:space="0" w:color="auto"/>
        <w:left w:val="none" w:sz="0" w:space="0" w:color="auto"/>
        <w:bottom w:val="none" w:sz="0" w:space="0" w:color="auto"/>
        <w:right w:val="none" w:sz="0" w:space="0" w:color="auto"/>
      </w:divBdr>
    </w:div>
    <w:div w:id="665401797">
      <w:bodyDiv w:val="1"/>
      <w:marLeft w:val="0"/>
      <w:marRight w:val="0"/>
      <w:marTop w:val="0"/>
      <w:marBottom w:val="0"/>
      <w:divBdr>
        <w:top w:val="none" w:sz="0" w:space="0" w:color="auto"/>
        <w:left w:val="none" w:sz="0" w:space="0" w:color="auto"/>
        <w:bottom w:val="none" w:sz="0" w:space="0" w:color="auto"/>
        <w:right w:val="none" w:sz="0" w:space="0" w:color="auto"/>
      </w:divBdr>
      <w:divsChild>
        <w:div w:id="191845069">
          <w:marLeft w:val="0"/>
          <w:marRight w:val="0"/>
          <w:marTop w:val="0"/>
          <w:marBottom w:val="0"/>
          <w:divBdr>
            <w:top w:val="none" w:sz="0" w:space="0" w:color="auto"/>
            <w:left w:val="none" w:sz="0" w:space="0" w:color="auto"/>
            <w:bottom w:val="none" w:sz="0" w:space="0" w:color="auto"/>
            <w:right w:val="none" w:sz="0" w:space="0" w:color="auto"/>
          </w:divBdr>
        </w:div>
      </w:divsChild>
    </w:div>
    <w:div w:id="712076494">
      <w:bodyDiv w:val="1"/>
      <w:marLeft w:val="0"/>
      <w:marRight w:val="0"/>
      <w:marTop w:val="0"/>
      <w:marBottom w:val="0"/>
      <w:divBdr>
        <w:top w:val="none" w:sz="0" w:space="0" w:color="auto"/>
        <w:left w:val="none" w:sz="0" w:space="0" w:color="auto"/>
        <w:bottom w:val="none" w:sz="0" w:space="0" w:color="auto"/>
        <w:right w:val="none" w:sz="0" w:space="0" w:color="auto"/>
      </w:divBdr>
      <w:divsChild>
        <w:div w:id="934820539">
          <w:marLeft w:val="0"/>
          <w:marRight w:val="0"/>
          <w:marTop w:val="0"/>
          <w:marBottom w:val="0"/>
          <w:divBdr>
            <w:top w:val="none" w:sz="0" w:space="0" w:color="auto"/>
            <w:left w:val="none" w:sz="0" w:space="0" w:color="auto"/>
            <w:bottom w:val="none" w:sz="0" w:space="0" w:color="auto"/>
            <w:right w:val="none" w:sz="0" w:space="0" w:color="auto"/>
          </w:divBdr>
        </w:div>
      </w:divsChild>
    </w:div>
    <w:div w:id="714812855">
      <w:bodyDiv w:val="1"/>
      <w:marLeft w:val="0"/>
      <w:marRight w:val="0"/>
      <w:marTop w:val="0"/>
      <w:marBottom w:val="0"/>
      <w:divBdr>
        <w:top w:val="none" w:sz="0" w:space="0" w:color="auto"/>
        <w:left w:val="none" w:sz="0" w:space="0" w:color="auto"/>
        <w:bottom w:val="none" w:sz="0" w:space="0" w:color="auto"/>
        <w:right w:val="none" w:sz="0" w:space="0" w:color="auto"/>
      </w:divBdr>
      <w:divsChild>
        <w:div w:id="1164931448">
          <w:marLeft w:val="0"/>
          <w:marRight w:val="0"/>
          <w:marTop w:val="0"/>
          <w:marBottom w:val="0"/>
          <w:divBdr>
            <w:top w:val="none" w:sz="0" w:space="0" w:color="auto"/>
            <w:left w:val="none" w:sz="0" w:space="0" w:color="auto"/>
            <w:bottom w:val="none" w:sz="0" w:space="0" w:color="auto"/>
            <w:right w:val="none" w:sz="0" w:space="0" w:color="auto"/>
          </w:divBdr>
        </w:div>
      </w:divsChild>
    </w:div>
    <w:div w:id="730813682">
      <w:bodyDiv w:val="1"/>
      <w:marLeft w:val="0"/>
      <w:marRight w:val="0"/>
      <w:marTop w:val="0"/>
      <w:marBottom w:val="0"/>
      <w:divBdr>
        <w:top w:val="none" w:sz="0" w:space="0" w:color="auto"/>
        <w:left w:val="none" w:sz="0" w:space="0" w:color="auto"/>
        <w:bottom w:val="none" w:sz="0" w:space="0" w:color="auto"/>
        <w:right w:val="none" w:sz="0" w:space="0" w:color="auto"/>
      </w:divBdr>
    </w:div>
    <w:div w:id="737168840">
      <w:bodyDiv w:val="1"/>
      <w:marLeft w:val="0"/>
      <w:marRight w:val="0"/>
      <w:marTop w:val="0"/>
      <w:marBottom w:val="0"/>
      <w:divBdr>
        <w:top w:val="none" w:sz="0" w:space="0" w:color="auto"/>
        <w:left w:val="none" w:sz="0" w:space="0" w:color="auto"/>
        <w:bottom w:val="none" w:sz="0" w:space="0" w:color="auto"/>
        <w:right w:val="none" w:sz="0" w:space="0" w:color="auto"/>
      </w:divBdr>
    </w:div>
    <w:div w:id="760761062">
      <w:bodyDiv w:val="1"/>
      <w:marLeft w:val="0"/>
      <w:marRight w:val="0"/>
      <w:marTop w:val="0"/>
      <w:marBottom w:val="0"/>
      <w:divBdr>
        <w:top w:val="none" w:sz="0" w:space="0" w:color="auto"/>
        <w:left w:val="none" w:sz="0" w:space="0" w:color="auto"/>
        <w:bottom w:val="none" w:sz="0" w:space="0" w:color="auto"/>
        <w:right w:val="none" w:sz="0" w:space="0" w:color="auto"/>
      </w:divBdr>
    </w:div>
    <w:div w:id="778918164">
      <w:bodyDiv w:val="1"/>
      <w:marLeft w:val="0"/>
      <w:marRight w:val="0"/>
      <w:marTop w:val="0"/>
      <w:marBottom w:val="0"/>
      <w:divBdr>
        <w:top w:val="none" w:sz="0" w:space="0" w:color="auto"/>
        <w:left w:val="none" w:sz="0" w:space="0" w:color="auto"/>
        <w:bottom w:val="none" w:sz="0" w:space="0" w:color="auto"/>
        <w:right w:val="none" w:sz="0" w:space="0" w:color="auto"/>
      </w:divBdr>
      <w:divsChild>
        <w:div w:id="316226815">
          <w:marLeft w:val="0"/>
          <w:marRight w:val="0"/>
          <w:marTop w:val="0"/>
          <w:marBottom w:val="0"/>
          <w:divBdr>
            <w:top w:val="none" w:sz="0" w:space="0" w:color="auto"/>
            <w:left w:val="none" w:sz="0" w:space="0" w:color="auto"/>
            <w:bottom w:val="none" w:sz="0" w:space="0" w:color="auto"/>
            <w:right w:val="none" w:sz="0" w:space="0" w:color="auto"/>
          </w:divBdr>
        </w:div>
      </w:divsChild>
    </w:div>
    <w:div w:id="827477852">
      <w:bodyDiv w:val="1"/>
      <w:marLeft w:val="0"/>
      <w:marRight w:val="0"/>
      <w:marTop w:val="0"/>
      <w:marBottom w:val="0"/>
      <w:divBdr>
        <w:top w:val="none" w:sz="0" w:space="0" w:color="auto"/>
        <w:left w:val="none" w:sz="0" w:space="0" w:color="auto"/>
        <w:bottom w:val="none" w:sz="0" w:space="0" w:color="auto"/>
        <w:right w:val="none" w:sz="0" w:space="0" w:color="auto"/>
      </w:divBdr>
    </w:div>
    <w:div w:id="842352941">
      <w:bodyDiv w:val="1"/>
      <w:marLeft w:val="0"/>
      <w:marRight w:val="0"/>
      <w:marTop w:val="0"/>
      <w:marBottom w:val="0"/>
      <w:divBdr>
        <w:top w:val="none" w:sz="0" w:space="0" w:color="auto"/>
        <w:left w:val="none" w:sz="0" w:space="0" w:color="auto"/>
        <w:bottom w:val="none" w:sz="0" w:space="0" w:color="auto"/>
        <w:right w:val="none" w:sz="0" w:space="0" w:color="auto"/>
      </w:divBdr>
      <w:divsChild>
        <w:div w:id="1156846151">
          <w:marLeft w:val="0"/>
          <w:marRight w:val="0"/>
          <w:marTop w:val="0"/>
          <w:marBottom w:val="0"/>
          <w:divBdr>
            <w:top w:val="none" w:sz="0" w:space="0" w:color="auto"/>
            <w:left w:val="none" w:sz="0" w:space="0" w:color="auto"/>
            <w:bottom w:val="none" w:sz="0" w:space="0" w:color="auto"/>
            <w:right w:val="none" w:sz="0" w:space="0" w:color="auto"/>
          </w:divBdr>
        </w:div>
      </w:divsChild>
    </w:div>
    <w:div w:id="842819887">
      <w:bodyDiv w:val="1"/>
      <w:marLeft w:val="0"/>
      <w:marRight w:val="0"/>
      <w:marTop w:val="0"/>
      <w:marBottom w:val="0"/>
      <w:divBdr>
        <w:top w:val="none" w:sz="0" w:space="0" w:color="auto"/>
        <w:left w:val="none" w:sz="0" w:space="0" w:color="auto"/>
        <w:bottom w:val="none" w:sz="0" w:space="0" w:color="auto"/>
        <w:right w:val="none" w:sz="0" w:space="0" w:color="auto"/>
      </w:divBdr>
    </w:div>
    <w:div w:id="884025227">
      <w:bodyDiv w:val="1"/>
      <w:marLeft w:val="0"/>
      <w:marRight w:val="0"/>
      <w:marTop w:val="0"/>
      <w:marBottom w:val="0"/>
      <w:divBdr>
        <w:top w:val="none" w:sz="0" w:space="0" w:color="auto"/>
        <w:left w:val="none" w:sz="0" w:space="0" w:color="auto"/>
        <w:bottom w:val="none" w:sz="0" w:space="0" w:color="auto"/>
        <w:right w:val="none" w:sz="0" w:space="0" w:color="auto"/>
      </w:divBdr>
    </w:div>
    <w:div w:id="975184466">
      <w:bodyDiv w:val="1"/>
      <w:marLeft w:val="0"/>
      <w:marRight w:val="0"/>
      <w:marTop w:val="0"/>
      <w:marBottom w:val="0"/>
      <w:divBdr>
        <w:top w:val="none" w:sz="0" w:space="0" w:color="auto"/>
        <w:left w:val="none" w:sz="0" w:space="0" w:color="auto"/>
        <w:bottom w:val="none" w:sz="0" w:space="0" w:color="auto"/>
        <w:right w:val="none" w:sz="0" w:space="0" w:color="auto"/>
      </w:divBdr>
      <w:divsChild>
        <w:div w:id="139884977">
          <w:marLeft w:val="0"/>
          <w:marRight w:val="0"/>
          <w:marTop w:val="0"/>
          <w:marBottom w:val="0"/>
          <w:divBdr>
            <w:top w:val="none" w:sz="0" w:space="0" w:color="auto"/>
            <w:left w:val="none" w:sz="0" w:space="0" w:color="auto"/>
            <w:bottom w:val="none" w:sz="0" w:space="0" w:color="auto"/>
            <w:right w:val="none" w:sz="0" w:space="0" w:color="auto"/>
          </w:divBdr>
        </w:div>
      </w:divsChild>
    </w:div>
    <w:div w:id="1015229704">
      <w:bodyDiv w:val="1"/>
      <w:marLeft w:val="0"/>
      <w:marRight w:val="0"/>
      <w:marTop w:val="0"/>
      <w:marBottom w:val="0"/>
      <w:divBdr>
        <w:top w:val="none" w:sz="0" w:space="0" w:color="auto"/>
        <w:left w:val="none" w:sz="0" w:space="0" w:color="auto"/>
        <w:bottom w:val="none" w:sz="0" w:space="0" w:color="auto"/>
        <w:right w:val="none" w:sz="0" w:space="0" w:color="auto"/>
      </w:divBdr>
    </w:div>
    <w:div w:id="1142381719">
      <w:bodyDiv w:val="1"/>
      <w:marLeft w:val="0"/>
      <w:marRight w:val="0"/>
      <w:marTop w:val="0"/>
      <w:marBottom w:val="0"/>
      <w:divBdr>
        <w:top w:val="none" w:sz="0" w:space="0" w:color="auto"/>
        <w:left w:val="none" w:sz="0" w:space="0" w:color="auto"/>
        <w:bottom w:val="none" w:sz="0" w:space="0" w:color="auto"/>
        <w:right w:val="none" w:sz="0" w:space="0" w:color="auto"/>
      </w:divBdr>
      <w:divsChild>
        <w:div w:id="933172457">
          <w:marLeft w:val="0"/>
          <w:marRight w:val="0"/>
          <w:marTop w:val="0"/>
          <w:marBottom w:val="0"/>
          <w:divBdr>
            <w:top w:val="none" w:sz="0" w:space="0" w:color="auto"/>
            <w:left w:val="none" w:sz="0" w:space="0" w:color="auto"/>
            <w:bottom w:val="none" w:sz="0" w:space="0" w:color="auto"/>
            <w:right w:val="none" w:sz="0" w:space="0" w:color="auto"/>
          </w:divBdr>
        </w:div>
      </w:divsChild>
    </w:div>
    <w:div w:id="1189224123">
      <w:bodyDiv w:val="1"/>
      <w:marLeft w:val="0"/>
      <w:marRight w:val="0"/>
      <w:marTop w:val="0"/>
      <w:marBottom w:val="0"/>
      <w:divBdr>
        <w:top w:val="none" w:sz="0" w:space="0" w:color="auto"/>
        <w:left w:val="none" w:sz="0" w:space="0" w:color="auto"/>
        <w:bottom w:val="none" w:sz="0" w:space="0" w:color="auto"/>
        <w:right w:val="none" w:sz="0" w:space="0" w:color="auto"/>
      </w:divBdr>
    </w:div>
    <w:div w:id="1226841387">
      <w:bodyDiv w:val="1"/>
      <w:marLeft w:val="0"/>
      <w:marRight w:val="0"/>
      <w:marTop w:val="0"/>
      <w:marBottom w:val="0"/>
      <w:divBdr>
        <w:top w:val="none" w:sz="0" w:space="0" w:color="auto"/>
        <w:left w:val="none" w:sz="0" w:space="0" w:color="auto"/>
        <w:bottom w:val="none" w:sz="0" w:space="0" w:color="auto"/>
        <w:right w:val="none" w:sz="0" w:space="0" w:color="auto"/>
      </w:divBdr>
    </w:div>
    <w:div w:id="1233661546">
      <w:bodyDiv w:val="1"/>
      <w:marLeft w:val="0"/>
      <w:marRight w:val="0"/>
      <w:marTop w:val="0"/>
      <w:marBottom w:val="0"/>
      <w:divBdr>
        <w:top w:val="none" w:sz="0" w:space="0" w:color="auto"/>
        <w:left w:val="none" w:sz="0" w:space="0" w:color="auto"/>
        <w:bottom w:val="none" w:sz="0" w:space="0" w:color="auto"/>
        <w:right w:val="none" w:sz="0" w:space="0" w:color="auto"/>
      </w:divBdr>
    </w:div>
    <w:div w:id="1272324452">
      <w:bodyDiv w:val="1"/>
      <w:marLeft w:val="0"/>
      <w:marRight w:val="0"/>
      <w:marTop w:val="0"/>
      <w:marBottom w:val="0"/>
      <w:divBdr>
        <w:top w:val="none" w:sz="0" w:space="0" w:color="auto"/>
        <w:left w:val="none" w:sz="0" w:space="0" w:color="auto"/>
        <w:bottom w:val="none" w:sz="0" w:space="0" w:color="auto"/>
        <w:right w:val="none" w:sz="0" w:space="0" w:color="auto"/>
      </w:divBdr>
      <w:divsChild>
        <w:div w:id="774520872">
          <w:marLeft w:val="0"/>
          <w:marRight w:val="0"/>
          <w:marTop w:val="0"/>
          <w:marBottom w:val="0"/>
          <w:divBdr>
            <w:top w:val="none" w:sz="0" w:space="0" w:color="auto"/>
            <w:left w:val="none" w:sz="0" w:space="0" w:color="auto"/>
            <w:bottom w:val="none" w:sz="0" w:space="0" w:color="auto"/>
            <w:right w:val="none" w:sz="0" w:space="0" w:color="auto"/>
          </w:divBdr>
        </w:div>
      </w:divsChild>
    </w:div>
    <w:div w:id="1297223912">
      <w:bodyDiv w:val="1"/>
      <w:marLeft w:val="0"/>
      <w:marRight w:val="0"/>
      <w:marTop w:val="0"/>
      <w:marBottom w:val="0"/>
      <w:divBdr>
        <w:top w:val="none" w:sz="0" w:space="0" w:color="auto"/>
        <w:left w:val="none" w:sz="0" w:space="0" w:color="auto"/>
        <w:bottom w:val="none" w:sz="0" w:space="0" w:color="auto"/>
        <w:right w:val="none" w:sz="0" w:space="0" w:color="auto"/>
      </w:divBdr>
    </w:div>
    <w:div w:id="1337030590">
      <w:bodyDiv w:val="1"/>
      <w:marLeft w:val="0"/>
      <w:marRight w:val="0"/>
      <w:marTop w:val="0"/>
      <w:marBottom w:val="0"/>
      <w:divBdr>
        <w:top w:val="none" w:sz="0" w:space="0" w:color="auto"/>
        <w:left w:val="none" w:sz="0" w:space="0" w:color="auto"/>
        <w:bottom w:val="none" w:sz="0" w:space="0" w:color="auto"/>
        <w:right w:val="none" w:sz="0" w:space="0" w:color="auto"/>
      </w:divBdr>
    </w:div>
    <w:div w:id="1355573407">
      <w:bodyDiv w:val="1"/>
      <w:marLeft w:val="0"/>
      <w:marRight w:val="0"/>
      <w:marTop w:val="0"/>
      <w:marBottom w:val="0"/>
      <w:divBdr>
        <w:top w:val="none" w:sz="0" w:space="0" w:color="auto"/>
        <w:left w:val="none" w:sz="0" w:space="0" w:color="auto"/>
        <w:bottom w:val="none" w:sz="0" w:space="0" w:color="auto"/>
        <w:right w:val="none" w:sz="0" w:space="0" w:color="auto"/>
      </w:divBdr>
    </w:div>
    <w:div w:id="1370641058">
      <w:bodyDiv w:val="1"/>
      <w:marLeft w:val="0"/>
      <w:marRight w:val="0"/>
      <w:marTop w:val="0"/>
      <w:marBottom w:val="0"/>
      <w:divBdr>
        <w:top w:val="none" w:sz="0" w:space="0" w:color="auto"/>
        <w:left w:val="none" w:sz="0" w:space="0" w:color="auto"/>
        <w:bottom w:val="none" w:sz="0" w:space="0" w:color="auto"/>
        <w:right w:val="none" w:sz="0" w:space="0" w:color="auto"/>
      </w:divBdr>
      <w:divsChild>
        <w:div w:id="256249949">
          <w:marLeft w:val="0"/>
          <w:marRight w:val="0"/>
          <w:marTop w:val="0"/>
          <w:marBottom w:val="0"/>
          <w:divBdr>
            <w:top w:val="none" w:sz="0" w:space="0" w:color="auto"/>
            <w:left w:val="none" w:sz="0" w:space="0" w:color="auto"/>
            <w:bottom w:val="none" w:sz="0" w:space="0" w:color="auto"/>
            <w:right w:val="none" w:sz="0" w:space="0" w:color="auto"/>
          </w:divBdr>
        </w:div>
      </w:divsChild>
    </w:div>
    <w:div w:id="1375085317">
      <w:bodyDiv w:val="1"/>
      <w:marLeft w:val="0"/>
      <w:marRight w:val="0"/>
      <w:marTop w:val="0"/>
      <w:marBottom w:val="0"/>
      <w:divBdr>
        <w:top w:val="none" w:sz="0" w:space="0" w:color="auto"/>
        <w:left w:val="none" w:sz="0" w:space="0" w:color="auto"/>
        <w:bottom w:val="none" w:sz="0" w:space="0" w:color="auto"/>
        <w:right w:val="none" w:sz="0" w:space="0" w:color="auto"/>
      </w:divBdr>
    </w:div>
    <w:div w:id="1408646007">
      <w:bodyDiv w:val="1"/>
      <w:marLeft w:val="0"/>
      <w:marRight w:val="0"/>
      <w:marTop w:val="0"/>
      <w:marBottom w:val="0"/>
      <w:divBdr>
        <w:top w:val="none" w:sz="0" w:space="0" w:color="auto"/>
        <w:left w:val="none" w:sz="0" w:space="0" w:color="auto"/>
        <w:bottom w:val="none" w:sz="0" w:space="0" w:color="auto"/>
        <w:right w:val="none" w:sz="0" w:space="0" w:color="auto"/>
      </w:divBdr>
    </w:div>
    <w:div w:id="1526558784">
      <w:bodyDiv w:val="1"/>
      <w:marLeft w:val="0"/>
      <w:marRight w:val="0"/>
      <w:marTop w:val="0"/>
      <w:marBottom w:val="0"/>
      <w:divBdr>
        <w:top w:val="none" w:sz="0" w:space="0" w:color="auto"/>
        <w:left w:val="none" w:sz="0" w:space="0" w:color="auto"/>
        <w:bottom w:val="none" w:sz="0" w:space="0" w:color="auto"/>
        <w:right w:val="none" w:sz="0" w:space="0" w:color="auto"/>
      </w:divBdr>
    </w:div>
    <w:div w:id="1553229435">
      <w:bodyDiv w:val="1"/>
      <w:marLeft w:val="0"/>
      <w:marRight w:val="0"/>
      <w:marTop w:val="0"/>
      <w:marBottom w:val="0"/>
      <w:divBdr>
        <w:top w:val="none" w:sz="0" w:space="0" w:color="auto"/>
        <w:left w:val="none" w:sz="0" w:space="0" w:color="auto"/>
        <w:bottom w:val="none" w:sz="0" w:space="0" w:color="auto"/>
        <w:right w:val="none" w:sz="0" w:space="0" w:color="auto"/>
      </w:divBdr>
    </w:div>
    <w:div w:id="1578251082">
      <w:bodyDiv w:val="1"/>
      <w:marLeft w:val="0"/>
      <w:marRight w:val="0"/>
      <w:marTop w:val="0"/>
      <w:marBottom w:val="0"/>
      <w:divBdr>
        <w:top w:val="none" w:sz="0" w:space="0" w:color="auto"/>
        <w:left w:val="none" w:sz="0" w:space="0" w:color="auto"/>
        <w:bottom w:val="none" w:sz="0" w:space="0" w:color="auto"/>
        <w:right w:val="none" w:sz="0" w:space="0" w:color="auto"/>
      </w:divBdr>
      <w:divsChild>
        <w:div w:id="2010864732">
          <w:marLeft w:val="0"/>
          <w:marRight w:val="0"/>
          <w:marTop w:val="0"/>
          <w:marBottom w:val="0"/>
          <w:divBdr>
            <w:top w:val="none" w:sz="0" w:space="0" w:color="auto"/>
            <w:left w:val="none" w:sz="0" w:space="0" w:color="auto"/>
            <w:bottom w:val="none" w:sz="0" w:space="0" w:color="auto"/>
            <w:right w:val="none" w:sz="0" w:space="0" w:color="auto"/>
          </w:divBdr>
        </w:div>
      </w:divsChild>
    </w:div>
    <w:div w:id="1633174216">
      <w:bodyDiv w:val="1"/>
      <w:marLeft w:val="0"/>
      <w:marRight w:val="0"/>
      <w:marTop w:val="0"/>
      <w:marBottom w:val="0"/>
      <w:divBdr>
        <w:top w:val="none" w:sz="0" w:space="0" w:color="auto"/>
        <w:left w:val="none" w:sz="0" w:space="0" w:color="auto"/>
        <w:bottom w:val="none" w:sz="0" w:space="0" w:color="auto"/>
        <w:right w:val="none" w:sz="0" w:space="0" w:color="auto"/>
      </w:divBdr>
    </w:div>
    <w:div w:id="1675649091">
      <w:bodyDiv w:val="1"/>
      <w:marLeft w:val="0"/>
      <w:marRight w:val="0"/>
      <w:marTop w:val="0"/>
      <w:marBottom w:val="0"/>
      <w:divBdr>
        <w:top w:val="none" w:sz="0" w:space="0" w:color="auto"/>
        <w:left w:val="none" w:sz="0" w:space="0" w:color="auto"/>
        <w:bottom w:val="none" w:sz="0" w:space="0" w:color="auto"/>
        <w:right w:val="none" w:sz="0" w:space="0" w:color="auto"/>
      </w:divBdr>
      <w:divsChild>
        <w:div w:id="65147934">
          <w:marLeft w:val="0"/>
          <w:marRight w:val="0"/>
          <w:marTop w:val="0"/>
          <w:marBottom w:val="0"/>
          <w:divBdr>
            <w:top w:val="none" w:sz="0" w:space="0" w:color="auto"/>
            <w:left w:val="none" w:sz="0" w:space="0" w:color="auto"/>
            <w:bottom w:val="none" w:sz="0" w:space="0" w:color="auto"/>
            <w:right w:val="none" w:sz="0" w:space="0" w:color="auto"/>
          </w:divBdr>
        </w:div>
      </w:divsChild>
    </w:div>
    <w:div w:id="1693535638">
      <w:bodyDiv w:val="1"/>
      <w:marLeft w:val="0"/>
      <w:marRight w:val="0"/>
      <w:marTop w:val="0"/>
      <w:marBottom w:val="0"/>
      <w:divBdr>
        <w:top w:val="none" w:sz="0" w:space="0" w:color="auto"/>
        <w:left w:val="none" w:sz="0" w:space="0" w:color="auto"/>
        <w:bottom w:val="none" w:sz="0" w:space="0" w:color="auto"/>
        <w:right w:val="none" w:sz="0" w:space="0" w:color="auto"/>
      </w:divBdr>
      <w:divsChild>
        <w:div w:id="594367139">
          <w:marLeft w:val="0"/>
          <w:marRight w:val="0"/>
          <w:marTop w:val="0"/>
          <w:marBottom w:val="0"/>
          <w:divBdr>
            <w:top w:val="none" w:sz="0" w:space="0" w:color="auto"/>
            <w:left w:val="none" w:sz="0" w:space="0" w:color="auto"/>
            <w:bottom w:val="none" w:sz="0" w:space="0" w:color="auto"/>
            <w:right w:val="none" w:sz="0" w:space="0" w:color="auto"/>
          </w:divBdr>
        </w:div>
      </w:divsChild>
    </w:div>
    <w:div w:id="1712995706">
      <w:bodyDiv w:val="1"/>
      <w:marLeft w:val="0"/>
      <w:marRight w:val="0"/>
      <w:marTop w:val="0"/>
      <w:marBottom w:val="0"/>
      <w:divBdr>
        <w:top w:val="none" w:sz="0" w:space="0" w:color="auto"/>
        <w:left w:val="none" w:sz="0" w:space="0" w:color="auto"/>
        <w:bottom w:val="none" w:sz="0" w:space="0" w:color="auto"/>
        <w:right w:val="none" w:sz="0" w:space="0" w:color="auto"/>
      </w:divBdr>
      <w:divsChild>
        <w:div w:id="1809397086">
          <w:marLeft w:val="0"/>
          <w:marRight w:val="0"/>
          <w:marTop w:val="0"/>
          <w:marBottom w:val="0"/>
          <w:divBdr>
            <w:top w:val="none" w:sz="0" w:space="0" w:color="auto"/>
            <w:left w:val="none" w:sz="0" w:space="0" w:color="auto"/>
            <w:bottom w:val="none" w:sz="0" w:space="0" w:color="auto"/>
            <w:right w:val="none" w:sz="0" w:space="0" w:color="auto"/>
          </w:divBdr>
        </w:div>
      </w:divsChild>
    </w:div>
    <w:div w:id="1832259033">
      <w:bodyDiv w:val="1"/>
      <w:marLeft w:val="0"/>
      <w:marRight w:val="0"/>
      <w:marTop w:val="0"/>
      <w:marBottom w:val="0"/>
      <w:divBdr>
        <w:top w:val="none" w:sz="0" w:space="0" w:color="auto"/>
        <w:left w:val="none" w:sz="0" w:space="0" w:color="auto"/>
        <w:bottom w:val="none" w:sz="0" w:space="0" w:color="auto"/>
        <w:right w:val="none" w:sz="0" w:space="0" w:color="auto"/>
      </w:divBdr>
    </w:div>
    <w:div w:id="1866483207">
      <w:bodyDiv w:val="1"/>
      <w:marLeft w:val="0"/>
      <w:marRight w:val="0"/>
      <w:marTop w:val="0"/>
      <w:marBottom w:val="0"/>
      <w:divBdr>
        <w:top w:val="none" w:sz="0" w:space="0" w:color="auto"/>
        <w:left w:val="none" w:sz="0" w:space="0" w:color="auto"/>
        <w:bottom w:val="none" w:sz="0" w:space="0" w:color="auto"/>
        <w:right w:val="none" w:sz="0" w:space="0" w:color="auto"/>
      </w:divBdr>
    </w:div>
    <w:div w:id="1915430689">
      <w:bodyDiv w:val="1"/>
      <w:marLeft w:val="0"/>
      <w:marRight w:val="0"/>
      <w:marTop w:val="0"/>
      <w:marBottom w:val="0"/>
      <w:divBdr>
        <w:top w:val="none" w:sz="0" w:space="0" w:color="auto"/>
        <w:left w:val="none" w:sz="0" w:space="0" w:color="auto"/>
        <w:bottom w:val="none" w:sz="0" w:space="0" w:color="auto"/>
        <w:right w:val="none" w:sz="0" w:space="0" w:color="auto"/>
      </w:divBdr>
    </w:div>
    <w:div w:id="1959137415">
      <w:bodyDiv w:val="1"/>
      <w:marLeft w:val="0"/>
      <w:marRight w:val="0"/>
      <w:marTop w:val="0"/>
      <w:marBottom w:val="0"/>
      <w:divBdr>
        <w:top w:val="none" w:sz="0" w:space="0" w:color="auto"/>
        <w:left w:val="none" w:sz="0" w:space="0" w:color="auto"/>
        <w:bottom w:val="none" w:sz="0" w:space="0" w:color="auto"/>
        <w:right w:val="none" w:sz="0" w:space="0" w:color="auto"/>
      </w:divBdr>
      <w:divsChild>
        <w:div w:id="1589847049">
          <w:marLeft w:val="0"/>
          <w:marRight w:val="0"/>
          <w:marTop w:val="0"/>
          <w:marBottom w:val="0"/>
          <w:divBdr>
            <w:top w:val="none" w:sz="0" w:space="0" w:color="auto"/>
            <w:left w:val="none" w:sz="0" w:space="0" w:color="auto"/>
            <w:bottom w:val="none" w:sz="0" w:space="0" w:color="auto"/>
            <w:right w:val="none" w:sz="0" w:space="0" w:color="auto"/>
          </w:divBdr>
          <w:divsChild>
            <w:div w:id="1743478509">
              <w:marLeft w:val="0"/>
              <w:marRight w:val="0"/>
              <w:marTop w:val="0"/>
              <w:marBottom w:val="0"/>
              <w:divBdr>
                <w:top w:val="none" w:sz="0" w:space="0" w:color="auto"/>
                <w:left w:val="none" w:sz="0" w:space="0" w:color="auto"/>
                <w:bottom w:val="none" w:sz="0" w:space="0" w:color="auto"/>
                <w:right w:val="none" w:sz="0" w:space="0" w:color="auto"/>
              </w:divBdr>
              <w:divsChild>
                <w:div w:id="67458807">
                  <w:marLeft w:val="0"/>
                  <w:marRight w:val="0"/>
                  <w:marTop w:val="0"/>
                  <w:marBottom w:val="0"/>
                  <w:divBdr>
                    <w:top w:val="none" w:sz="0" w:space="0" w:color="auto"/>
                    <w:left w:val="none" w:sz="0" w:space="0" w:color="auto"/>
                    <w:bottom w:val="none" w:sz="0" w:space="0" w:color="auto"/>
                    <w:right w:val="none" w:sz="0" w:space="0" w:color="auto"/>
                  </w:divBdr>
                  <w:divsChild>
                    <w:div w:id="664163114">
                      <w:marLeft w:val="0"/>
                      <w:marRight w:val="0"/>
                      <w:marTop w:val="0"/>
                      <w:marBottom w:val="0"/>
                      <w:divBdr>
                        <w:top w:val="none" w:sz="0" w:space="0" w:color="auto"/>
                        <w:left w:val="none" w:sz="0" w:space="0" w:color="auto"/>
                        <w:bottom w:val="none" w:sz="0" w:space="0" w:color="auto"/>
                        <w:right w:val="none" w:sz="0" w:space="0" w:color="auto"/>
                      </w:divBdr>
                      <w:divsChild>
                        <w:div w:id="1193374155">
                          <w:marLeft w:val="0"/>
                          <w:marRight w:val="0"/>
                          <w:marTop w:val="0"/>
                          <w:marBottom w:val="0"/>
                          <w:divBdr>
                            <w:top w:val="none" w:sz="0" w:space="0" w:color="auto"/>
                            <w:left w:val="none" w:sz="0" w:space="0" w:color="auto"/>
                            <w:bottom w:val="none" w:sz="0" w:space="0" w:color="auto"/>
                            <w:right w:val="none" w:sz="0" w:space="0" w:color="auto"/>
                          </w:divBdr>
                          <w:divsChild>
                            <w:div w:id="108071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9943046">
      <w:bodyDiv w:val="1"/>
      <w:marLeft w:val="0"/>
      <w:marRight w:val="0"/>
      <w:marTop w:val="0"/>
      <w:marBottom w:val="0"/>
      <w:divBdr>
        <w:top w:val="none" w:sz="0" w:space="0" w:color="auto"/>
        <w:left w:val="none" w:sz="0" w:space="0" w:color="auto"/>
        <w:bottom w:val="none" w:sz="0" w:space="0" w:color="auto"/>
        <w:right w:val="none" w:sz="0" w:space="0" w:color="auto"/>
      </w:divBdr>
    </w:div>
    <w:div w:id="2035576116">
      <w:bodyDiv w:val="1"/>
      <w:marLeft w:val="0"/>
      <w:marRight w:val="0"/>
      <w:marTop w:val="0"/>
      <w:marBottom w:val="0"/>
      <w:divBdr>
        <w:top w:val="none" w:sz="0" w:space="0" w:color="auto"/>
        <w:left w:val="none" w:sz="0" w:space="0" w:color="auto"/>
        <w:bottom w:val="none" w:sz="0" w:space="0" w:color="auto"/>
        <w:right w:val="none" w:sz="0" w:space="0" w:color="auto"/>
      </w:divBdr>
    </w:div>
    <w:div w:id="2049332178">
      <w:bodyDiv w:val="1"/>
      <w:marLeft w:val="0"/>
      <w:marRight w:val="0"/>
      <w:marTop w:val="0"/>
      <w:marBottom w:val="0"/>
      <w:divBdr>
        <w:top w:val="none" w:sz="0" w:space="0" w:color="auto"/>
        <w:left w:val="none" w:sz="0" w:space="0" w:color="auto"/>
        <w:bottom w:val="none" w:sz="0" w:space="0" w:color="auto"/>
        <w:right w:val="none" w:sz="0" w:space="0" w:color="auto"/>
      </w:divBdr>
    </w:div>
    <w:div w:id="2073038316">
      <w:bodyDiv w:val="1"/>
      <w:marLeft w:val="0"/>
      <w:marRight w:val="0"/>
      <w:marTop w:val="0"/>
      <w:marBottom w:val="0"/>
      <w:divBdr>
        <w:top w:val="none" w:sz="0" w:space="0" w:color="auto"/>
        <w:left w:val="none" w:sz="0" w:space="0" w:color="auto"/>
        <w:bottom w:val="none" w:sz="0" w:space="0" w:color="auto"/>
        <w:right w:val="none" w:sz="0" w:space="0" w:color="auto"/>
      </w:divBdr>
      <w:divsChild>
        <w:div w:id="1690527077">
          <w:marLeft w:val="0"/>
          <w:marRight w:val="0"/>
          <w:marTop w:val="0"/>
          <w:marBottom w:val="0"/>
          <w:divBdr>
            <w:top w:val="none" w:sz="0" w:space="0" w:color="auto"/>
            <w:left w:val="none" w:sz="0" w:space="0" w:color="auto"/>
            <w:bottom w:val="none" w:sz="0" w:space="0" w:color="auto"/>
            <w:right w:val="none" w:sz="0" w:space="0" w:color="auto"/>
          </w:divBdr>
        </w:div>
      </w:divsChild>
    </w:div>
    <w:div w:id="2124154180">
      <w:bodyDiv w:val="1"/>
      <w:marLeft w:val="0"/>
      <w:marRight w:val="0"/>
      <w:marTop w:val="0"/>
      <w:marBottom w:val="0"/>
      <w:divBdr>
        <w:top w:val="none" w:sz="0" w:space="0" w:color="auto"/>
        <w:left w:val="none" w:sz="0" w:space="0" w:color="auto"/>
        <w:bottom w:val="none" w:sz="0" w:space="0" w:color="auto"/>
        <w:right w:val="none" w:sz="0" w:space="0" w:color="auto"/>
      </w:divBdr>
    </w:div>
    <w:div w:id="2133089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ndex.php?title=SPA&amp;action=edit&amp;redlink=1" TargetMode="External"/><Relationship Id="rId21" Type="http://schemas.openxmlformats.org/officeDocument/2006/relationships/hyperlink" Target="https://vi.wikipedia.org/w/index.php?title=Th%C6%B0_vi%E1%BB%87n_JavaScript&amp;action=edit&amp;redlink=1"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2.png"/><Relationship Id="rId68" Type="http://schemas.openxmlformats.org/officeDocument/2006/relationships/image" Target="media/image37.png"/><Relationship Id="rId84" Type="http://schemas.microsoft.com/office/2016/09/relationships/commentsIds" Target="commentsIds.xml"/><Relationship Id="rId16" Type="http://schemas.openxmlformats.org/officeDocument/2006/relationships/hyperlink" Target="https://vi.wikipedia.org/wiki/L%E1%BA%ADp_tr%C3%ACnh_c%E1%BA%A5u_tr%C3%BAc" TargetMode="External"/><Relationship Id="rId11" Type="http://schemas.openxmlformats.org/officeDocument/2006/relationships/footer" Target="footer3.xm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header" Target="header2.xml"/><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2.jpeg"/><Relationship Id="rId14" Type="http://schemas.openxmlformats.org/officeDocument/2006/relationships/hyperlink" Target="https://vi.wikipedia.org/wiki/H%E1%BB%87_th%E1%BB%91ng_ki%E1%BB%83u" TargetMode="External"/><Relationship Id="rId22" Type="http://schemas.openxmlformats.org/officeDocument/2006/relationships/hyperlink" Target="https://vi.wikipedia.org/wiki/Front-end_v%C3%A0_back-end" TargetMode="External"/><Relationship Id="rId27" Type="http://schemas.openxmlformats.org/officeDocument/2006/relationships/hyperlink" Target="https://vi.wikipedia.org/wiki/Document_Object_Model" TargetMode="External"/><Relationship Id="rId30" Type="http://schemas.openxmlformats.org/officeDocument/2006/relationships/hyperlink" Target="https://vi.wikipedia.org/wiki/Git_(ph%E1%BA%A7n_m%E1%BB%81m)"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header" Target="header1.xml"/><Relationship Id="rId72" Type="http://schemas.openxmlformats.org/officeDocument/2006/relationships/image" Target="media/image41.png"/><Relationship Id="rId80" Type="http://schemas.openxmlformats.org/officeDocument/2006/relationships/image" Target="media/image49.png"/><Relationship Id="rId85"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hyperlink" Target="https://vi.wikipedia.org/wiki/Ng%C3%B4n_ng%E1%BB%AF_l%E1%BA%ADp_tr%C3%ACnh_b%E1%BA%ADc_cao" TargetMode="External"/><Relationship Id="rId17" Type="http://schemas.openxmlformats.org/officeDocument/2006/relationships/hyperlink" Target="https://vi.wikipedia.org/wiki/L%E1%BA%ADp_tr%C3%ACnh_th%E1%BB%A7_t%E1%BB%A5c" TargetMode="External"/><Relationship Id="rId25" Type="http://schemas.openxmlformats.org/officeDocument/2006/relationships/hyperlink" Target="https://vi.wikipedia.org/wiki/Meta_(c%C3%B4ng_ty)"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image" Target="media/image3.jpeg"/><Relationship Id="rId41" Type="http://schemas.openxmlformats.org/officeDocument/2006/relationships/image" Target="media/image14.png"/><Relationship Id="rId54" Type="http://schemas.openxmlformats.org/officeDocument/2006/relationships/footer" Target="footer5.xml"/><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microsoft.com/office/2011/relationships/commentsExtended" Target="commentsExtended.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Thu_gom_r%C3%A1c_(khoa_h%E1%BB%8Dc_m%C3%A1y_t%C3%ADnh)" TargetMode="External"/><Relationship Id="rId23" Type="http://schemas.openxmlformats.org/officeDocument/2006/relationships/hyperlink" Target="https://vi.wikipedia.org/wiki/Ph%E1%BA%A7n_m%E1%BB%81m_t%E1%BB%B1_do_ngu%E1%BB%93n_m%E1%BB%9F" TargetMode="External"/><Relationship Id="rId28" Type="http://schemas.openxmlformats.org/officeDocument/2006/relationships/image" Target="media/image4.jpeg"/><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26.png"/><Relationship Id="rId10" Type="http://schemas.openxmlformats.org/officeDocument/2006/relationships/footer" Target="footer2.xml"/><Relationship Id="rId31" Type="http://schemas.openxmlformats.org/officeDocument/2006/relationships/hyperlink" Target="https://vi.wikipedia.org/wiki/Ph%E1%BA%A7n_m%E1%BB%81m_ngu%E1%BB%93n_m%E1%BB%9F" TargetMode="External"/><Relationship Id="rId44" Type="http://schemas.openxmlformats.org/officeDocument/2006/relationships/image" Target="media/image17.png"/><Relationship Id="rId52" Type="http://schemas.openxmlformats.org/officeDocument/2006/relationships/footer" Target="footer4.xm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vi.wikipedia.org/wiki/Python_(ng%C3%B4n_ng%E1%BB%AF_l%E1%BA%ADp_tr%C3%ACnh)" TargetMode="External"/><Relationship Id="rId18" Type="http://schemas.openxmlformats.org/officeDocument/2006/relationships/hyperlink" Target="https://vi.wikipedia.org/wiki/L%E1%BA%ADp_tr%C3%ACnh_h%C6%B0%E1%BB%9Bng_%C4%91%E1%BB%91i_t%C6%B0%E1%BB%A3ng"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4.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s://vi.wikipedia.org/w/index.php?title=Kho_l%C6%B0u_tr%E1%BB%AF_m%C3%A3_ngu%E1%BB%93n&amp;action=edit&amp;redlink=1" TargetMode="External"/><Relationship Id="rId24" Type="http://schemas.openxmlformats.org/officeDocument/2006/relationships/hyperlink" Target="https://vi.wikipedia.org/wiki/Giao_di%E1%BB%87n_ng%C6%B0%E1%BB%9Di_d%C3%B9ng"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5.png"/><Relationship Id="rId87" Type="http://schemas.microsoft.com/office/2011/relationships/people" Target="people.xml"/><Relationship Id="rId61" Type="http://schemas.openxmlformats.org/officeDocument/2006/relationships/image" Target="media/image30.png"/><Relationship Id="rId82"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947AEE-7D60-4F70-B3F6-13BA2E7E2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1113</TotalTime>
  <Pages>90</Pages>
  <Words>16660</Words>
  <Characters>94965</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lợi đoàn</dc:creator>
  <cp:keywords/>
  <dc:description/>
  <cp:lastModifiedBy>lợi đoàn</cp:lastModifiedBy>
  <cp:revision>507</cp:revision>
  <cp:lastPrinted>2024-11-30T02:11:00Z</cp:lastPrinted>
  <dcterms:created xsi:type="dcterms:W3CDTF">2024-11-25T15:43:00Z</dcterms:created>
  <dcterms:modified xsi:type="dcterms:W3CDTF">2024-11-30T02:13:00Z</dcterms:modified>
</cp:coreProperties>
</file>